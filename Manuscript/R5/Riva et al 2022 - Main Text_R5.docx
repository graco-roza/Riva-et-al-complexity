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871BA" w14:textId="69F61453" w:rsidR="00DE7DEB" w:rsidRPr="00826F82" w:rsidRDefault="00E60BBF">
      <w:pPr>
        <w:rPr>
          <w:b/>
          <w:smallCaps/>
        </w:rPr>
      </w:pPr>
      <w:r w:rsidRPr="00826F82">
        <w:rPr>
          <w:b/>
          <w:smallCaps/>
        </w:rPr>
        <w:t>Front Matter</w:t>
      </w:r>
    </w:p>
    <w:p w14:paraId="731FD2FF" w14:textId="77777777" w:rsidR="00DE7DEB" w:rsidRPr="00826F82" w:rsidRDefault="00DE7DEB">
      <w:pPr>
        <w:rPr>
          <w:b/>
          <w:smallCaps/>
        </w:rPr>
      </w:pPr>
    </w:p>
    <w:p w14:paraId="26EE6617" w14:textId="77777777" w:rsidR="00DE7DEB" w:rsidRPr="00826F82" w:rsidRDefault="00E60BBF">
      <w:pPr>
        <w:keepNext/>
        <w:rPr>
          <w:b/>
        </w:rPr>
      </w:pPr>
      <w:r w:rsidRPr="00826F82">
        <w:rPr>
          <w:b/>
        </w:rPr>
        <w:t xml:space="preserve">Title </w:t>
      </w:r>
      <w:r w:rsidRPr="00826F82">
        <w:t>Towards a cohesive understanding of ecological complexity</w:t>
      </w:r>
    </w:p>
    <w:p w14:paraId="22CF5819" w14:textId="77777777" w:rsidR="00DE7DEB" w:rsidRPr="00826F82" w:rsidRDefault="00DE7DEB">
      <w:pPr>
        <w:keepNext/>
        <w:ind w:left="720"/>
        <w:rPr>
          <w:b/>
          <w:sz w:val="28"/>
          <w:szCs w:val="28"/>
        </w:rPr>
      </w:pPr>
    </w:p>
    <w:p w14:paraId="07738576" w14:textId="77777777" w:rsidR="00DE7DEB" w:rsidRPr="00826F82" w:rsidRDefault="00E60BBF">
      <w:pPr>
        <w:rPr>
          <w:b/>
          <w:lang w:val="it-IT"/>
        </w:rPr>
      </w:pPr>
      <w:r w:rsidRPr="00826F82">
        <w:rPr>
          <w:b/>
          <w:lang w:val="it-IT"/>
        </w:rPr>
        <w:t>Authors</w:t>
      </w:r>
    </w:p>
    <w:p w14:paraId="75D3B331" w14:textId="77777777" w:rsidR="00DE7DEB" w:rsidRPr="00826F82" w:rsidRDefault="00DE7DEB">
      <w:pPr>
        <w:rPr>
          <w:lang w:val="it-IT"/>
        </w:rPr>
      </w:pPr>
    </w:p>
    <w:p w14:paraId="558E48E6" w14:textId="7198E86F" w:rsidR="00DE7DEB" w:rsidRPr="00826F82" w:rsidRDefault="00E60BBF">
      <w:pPr>
        <w:rPr>
          <w:sz w:val="22"/>
          <w:szCs w:val="22"/>
          <w:lang w:val="it-IT"/>
        </w:rPr>
      </w:pPr>
      <w:r w:rsidRPr="00826F82">
        <w:rPr>
          <w:sz w:val="22"/>
          <w:szCs w:val="22"/>
          <w:lang w:val="it-IT"/>
        </w:rPr>
        <w:t>Federico Riva</w:t>
      </w:r>
      <w:r w:rsidRPr="00826F82">
        <w:rPr>
          <w:sz w:val="22"/>
          <w:szCs w:val="22"/>
          <w:vertAlign w:val="superscript"/>
          <w:lang w:val="it-IT"/>
        </w:rPr>
        <w:t>1,2,3</w:t>
      </w:r>
      <w:r w:rsidRPr="00826F82">
        <w:rPr>
          <w:sz w:val="22"/>
          <w:szCs w:val="22"/>
          <w:lang w:val="it-IT"/>
        </w:rPr>
        <w:t>*</w:t>
      </w:r>
      <w:r w:rsidRPr="00826F82">
        <w:rPr>
          <w:lang w:val="it-IT"/>
        </w:rPr>
        <w:t>†</w:t>
      </w:r>
      <w:r w:rsidRPr="00826F82">
        <w:rPr>
          <w:sz w:val="22"/>
          <w:szCs w:val="22"/>
          <w:lang w:val="it-IT"/>
        </w:rPr>
        <w:t>, Caio Graco-Roza</w:t>
      </w:r>
      <w:r w:rsidRPr="00826F82">
        <w:rPr>
          <w:sz w:val="22"/>
          <w:szCs w:val="22"/>
          <w:vertAlign w:val="superscript"/>
          <w:lang w:val="it-IT"/>
        </w:rPr>
        <w:t>4</w:t>
      </w:r>
      <w:r w:rsidR="008E21AC" w:rsidRPr="00826F82">
        <w:rPr>
          <w:sz w:val="22"/>
          <w:szCs w:val="22"/>
          <w:vertAlign w:val="superscript"/>
          <w:lang w:val="it-IT"/>
        </w:rPr>
        <w:t>,5</w:t>
      </w:r>
      <w:r w:rsidRPr="00826F82">
        <w:rPr>
          <w:sz w:val="22"/>
          <w:szCs w:val="22"/>
          <w:lang w:val="it-IT"/>
        </w:rPr>
        <w:t>*</w:t>
      </w:r>
      <w:r w:rsidRPr="00826F82">
        <w:rPr>
          <w:lang w:val="it-IT"/>
        </w:rPr>
        <w:t>†</w:t>
      </w:r>
      <w:r w:rsidRPr="00826F82">
        <w:rPr>
          <w:sz w:val="22"/>
          <w:szCs w:val="22"/>
          <w:lang w:val="it-IT"/>
        </w:rPr>
        <w:t>, Gergana N. Daskalova</w:t>
      </w:r>
      <w:r w:rsidR="008E21AC" w:rsidRPr="00826F82">
        <w:rPr>
          <w:sz w:val="22"/>
          <w:szCs w:val="22"/>
          <w:vertAlign w:val="superscript"/>
          <w:lang w:val="it-IT"/>
        </w:rPr>
        <w:t>6</w:t>
      </w:r>
      <w:r w:rsidRPr="00826F82">
        <w:rPr>
          <w:sz w:val="22"/>
          <w:szCs w:val="22"/>
          <w:lang w:val="it-IT"/>
        </w:rPr>
        <w:t>, Emma J. Hudgins</w:t>
      </w:r>
      <w:r w:rsidRPr="00826F82">
        <w:rPr>
          <w:sz w:val="22"/>
          <w:szCs w:val="22"/>
          <w:vertAlign w:val="superscript"/>
          <w:lang w:val="it-IT"/>
        </w:rPr>
        <w:t>1</w:t>
      </w:r>
      <w:r w:rsidRPr="00826F82">
        <w:rPr>
          <w:sz w:val="22"/>
          <w:szCs w:val="22"/>
          <w:lang w:val="it-IT"/>
        </w:rPr>
        <w:t>, Jayme M.M. Lewthwaite</w:t>
      </w:r>
      <w:r w:rsidR="008E21AC" w:rsidRPr="00826F82">
        <w:rPr>
          <w:sz w:val="22"/>
          <w:szCs w:val="22"/>
          <w:vertAlign w:val="superscript"/>
          <w:lang w:val="it-IT"/>
        </w:rPr>
        <w:t>7</w:t>
      </w:r>
      <w:r w:rsidRPr="00826F82">
        <w:rPr>
          <w:sz w:val="22"/>
          <w:szCs w:val="22"/>
          <w:lang w:val="it-IT"/>
        </w:rPr>
        <w:t>, Erica A. Newman</w:t>
      </w:r>
      <w:r w:rsidR="008E21AC" w:rsidRPr="00826F82">
        <w:rPr>
          <w:sz w:val="22"/>
          <w:szCs w:val="22"/>
          <w:vertAlign w:val="superscript"/>
          <w:lang w:val="it-IT"/>
        </w:rPr>
        <w:t>8</w:t>
      </w:r>
      <w:r w:rsidRPr="00826F82">
        <w:rPr>
          <w:sz w:val="22"/>
          <w:szCs w:val="22"/>
          <w:lang w:val="it-IT"/>
        </w:rPr>
        <w:t>, Masahiro Ryo</w:t>
      </w:r>
      <w:r w:rsidR="008E21AC" w:rsidRPr="00826F82">
        <w:rPr>
          <w:sz w:val="22"/>
          <w:szCs w:val="22"/>
          <w:vertAlign w:val="superscript"/>
          <w:lang w:val="it-IT"/>
        </w:rPr>
        <w:t>9</w:t>
      </w:r>
      <w:r w:rsidRPr="00826F82">
        <w:rPr>
          <w:sz w:val="22"/>
          <w:szCs w:val="22"/>
          <w:vertAlign w:val="superscript"/>
          <w:lang w:val="it-IT"/>
        </w:rPr>
        <w:t>,</w:t>
      </w:r>
      <w:r w:rsidR="008E21AC" w:rsidRPr="00826F82">
        <w:rPr>
          <w:sz w:val="22"/>
          <w:szCs w:val="22"/>
          <w:vertAlign w:val="superscript"/>
          <w:lang w:val="it-IT"/>
        </w:rPr>
        <w:t>10</w:t>
      </w:r>
      <w:r w:rsidRPr="00826F82">
        <w:rPr>
          <w:sz w:val="22"/>
          <w:szCs w:val="22"/>
          <w:lang w:val="it-IT"/>
        </w:rPr>
        <w:t>, Stefano Mammola</w:t>
      </w:r>
      <w:r w:rsidRPr="00826F82">
        <w:rPr>
          <w:sz w:val="22"/>
          <w:szCs w:val="22"/>
          <w:vertAlign w:val="superscript"/>
          <w:lang w:val="it-IT"/>
        </w:rPr>
        <w:t>11,12</w:t>
      </w:r>
      <w:r w:rsidR="008E21AC" w:rsidRPr="00826F82">
        <w:rPr>
          <w:sz w:val="22"/>
          <w:szCs w:val="22"/>
          <w:vertAlign w:val="superscript"/>
          <w:lang w:val="it-IT"/>
        </w:rPr>
        <w:t>,13</w:t>
      </w:r>
    </w:p>
    <w:p w14:paraId="4E8F8130" w14:textId="77777777" w:rsidR="00DE7DEB" w:rsidRPr="00826F82" w:rsidRDefault="00DE7DEB">
      <w:pPr>
        <w:rPr>
          <w:lang w:val="it-IT"/>
        </w:rPr>
      </w:pPr>
    </w:p>
    <w:p w14:paraId="725BDBE9" w14:textId="77777777" w:rsidR="00DE7DEB" w:rsidRPr="00826F82" w:rsidRDefault="00E60BBF">
      <w:r w:rsidRPr="00826F82">
        <w:rPr>
          <w:b/>
        </w:rPr>
        <w:t>Affiliations</w:t>
      </w:r>
      <w:r w:rsidRPr="00826F82">
        <w:t xml:space="preserve"> </w:t>
      </w:r>
    </w:p>
    <w:p w14:paraId="491072CE" w14:textId="77777777" w:rsidR="00DE7DEB" w:rsidRPr="00826F82" w:rsidRDefault="00DE7DEB"/>
    <w:p w14:paraId="171117BD" w14:textId="77777777" w:rsidR="00DE7DEB" w:rsidRPr="00826F82" w:rsidRDefault="00E60BBF">
      <w:pPr>
        <w:rPr>
          <w:sz w:val="22"/>
          <w:szCs w:val="22"/>
        </w:rPr>
      </w:pPr>
      <w:r w:rsidRPr="00826F82">
        <w:rPr>
          <w:sz w:val="22"/>
          <w:szCs w:val="22"/>
          <w:vertAlign w:val="superscript"/>
        </w:rPr>
        <w:t>1</w:t>
      </w:r>
      <w:r w:rsidRPr="00826F82">
        <w:rPr>
          <w:sz w:val="22"/>
          <w:szCs w:val="22"/>
        </w:rPr>
        <w:t xml:space="preserve"> Geomatics and Landscape Ecology Laboratory, Department of Biology, Carleton University, 1125 Colonel By Dr, Ottawa, Ontario, K1S 5B6, Canada</w:t>
      </w:r>
    </w:p>
    <w:p w14:paraId="05C86B68" w14:textId="77777777" w:rsidR="00DE7DEB" w:rsidRPr="00826F82" w:rsidRDefault="00E60BBF">
      <w:pPr>
        <w:rPr>
          <w:sz w:val="22"/>
          <w:szCs w:val="22"/>
        </w:rPr>
      </w:pPr>
      <w:r w:rsidRPr="00826F82">
        <w:rPr>
          <w:sz w:val="22"/>
          <w:szCs w:val="22"/>
          <w:vertAlign w:val="superscript"/>
        </w:rPr>
        <w:t>2</w:t>
      </w:r>
      <w:r w:rsidRPr="00826F82">
        <w:rPr>
          <w:sz w:val="22"/>
          <w:szCs w:val="22"/>
        </w:rPr>
        <w:t xml:space="preserve"> Insectarium, Montreal Space for Life, Montreal, 4581 Sherbrooke St E, Montreal, Quebec, H1X 2B2, Canada</w:t>
      </w:r>
    </w:p>
    <w:p w14:paraId="74CD1BAB" w14:textId="77777777" w:rsidR="00DE7DEB" w:rsidRPr="00826F82" w:rsidRDefault="00E60BBF">
      <w:pPr>
        <w:rPr>
          <w:sz w:val="22"/>
          <w:szCs w:val="22"/>
        </w:rPr>
      </w:pPr>
      <w:r w:rsidRPr="00826F82">
        <w:rPr>
          <w:sz w:val="22"/>
          <w:szCs w:val="22"/>
          <w:vertAlign w:val="superscript"/>
        </w:rPr>
        <w:t>3</w:t>
      </w:r>
      <w:r w:rsidRPr="00826F82">
        <w:rPr>
          <w:sz w:val="22"/>
          <w:szCs w:val="22"/>
        </w:rPr>
        <w:t xml:space="preserve"> Spatial Ecology Group, Department of Ecology and Evolution, Université de Lausanne, Lausanne, Switzerland</w:t>
      </w:r>
    </w:p>
    <w:p w14:paraId="397CB3FE" w14:textId="577AB9EB" w:rsidR="00DE7DEB" w:rsidRPr="00826F82" w:rsidRDefault="00E60BBF">
      <w:pPr>
        <w:rPr>
          <w:sz w:val="22"/>
          <w:szCs w:val="22"/>
        </w:rPr>
      </w:pPr>
      <w:r w:rsidRPr="00826F82">
        <w:rPr>
          <w:sz w:val="22"/>
          <w:szCs w:val="22"/>
          <w:vertAlign w:val="superscript"/>
        </w:rPr>
        <w:t>4</w:t>
      </w:r>
      <w:r w:rsidRPr="00826F82">
        <w:rPr>
          <w:sz w:val="22"/>
          <w:szCs w:val="22"/>
        </w:rPr>
        <w:t xml:space="preserve"> Aquatic Community Ecology Group, Department of Geosciences and Geography, University of Helsinki, Gustaf Hällströmin katu 2, 00560, Helsinki, Finland</w:t>
      </w:r>
    </w:p>
    <w:p w14:paraId="1A3B4982" w14:textId="7B45A9B9" w:rsidR="008E21AC" w:rsidRPr="00826F82" w:rsidRDefault="008E21AC">
      <w:pPr>
        <w:rPr>
          <w:sz w:val="22"/>
          <w:szCs w:val="22"/>
          <w:vertAlign w:val="superscript"/>
        </w:rPr>
      </w:pPr>
      <w:r w:rsidRPr="00826F82">
        <w:rPr>
          <w:sz w:val="22"/>
          <w:szCs w:val="22"/>
          <w:vertAlign w:val="superscript"/>
        </w:rPr>
        <w:t xml:space="preserve">5 </w:t>
      </w:r>
      <w:r w:rsidRPr="00826F82">
        <w:rPr>
          <w:sz w:val="22"/>
          <w:szCs w:val="22"/>
        </w:rPr>
        <w:t>Laboratory of Ecology and Physiology of Phytoplankton, Department of Plant Biology, State University of Rio de Janeiro, Rua São Francisco Xavier 524, PHLC, Sala 511a, 20550-900 Rio de Janeiro, Brazil</w:t>
      </w:r>
    </w:p>
    <w:p w14:paraId="0011FC95" w14:textId="1219EE6D" w:rsidR="00DE7DEB" w:rsidRPr="00826F82" w:rsidRDefault="008E21AC">
      <w:pPr>
        <w:rPr>
          <w:sz w:val="22"/>
          <w:szCs w:val="22"/>
        </w:rPr>
      </w:pPr>
      <w:r w:rsidRPr="00826F82">
        <w:rPr>
          <w:sz w:val="22"/>
          <w:szCs w:val="22"/>
          <w:vertAlign w:val="superscript"/>
        </w:rPr>
        <w:t>6</w:t>
      </w:r>
      <w:r w:rsidR="00E60BBF" w:rsidRPr="00826F82">
        <w:rPr>
          <w:sz w:val="22"/>
          <w:szCs w:val="22"/>
        </w:rPr>
        <w:t xml:space="preserve"> Biodiversity and Ecology Group, International Institute for Applied Systems Analysis, Laxenburg, Austria</w:t>
      </w:r>
    </w:p>
    <w:p w14:paraId="4D13836B" w14:textId="07DC8812" w:rsidR="00DE7DEB" w:rsidRPr="00826F82" w:rsidRDefault="008E21AC">
      <w:pPr>
        <w:rPr>
          <w:sz w:val="22"/>
          <w:szCs w:val="22"/>
        </w:rPr>
      </w:pPr>
      <w:r w:rsidRPr="00826F82">
        <w:rPr>
          <w:sz w:val="22"/>
          <w:szCs w:val="22"/>
          <w:vertAlign w:val="superscript"/>
        </w:rPr>
        <w:t>7</w:t>
      </w:r>
      <w:r w:rsidR="00E60BBF" w:rsidRPr="00826F82">
        <w:rPr>
          <w:sz w:val="22"/>
          <w:szCs w:val="22"/>
        </w:rPr>
        <w:t xml:space="preserve"> Marine and Environmental Biology, University of Southern California, 3616 Trousdale Pkwy, Los Angeles, California, 90089-0371, USA</w:t>
      </w:r>
    </w:p>
    <w:p w14:paraId="00A58EEC" w14:textId="325CBE0E" w:rsidR="00DE7DEB" w:rsidRPr="00826F82" w:rsidRDefault="008E21AC">
      <w:pPr>
        <w:rPr>
          <w:sz w:val="22"/>
          <w:szCs w:val="22"/>
        </w:rPr>
      </w:pPr>
      <w:ins w:id="0" w:author="Roza, Caio G" w:date="2023-04-06T23:06:00Z">
        <w:r w:rsidRPr="00826F82">
          <w:rPr>
            <w:sz w:val="22"/>
            <w:szCs w:val="22"/>
            <w:vertAlign w:val="superscript"/>
          </w:rPr>
          <w:t>8</w:t>
        </w:r>
        <w:r w:rsidR="00E60BBF" w:rsidRPr="00826F82">
          <w:rPr>
            <w:sz w:val="22"/>
            <w:szCs w:val="22"/>
          </w:rPr>
          <w:t xml:space="preserve"> </w:t>
        </w:r>
      </w:ins>
      <w:del w:id="1" w:author="Roza, Caio G" w:date="2023-04-06T23:06:00Z">
        <w:r w:rsidRPr="00826F82">
          <w:rPr>
            <w:sz w:val="22"/>
            <w:szCs w:val="22"/>
            <w:vertAlign w:val="superscript"/>
          </w:rPr>
          <w:delText>8</w:delText>
        </w:r>
        <w:r w:rsidR="00E60BBF" w:rsidRPr="00826F82">
          <w:rPr>
            <w:sz w:val="22"/>
            <w:szCs w:val="22"/>
          </w:rPr>
          <w:delText xml:space="preserve"> School of Natural Resources and the Environment, University of Arizona, Tucson, Arizona USA 85721</w:delText>
        </w:r>
      </w:del>
    </w:p>
    <w:p w14:paraId="1D239024" w14:textId="6AFB4285" w:rsidR="00F27CF4" w:rsidRPr="00826F82" w:rsidRDefault="00F27CF4">
      <w:pPr>
        <w:rPr>
          <w:ins w:id="2" w:author="Roza, Caio G" w:date="2023-04-06T23:06:00Z"/>
          <w:sz w:val="22"/>
          <w:szCs w:val="22"/>
        </w:rPr>
      </w:pPr>
      <w:ins w:id="3" w:author="Roza, Caio G" w:date="2023-04-06T23:06:00Z">
        <w:r w:rsidRPr="00E91065">
          <w:rPr>
            <w:sz w:val="22"/>
            <w:szCs w:val="22"/>
            <w:highlight w:val="yellow"/>
          </w:rPr>
          <w:t>Department of Integrative Biology, University of Texas at Austin, Austin, Texas 78712, USA</w:t>
        </w:r>
      </w:ins>
    </w:p>
    <w:p w14:paraId="6A6895D3" w14:textId="2AF3FCAC" w:rsidR="00DE7DEB" w:rsidRPr="00826F82" w:rsidRDefault="008E21AC">
      <w:pPr>
        <w:rPr>
          <w:sz w:val="22"/>
          <w:szCs w:val="22"/>
        </w:rPr>
      </w:pPr>
      <w:r w:rsidRPr="00826F82">
        <w:rPr>
          <w:sz w:val="22"/>
          <w:szCs w:val="22"/>
          <w:vertAlign w:val="superscript"/>
        </w:rPr>
        <w:t>9</w:t>
      </w:r>
      <w:r w:rsidR="00E60BBF" w:rsidRPr="00826F82">
        <w:rPr>
          <w:sz w:val="22"/>
          <w:szCs w:val="22"/>
        </w:rPr>
        <w:t xml:space="preserve"> Leibniz Centre for Agricultural Landscape Research (ZALF), Eberswalder Str. 84, 15374 Muencheberg, Germany</w:t>
      </w:r>
    </w:p>
    <w:p w14:paraId="4948B24B" w14:textId="6D31274D" w:rsidR="00DE7DEB" w:rsidRPr="00826F82" w:rsidRDefault="008E21AC">
      <w:pPr>
        <w:rPr>
          <w:sz w:val="22"/>
          <w:szCs w:val="22"/>
        </w:rPr>
      </w:pPr>
      <w:r w:rsidRPr="00826F82">
        <w:rPr>
          <w:sz w:val="22"/>
          <w:szCs w:val="22"/>
          <w:vertAlign w:val="superscript"/>
        </w:rPr>
        <w:t>10</w:t>
      </w:r>
      <w:r w:rsidR="00E60BBF" w:rsidRPr="00826F82">
        <w:rPr>
          <w:sz w:val="22"/>
          <w:szCs w:val="22"/>
        </w:rPr>
        <w:t xml:space="preserve"> Environment and Natural Sciences, Brandenburg University of Technology Cottbus-Senftenberg, 03046 Cottbus, Germany</w:t>
      </w:r>
    </w:p>
    <w:p w14:paraId="04ECC91B" w14:textId="11BDA67E" w:rsidR="00DE7DEB" w:rsidRPr="00826F82" w:rsidRDefault="00E60BBF">
      <w:pPr>
        <w:rPr>
          <w:sz w:val="22"/>
          <w:szCs w:val="22"/>
        </w:rPr>
      </w:pPr>
      <w:r w:rsidRPr="00826F82">
        <w:rPr>
          <w:sz w:val="22"/>
          <w:szCs w:val="22"/>
          <w:vertAlign w:val="superscript"/>
        </w:rPr>
        <w:t>1</w:t>
      </w:r>
      <w:r w:rsidR="008E21AC" w:rsidRPr="00826F82">
        <w:rPr>
          <w:sz w:val="22"/>
          <w:szCs w:val="22"/>
          <w:vertAlign w:val="superscript"/>
        </w:rPr>
        <w:t>1</w:t>
      </w:r>
      <w:r w:rsidRPr="00826F82">
        <w:rPr>
          <w:sz w:val="22"/>
          <w:szCs w:val="22"/>
        </w:rPr>
        <w:t xml:space="preserve"> Laboratory for Integrative Biodiversity Research (LIBRe), Finnish Museum of Natural History (LUOMUS), University of Helsinki, Pohjoinen Rautatiekatu 13, Helsinki, 00100, Finland</w:t>
      </w:r>
    </w:p>
    <w:p w14:paraId="0AEBCCD4" w14:textId="33A8EA72" w:rsidR="00DE7DEB" w:rsidRPr="00826F82" w:rsidRDefault="00E60BBF">
      <w:pPr>
        <w:rPr>
          <w:sz w:val="22"/>
          <w:szCs w:val="22"/>
        </w:rPr>
      </w:pPr>
      <w:r w:rsidRPr="00826F82">
        <w:rPr>
          <w:sz w:val="22"/>
          <w:szCs w:val="22"/>
          <w:vertAlign w:val="superscript"/>
        </w:rPr>
        <w:t>1</w:t>
      </w:r>
      <w:r w:rsidR="008E21AC" w:rsidRPr="00826F82">
        <w:rPr>
          <w:sz w:val="22"/>
          <w:szCs w:val="22"/>
          <w:vertAlign w:val="superscript"/>
        </w:rPr>
        <w:t>2</w:t>
      </w:r>
      <w:r w:rsidRPr="00826F82">
        <w:rPr>
          <w:sz w:val="22"/>
          <w:szCs w:val="22"/>
        </w:rPr>
        <w:t xml:space="preserve"> Molecular Ecology Group (MEG), Water Research Institute (IRSA), National Research Council (CNR), Corso Tonolli, 50, Pallanza, 28922, Italy</w:t>
      </w:r>
    </w:p>
    <w:p w14:paraId="131DA774" w14:textId="7236D381" w:rsidR="00DE7DEB" w:rsidRPr="00826F82" w:rsidRDefault="00E60BBF">
      <w:pPr>
        <w:rPr>
          <w:sz w:val="22"/>
          <w:szCs w:val="22"/>
        </w:rPr>
      </w:pPr>
      <w:r w:rsidRPr="00826F82">
        <w:rPr>
          <w:sz w:val="22"/>
          <w:szCs w:val="22"/>
          <w:vertAlign w:val="superscript"/>
        </w:rPr>
        <w:t>1</w:t>
      </w:r>
      <w:r w:rsidR="008E21AC" w:rsidRPr="00826F82">
        <w:rPr>
          <w:sz w:val="22"/>
          <w:szCs w:val="22"/>
          <w:vertAlign w:val="superscript"/>
        </w:rPr>
        <w:t>3</w:t>
      </w:r>
      <w:r w:rsidRPr="00826F82">
        <w:rPr>
          <w:sz w:val="22"/>
          <w:szCs w:val="22"/>
        </w:rPr>
        <w:t xml:space="preserve"> National Biodiversity Future Center, Palermo, Italy</w:t>
      </w:r>
    </w:p>
    <w:p w14:paraId="6008D582" w14:textId="77777777" w:rsidR="00DE7DEB" w:rsidRPr="00826F82" w:rsidRDefault="00DE7DEB">
      <w:pPr>
        <w:rPr>
          <w:sz w:val="22"/>
          <w:szCs w:val="22"/>
        </w:rPr>
      </w:pPr>
    </w:p>
    <w:p w14:paraId="4DF3D3A9" w14:textId="25DCCDEB" w:rsidR="00DE7DEB" w:rsidRPr="00826F82" w:rsidRDefault="00E60BBF">
      <w:pPr>
        <w:rPr>
          <w:sz w:val="22"/>
          <w:szCs w:val="22"/>
        </w:rPr>
      </w:pPr>
      <w:ins w:id="4" w:author="Roza, Caio G" w:date="2023-04-06T23:06:00Z">
        <w:r w:rsidRPr="00826F82">
          <w:rPr>
            <w:sz w:val="22"/>
            <w:szCs w:val="22"/>
          </w:rPr>
          <w:t xml:space="preserve">* </w:t>
        </w:r>
      </w:ins>
      <w:hyperlink r:id="rId7"/>
      <w:hyperlink r:id="rId8">
        <w:r w:rsidRPr="00826F82">
          <w:rPr>
            <w:sz w:val="22"/>
            <w:szCs w:val="22"/>
            <w:u w:val="single"/>
          </w:rPr>
          <w:t>federico.riva.1@unil.ch</w:t>
        </w:r>
      </w:hyperlink>
      <w:del w:id="5" w:author="Roza, Caio G" w:date="2023-04-06T23:06:00Z">
        <w:r w:rsidRPr="00826F82">
          <w:rPr>
            <w:sz w:val="22"/>
            <w:szCs w:val="22"/>
          </w:rPr>
          <w:delText xml:space="preserve">* </w:delText>
        </w:r>
        <w:r w:rsidRPr="00826F82">
          <w:rPr>
            <w:sz w:val="22"/>
            <w:szCs w:val="22"/>
            <w:u w:val="single"/>
          </w:rPr>
          <w:delText>federico.riva.1@unil.ch</w:delText>
        </w:r>
        <w:r w:rsidRPr="00826F82">
          <w:rPr>
            <w:sz w:val="22"/>
            <w:szCs w:val="22"/>
          </w:rPr>
          <w:delText xml:space="preserve">; </w:delText>
        </w:r>
        <w:r w:rsidRPr="00826F82">
          <w:rPr>
            <w:sz w:val="22"/>
            <w:szCs w:val="22"/>
            <w:u w:val="single"/>
          </w:rPr>
          <w:delText>caio.roza@helsinki.fi</w:delText>
        </w:r>
        <w:r w:rsidRPr="00826F82">
          <w:rPr>
            <w:sz w:val="22"/>
            <w:szCs w:val="22"/>
          </w:rPr>
          <w:delText xml:space="preserve"> </w:delText>
        </w:r>
      </w:del>
      <w:ins w:id="6" w:author="Roza, Caio G" w:date="2023-04-06T23:06:00Z">
        <w:r w:rsidRPr="00826F82">
          <w:rPr>
            <w:sz w:val="22"/>
            <w:szCs w:val="22"/>
          </w:rPr>
          <w:t xml:space="preserve">; </w:t>
        </w:r>
      </w:ins>
      <w:hyperlink r:id="rId9">
        <w:r w:rsidRPr="00826F82">
          <w:rPr>
            <w:sz w:val="22"/>
            <w:szCs w:val="22"/>
            <w:u w:val="single"/>
          </w:rPr>
          <w:t>caio.roza@helsinki.fi</w:t>
        </w:r>
      </w:hyperlink>
      <w:r w:rsidRPr="00826F82">
        <w:rPr>
          <w:sz w:val="22"/>
          <w:szCs w:val="22"/>
        </w:rPr>
        <w:t xml:space="preserve"> </w:t>
      </w:r>
    </w:p>
    <w:p w14:paraId="1E0BE8C4" w14:textId="77777777" w:rsidR="00DE7DEB" w:rsidRPr="00826F82" w:rsidRDefault="00E60BBF">
      <w:pPr>
        <w:rPr>
          <w:sz w:val="22"/>
          <w:szCs w:val="22"/>
        </w:rPr>
      </w:pPr>
      <w:r w:rsidRPr="00826F82">
        <w:rPr>
          <w:sz w:val="22"/>
          <w:szCs w:val="22"/>
        </w:rPr>
        <w:t>† These authors contributed equally to this work</w:t>
      </w:r>
    </w:p>
    <w:p w14:paraId="49ED7008" w14:textId="77777777" w:rsidR="00DE7DEB" w:rsidRPr="00826F82" w:rsidRDefault="00DE7DEB">
      <w:pPr>
        <w:shd w:val="clear" w:color="auto" w:fill="FFFFFF"/>
        <w:rPr>
          <w:b/>
        </w:rPr>
      </w:pPr>
    </w:p>
    <w:p w14:paraId="7A0E9600" w14:textId="77777777" w:rsidR="00FF1AFD" w:rsidRPr="00826F82" w:rsidRDefault="00FF1AFD" w:rsidP="00FF1AFD">
      <w:pPr>
        <w:rPr>
          <w:b/>
        </w:rPr>
      </w:pPr>
      <w:r w:rsidRPr="00826F82">
        <w:rPr>
          <w:b/>
        </w:rPr>
        <w:t>Abstract</w:t>
      </w:r>
    </w:p>
    <w:p w14:paraId="1C9D694D" w14:textId="77777777" w:rsidR="00FF1AFD" w:rsidRPr="00826F82" w:rsidRDefault="00FF1AFD" w:rsidP="00FF1AFD">
      <w:r w:rsidRPr="00826F82">
        <w:t>Ecological systems are quintessentially complex systems. Understanding</w:t>
      </w:r>
      <w:ins w:id="7" w:author="Roza, Caio G" w:date="2023-04-06T23:06:00Z">
        <w:r w:rsidRPr="00826F82">
          <w:t xml:space="preserve"> </w:t>
        </w:r>
        <w:r w:rsidR="00C31F8C" w:rsidRPr="00E91065">
          <w:rPr>
            <w:highlight w:val="yellow"/>
          </w:rPr>
          <w:t>and being able to predict</w:t>
        </w:r>
      </w:ins>
      <w:r w:rsidRPr="00826F82">
        <w:t xml:space="preserve"> phenomena typical of complex systems is, therefore, critical to progress in ecology and conservation amidst escalating global environmental change. However, myriad definitions of complexity and excessive reliance on </w:t>
      </w:r>
      <w:ins w:id="8" w:author="Roza, Caio G" w:date="2023-04-06T23:06:00Z">
        <w:r w:rsidR="00C31F8C" w:rsidRPr="00E91065">
          <w:rPr>
            <w:highlight w:val="yellow"/>
          </w:rPr>
          <w:t>conventional</w:t>
        </w:r>
      </w:ins>
      <w:del w:id="9" w:author="Roza, Caio G" w:date="2023-04-06T23:06:00Z">
        <w:r w:rsidRPr="00826F82">
          <w:delText>traditional</w:delText>
        </w:r>
      </w:del>
      <w:r w:rsidRPr="00826F82">
        <w:t xml:space="preserve"> scientific approaches hamper conceptual advances and synthesis. Ecological complexity may be better understood by following </w:t>
      </w:r>
      <w:r w:rsidRPr="00826F82">
        <w:lastRenderedPageBreak/>
        <w:t xml:space="preserve">the solid theoretical basis of complex system science (CSS). We review features of ecological systems described within CSS and conduct bibliometric and text-mining analyses to characterize articles that refer to ecological complexity. Our analyses demonstrate that the study of complexity in ecology is a </w:t>
      </w:r>
      <w:del w:id="10" w:author="Roza, Caio G" w:date="2023-04-06T23:06:00Z">
        <w:r w:rsidRPr="00826F82">
          <w:delText xml:space="preserve">global, increasingly common, but </w:delText>
        </w:r>
      </w:del>
      <w:r w:rsidRPr="00826F82">
        <w:t>highly heterogeneous</w:t>
      </w:r>
      <w:ins w:id="11" w:author="Roza, Caio G" w:date="2023-04-06T23:06:00Z">
        <w:r w:rsidR="00C376F7" w:rsidRPr="00E91065">
          <w:rPr>
            <w:highlight w:val="yellow"/>
          </w:rPr>
          <w:t>, global</w:t>
        </w:r>
      </w:ins>
      <w:r w:rsidRPr="00826F82">
        <w:t xml:space="preserve"> endeavor that is only weakly related to CSS. Current research trends are typically organized around basic theory, scaling, and macroecology. We leverage our review and the generalities identified in our analyses to suggest a more coherent and cohesive way forward in the study of complexity in ecology.</w:t>
      </w:r>
    </w:p>
    <w:p w14:paraId="5DDD66A5" w14:textId="77777777" w:rsidR="00FF1AFD" w:rsidRPr="00826F82" w:rsidRDefault="00FF1AFD" w:rsidP="00FF1AFD"/>
    <w:p w14:paraId="11B7A036" w14:textId="77777777" w:rsidR="00FF1AFD" w:rsidRPr="00826F82" w:rsidRDefault="00FF1AFD" w:rsidP="00FF1AFD">
      <w:pPr>
        <w:rPr>
          <w:b/>
        </w:rPr>
      </w:pPr>
      <w:r w:rsidRPr="00826F82">
        <w:rPr>
          <w:b/>
        </w:rPr>
        <w:t>Teaser</w:t>
      </w:r>
    </w:p>
    <w:p w14:paraId="4C89EA0B" w14:textId="77777777" w:rsidR="00FF1AFD" w:rsidRPr="00826F82" w:rsidRDefault="00FF1AFD" w:rsidP="00FF1AFD">
      <w:pPr>
        <w:ind w:left="720"/>
      </w:pPr>
      <w:r w:rsidRPr="00826F82">
        <w:t xml:space="preserve"> </w:t>
      </w:r>
    </w:p>
    <w:p w14:paraId="61E48B33" w14:textId="77777777" w:rsidR="00FF1AFD" w:rsidRPr="00826F82" w:rsidRDefault="00FF1AFD" w:rsidP="00FF1AFD">
      <w:r w:rsidRPr="00826F82">
        <w:t>Grounding the study of ecological complexity in complex system science is key for progress in ecology and conservation amidst escalating global environmental change.</w:t>
      </w:r>
    </w:p>
    <w:p w14:paraId="17BD1040" w14:textId="77777777" w:rsidR="00FF1AFD" w:rsidRPr="00826F82" w:rsidRDefault="00FF1AFD" w:rsidP="00FF1AFD">
      <w:pPr>
        <w:rPr>
          <w:b/>
        </w:rPr>
      </w:pPr>
      <w:r w:rsidRPr="00826F82">
        <w:rPr>
          <w:b/>
        </w:rPr>
        <w:t xml:space="preserve"> </w:t>
      </w:r>
    </w:p>
    <w:p w14:paraId="4B25303B" w14:textId="77777777" w:rsidR="00FF1AFD" w:rsidRPr="00826F82" w:rsidRDefault="00FF1AFD" w:rsidP="00FF1AFD">
      <w:pPr>
        <w:rPr>
          <w:b/>
        </w:rPr>
      </w:pPr>
      <w:r w:rsidRPr="00826F82">
        <w:rPr>
          <w:b/>
        </w:rPr>
        <w:t>INTRODUCTION</w:t>
      </w:r>
    </w:p>
    <w:p w14:paraId="6CB81E20" w14:textId="77777777" w:rsidR="00FF1AFD" w:rsidRPr="00826F82" w:rsidRDefault="00FF1AFD" w:rsidP="00FF1AFD">
      <w:pPr>
        <w:rPr>
          <w:b/>
        </w:rPr>
      </w:pPr>
      <w:r w:rsidRPr="00826F82">
        <w:rPr>
          <w:b/>
        </w:rPr>
        <w:t xml:space="preserve"> </w:t>
      </w:r>
    </w:p>
    <w:p w14:paraId="6E689188" w14:textId="77777777" w:rsidR="00FF1AFD" w:rsidRPr="00826F82" w:rsidRDefault="00FF1AFD" w:rsidP="00FF1AFD">
      <w:r w:rsidRPr="00826F82">
        <w:t xml:space="preserve">Understanding nature’s complexity is at the core of science </w:t>
      </w:r>
      <w:hyperlink r:id="rId10">
        <w:r w:rsidRPr="00826F82">
          <w:rPr>
            <w:color w:val="000000"/>
          </w:rPr>
          <w:t>(</w:t>
        </w:r>
      </w:hyperlink>
      <w:hyperlink r:id="rId11">
        <w:r w:rsidRPr="00826F82">
          <w:rPr>
            <w:i/>
            <w:color w:val="000000"/>
          </w:rPr>
          <w:t>1</w:t>
        </w:r>
      </w:hyperlink>
      <w:r w:rsidR="006D7A03">
        <w:fldChar w:fldCharType="begin"/>
      </w:r>
      <w:r w:rsidR="006D7A03">
        <w:instrText>HYPERLINK "https://paperpile.com/c/INloZv/chnkO+8WvzM+lyzRT+sNGMR+zD0pl+YxAQr" \h</w:instrText>
      </w:r>
      <w:r w:rsidR="006D7A03">
        <w:fldChar w:fldCharType="separate"/>
      </w:r>
      <w:r w:rsidRPr="00826F82">
        <w:rPr>
          <w:color w:val="000000"/>
        </w:rPr>
        <w:t>–</w:t>
      </w:r>
      <w:r w:rsidR="006D7A03">
        <w:rPr>
          <w:color w:val="000000"/>
        </w:rPr>
        <w:fldChar w:fldCharType="end"/>
      </w:r>
      <w:r w:rsidR="006D7A03">
        <w:fldChar w:fldCharType="begin"/>
      </w:r>
      <w:r w:rsidR="006D7A03">
        <w:instrText>HYPERLINK "https://paperpile.com/c/INloZv/chnkO+8WvzM+lyzRT+sNGMR+zD0pl+YxAQr" \h</w:instrText>
      </w:r>
      <w:r w:rsidR="006D7A03">
        <w:fldChar w:fldCharType="separate"/>
      </w:r>
      <w:r w:rsidRPr="00826F82">
        <w:rPr>
          <w:i/>
          <w:color w:val="000000"/>
        </w:rPr>
        <w:t>6</w:t>
      </w:r>
      <w:r w:rsidR="006D7A03">
        <w:rPr>
          <w:i/>
          <w:color w:val="000000"/>
        </w:rPr>
        <w:fldChar w:fldCharType="end"/>
      </w:r>
      <w:hyperlink r:id="rId12">
        <w:r w:rsidRPr="00826F82">
          <w:rPr>
            <w:color w:val="000000"/>
          </w:rPr>
          <w:t>)</w:t>
        </w:r>
      </w:hyperlink>
      <w:del w:id="12" w:author="Roza, Caio G" w:date="2023-04-06T23:06:00Z">
        <w:r w:rsidRPr="00826F82">
          <w:rPr>
            <w:color w:val="000000"/>
          </w:rPr>
          <w:delText>(</w:delText>
        </w:r>
        <w:r w:rsidRPr="00826F82">
          <w:rPr>
            <w:i/>
            <w:color w:val="000000"/>
          </w:rPr>
          <w:delText>1</w:delText>
        </w:r>
        <w:r w:rsidRPr="00826F82">
          <w:rPr>
            <w:color w:val="000000"/>
          </w:rPr>
          <w:delText>–</w:delText>
        </w:r>
        <w:r w:rsidRPr="00826F82">
          <w:rPr>
            <w:i/>
            <w:color w:val="000000"/>
          </w:rPr>
          <w:delText>6</w:delText>
        </w:r>
        <w:r w:rsidRPr="00826F82">
          <w:rPr>
            <w:color w:val="000000"/>
          </w:rPr>
          <w:delText>)</w:delText>
        </w:r>
        <w:r w:rsidRPr="00826F82">
          <w:delText>.</w:delText>
        </w:r>
      </w:del>
      <w:ins w:id="13" w:author="Roza, Caio G" w:date="2023-04-06T23:06:00Z">
        <w:r w:rsidRPr="00826F82">
          <w:t>.</w:t>
        </w:r>
      </w:ins>
      <w:r w:rsidRPr="00826F82">
        <w:t xml:space="preserve"> In ecology and conservation, studying complexity has led to both the development of theories </w:t>
      </w:r>
      <w:hyperlink r:id="rId13">
        <w:r w:rsidRPr="00826F82">
          <w:rPr>
            <w:color w:val="000000"/>
          </w:rPr>
          <w:t>(</w:t>
        </w:r>
      </w:hyperlink>
      <w:hyperlink r:id="rId14">
        <w:r w:rsidRPr="00826F82">
          <w:rPr>
            <w:i/>
            <w:color w:val="000000"/>
          </w:rPr>
          <w:t>2</w:t>
        </w:r>
      </w:hyperlink>
      <w:hyperlink r:id="rId15">
        <w:r w:rsidRPr="00826F82">
          <w:rPr>
            <w:color w:val="000000"/>
          </w:rPr>
          <w:t xml:space="preserve">, </w:t>
        </w:r>
      </w:hyperlink>
      <w:hyperlink r:id="rId16">
        <w:r w:rsidRPr="00826F82">
          <w:rPr>
            <w:i/>
            <w:color w:val="000000"/>
          </w:rPr>
          <w:t>7</w:t>
        </w:r>
      </w:hyperlink>
      <w:hyperlink r:id="rId17">
        <w:r w:rsidRPr="00826F82">
          <w:rPr>
            <w:color w:val="000000"/>
          </w:rPr>
          <w:t>–</w:t>
        </w:r>
      </w:hyperlink>
      <w:hyperlink r:id="rId18">
        <w:r w:rsidRPr="00826F82">
          <w:rPr>
            <w:i/>
            <w:color w:val="000000"/>
          </w:rPr>
          <w:t>11</w:t>
        </w:r>
      </w:hyperlink>
      <w:hyperlink r:id="rId19">
        <w:r w:rsidRPr="00826F82">
          <w:rPr>
            <w:color w:val="000000"/>
          </w:rPr>
          <w:t>)</w:t>
        </w:r>
      </w:hyperlink>
      <w:del w:id="14" w:author="Roza, Caio G" w:date="2023-04-06T23:06:00Z">
        <w:r w:rsidRPr="00826F82">
          <w:rPr>
            <w:color w:val="000000"/>
          </w:rPr>
          <w:delText>(</w:delText>
        </w:r>
        <w:r w:rsidRPr="00826F82">
          <w:rPr>
            <w:i/>
            <w:color w:val="000000"/>
          </w:rPr>
          <w:delText>2</w:delText>
        </w:r>
        <w:r w:rsidRPr="00826F82">
          <w:rPr>
            <w:color w:val="000000"/>
          </w:rPr>
          <w:delText xml:space="preserve">, </w:delText>
        </w:r>
        <w:r w:rsidRPr="00826F82">
          <w:rPr>
            <w:i/>
            <w:color w:val="000000"/>
          </w:rPr>
          <w:delText>7</w:delText>
        </w:r>
        <w:r w:rsidRPr="00826F82">
          <w:rPr>
            <w:color w:val="000000"/>
          </w:rPr>
          <w:delText>–</w:delText>
        </w:r>
        <w:r w:rsidRPr="00826F82">
          <w:rPr>
            <w:i/>
            <w:color w:val="000000"/>
          </w:rPr>
          <w:delText>11</w:delText>
        </w:r>
        <w:r w:rsidRPr="00826F82">
          <w:rPr>
            <w:color w:val="000000"/>
          </w:rPr>
          <w:delText>)</w:delText>
        </w:r>
      </w:del>
      <w:r w:rsidRPr="00826F82">
        <w:t xml:space="preserve"> and considerations in policies and plans for environmental management </w:t>
      </w:r>
      <w:hyperlink r:id="rId20">
        <w:r w:rsidRPr="00826F82">
          <w:rPr>
            <w:color w:val="000000"/>
          </w:rPr>
          <w:t>(</w:t>
        </w:r>
      </w:hyperlink>
      <w:hyperlink r:id="rId21">
        <w:r w:rsidRPr="00826F82">
          <w:rPr>
            <w:i/>
            <w:color w:val="000000"/>
          </w:rPr>
          <w:t>12</w:t>
        </w:r>
      </w:hyperlink>
      <w:hyperlink r:id="rId22">
        <w:r w:rsidRPr="00826F82">
          <w:rPr>
            <w:color w:val="000000"/>
          </w:rPr>
          <w:t>–</w:t>
        </w:r>
      </w:hyperlink>
      <w:hyperlink r:id="rId23">
        <w:r w:rsidRPr="00826F82">
          <w:rPr>
            <w:i/>
            <w:color w:val="000000"/>
          </w:rPr>
          <w:t>16</w:t>
        </w:r>
      </w:hyperlink>
      <w:hyperlink r:id="rId24">
        <w:r w:rsidRPr="00826F82">
          <w:rPr>
            <w:color w:val="000000"/>
          </w:rPr>
          <w:t>)</w:t>
        </w:r>
      </w:hyperlink>
      <w:del w:id="15" w:author="Roza, Caio G" w:date="2023-04-06T23:06:00Z">
        <w:r w:rsidRPr="00826F82">
          <w:rPr>
            <w:color w:val="000000"/>
          </w:rPr>
          <w:delText>(</w:delText>
        </w:r>
        <w:r w:rsidRPr="00826F82">
          <w:rPr>
            <w:i/>
            <w:color w:val="000000"/>
          </w:rPr>
          <w:delText>12</w:delText>
        </w:r>
        <w:r w:rsidRPr="00826F82">
          <w:rPr>
            <w:color w:val="000000"/>
          </w:rPr>
          <w:delText>–</w:delText>
        </w:r>
        <w:r w:rsidRPr="00826F82">
          <w:rPr>
            <w:i/>
            <w:color w:val="000000"/>
          </w:rPr>
          <w:delText>16</w:delText>
        </w:r>
        <w:r w:rsidRPr="00826F82">
          <w:rPr>
            <w:color w:val="000000"/>
          </w:rPr>
          <w:delText>)</w:delText>
        </w:r>
        <w:r w:rsidRPr="00826F82">
          <w:delText>.</w:delText>
        </w:r>
      </w:del>
      <w:ins w:id="16" w:author="Roza, Caio G" w:date="2023-04-06T23:06:00Z">
        <w:r w:rsidRPr="00826F82">
          <w:t>.</w:t>
        </w:r>
      </w:ins>
      <w:r w:rsidRPr="00826F82">
        <w:t xml:space="preserve"> Understanding complexity is also becoming increasingly important in the face of accelerating global environmental change, because ecological systems exposed to multiple stressors often display phenomena typical of complex systems </w:t>
      </w:r>
      <w:hyperlink r:id="rId25">
        <w:r w:rsidRPr="00826F82">
          <w:rPr>
            <w:color w:val="000000"/>
          </w:rPr>
          <w:t>(</w:t>
        </w:r>
      </w:hyperlink>
      <w:hyperlink r:id="rId26">
        <w:r w:rsidRPr="00826F82">
          <w:rPr>
            <w:i/>
            <w:color w:val="000000"/>
          </w:rPr>
          <w:t>14</w:t>
        </w:r>
      </w:hyperlink>
      <w:hyperlink r:id="rId27">
        <w:r w:rsidRPr="00826F82">
          <w:rPr>
            <w:color w:val="000000"/>
          </w:rPr>
          <w:t xml:space="preserve">, </w:t>
        </w:r>
      </w:hyperlink>
      <w:hyperlink r:id="rId28">
        <w:r w:rsidRPr="00826F82">
          <w:rPr>
            <w:i/>
            <w:color w:val="000000"/>
          </w:rPr>
          <w:t>15</w:t>
        </w:r>
      </w:hyperlink>
      <w:hyperlink r:id="rId29">
        <w:r w:rsidRPr="00826F82">
          <w:rPr>
            <w:color w:val="000000"/>
          </w:rPr>
          <w:t xml:space="preserve">, </w:t>
        </w:r>
      </w:hyperlink>
      <w:hyperlink r:id="rId30">
        <w:r w:rsidRPr="00826F82">
          <w:rPr>
            <w:i/>
            <w:color w:val="000000"/>
          </w:rPr>
          <w:t>17</w:t>
        </w:r>
      </w:hyperlink>
      <w:hyperlink r:id="rId31">
        <w:r w:rsidRPr="00826F82">
          <w:rPr>
            <w:color w:val="000000"/>
          </w:rPr>
          <w:t>–</w:t>
        </w:r>
      </w:hyperlink>
      <w:hyperlink r:id="rId32">
        <w:r w:rsidRPr="00826F82">
          <w:rPr>
            <w:i/>
            <w:color w:val="000000"/>
          </w:rPr>
          <w:t>19</w:t>
        </w:r>
      </w:hyperlink>
      <w:hyperlink r:id="rId33">
        <w:r w:rsidRPr="00826F82">
          <w:rPr>
            <w:color w:val="000000"/>
          </w:rPr>
          <w:t>)</w:t>
        </w:r>
      </w:hyperlink>
      <w:del w:id="17" w:author="Roza, Caio G" w:date="2023-04-06T23:06:00Z">
        <w:r w:rsidRPr="00826F82">
          <w:rPr>
            <w:color w:val="000000"/>
          </w:rPr>
          <w:delText>(</w:delText>
        </w:r>
        <w:r w:rsidRPr="00826F82">
          <w:rPr>
            <w:i/>
            <w:color w:val="000000"/>
          </w:rPr>
          <w:delText>14</w:delText>
        </w:r>
        <w:r w:rsidRPr="00826F82">
          <w:rPr>
            <w:color w:val="000000"/>
          </w:rPr>
          <w:delText xml:space="preserve">, </w:delText>
        </w:r>
        <w:r w:rsidRPr="00826F82">
          <w:rPr>
            <w:i/>
            <w:color w:val="000000"/>
          </w:rPr>
          <w:delText>15</w:delText>
        </w:r>
        <w:r w:rsidRPr="00826F82">
          <w:rPr>
            <w:color w:val="000000"/>
          </w:rPr>
          <w:delText xml:space="preserve">, </w:delText>
        </w:r>
        <w:r w:rsidRPr="00826F82">
          <w:rPr>
            <w:i/>
            <w:color w:val="000000"/>
          </w:rPr>
          <w:delText>17</w:delText>
        </w:r>
        <w:r w:rsidRPr="00826F82">
          <w:rPr>
            <w:color w:val="000000"/>
          </w:rPr>
          <w:delText>–</w:delText>
        </w:r>
        <w:r w:rsidRPr="00826F82">
          <w:rPr>
            <w:i/>
            <w:color w:val="000000"/>
          </w:rPr>
          <w:delText>19</w:delText>
        </w:r>
        <w:r w:rsidRPr="00826F82">
          <w:rPr>
            <w:color w:val="000000"/>
          </w:rPr>
          <w:delText>)</w:delText>
        </w:r>
        <w:r w:rsidRPr="00826F82">
          <w:delText>.</w:delText>
        </w:r>
      </w:del>
      <w:ins w:id="18" w:author="Roza, Caio G" w:date="2023-04-06T23:06:00Z">
        <w:r w:rsidRPr="00826F82">
          <w:t>.</w:t>
        </w:r>
      </w:ins>
      <w:r w:rsidRPr="00826F82">
        <w:t xml:space="preserve"> Advancements in the study of complexity are therefore crucial, </w:t>
      </w:r>
      <w:ins w:id="19" w:author="Roza, Caio G" w:date="2023-04-06T23:06:00Z">
        <w:r w:rsidR="00182FFC" w:rsidRPr="00E91065">
          <w:rPr>
            <w:highlight w:val="yellow"/>
          </w:rPr>
          <w:t>which has been recognized in</w:t>
        </w:r>
      </w:ins>
      <w:del w:id="20" w:author="Roza, Caio G" w:date="2023-04-06T23:06:00Z">
        <w:r w:rsidRPr="00826F82">
          <w:delText>to the point that</w:delText>
        </w:r>
      </w:del>
      <w:r w:rsidRPr="00826F82">
        <w:t xml:space="preserve"> the 2021 Nobel prize in Physics</w:t>
      </w:r>
      <w:ins w:id="21" w:author="Roza, Caio G" w:date="2023-04-06T23:06:00Z">
        <w:r w:rsidR="00182FFC" w:rsidRPr="00E91065">
          <w:rPr>
            <w:highlight w:val="yellow"/>
          </w:rPr>
          <w:t>,</w:t>
        </w:r>
      </w:ins>
      <w:del w:id="22" w:author="Roza, Caio G" w:date="2023-04-06T23:06:00Z">
        <w:r w:rsidRPr="00826F82">
          <w:delText xml:space="preserve"> was</w:delText>
        </w:r>
      </w:del>
      <w:r w:rsidRPr="00826F82">
        <w:t xml:space="preserve"> awarded to Parisi, Manabe, and Hasselmann for their “</w:t>
      </w:r>
      <w:r w:rsidRPr="00826F82">
        <w:rPr>
          <w:i/>
        </w:rPr>
        <w:t>groundbreaking contributions to our understanding of complex systems</w:t>
      </w:r>
      <w:ins w:id="23" w:author="Roza, Caio G" w:date="2023-04-06T23:06:00Z">
        <w:r w:rsidRPr="00826F82">
          <w:t>”</w:t>
        </w:r>
      </w:ins>
      <w:hyperlink r:id="rId34">
        <w:r w:rsidRPr="00826F82">
          <w:rPr>
            <w:color w:val="000000"/>
          </w:rPr>
          <w:t>(</w:t>
        </w:r>
      </w:hyperlink>
      <w:hyperlink r:id="rId35">
        <w:r w:rsidRPr="00826F82">
          <w:rPr>
            <w:i/>
            <w:color w:val="000000"/>
          </w:rPr>
          <w:t>20</w:t>
        </w:r>
      </w:hyperlink>
      <w:hyperlink r:id="rId36">
        <w:r w:rsidRPr="00826F82">
          <w:rPr>
            <w:color w:val="000000"/>
          </w:rPr>
          <w:t>)</w:t>
        </w:r>
      </w:hyperlink>
      <w:del w:id="24" w:author="Roza, Caio G" w:date="2023-04-06T23:06:00Z">
        <w:r w:rsidRPr="00826F82">
          <w:delText>”</w:delText>
        </w:r>
        <w:r w:rsidRPr="00826F82">
          <w:rPr>
            <w:color w:val="000000"/>
          </w:rPr>
          <w:delText>(</w:delText>
        </w:r>
        <w:r w:rsidRPr="00826F82">
          <w:rPr>
            <w:i/>
            <w:color w:val="000000"/>
          </w:rPr>
          <w:delText>20</w:delText>
        </w:r>
        <w:r w:rsidRPr="00826F82">
          <w:rPr>
            <w:color w:val="000000"/>
          </w:rPr>
          <w:delText>)</w:delText>
        </w:r>
        <w:r w:rsidRPr="00826F82">
          <w:delText>.</w:delText>
        </w:r>
      </w:del>
      <w:ins w:id="25" w:author="Roza, Caio G" w:date="2023-04-06T23:06:00Z">
        <w:r w:rsidRPr="00826F82">
          <w:t>.</w:t>
        </w:r>
      </w:ins>
    </w:p>
    <w:p w14:paraId="3CA3FB6D" w14:textId="77777777" w:rsidR="00FF1AFD" w:rsidRPr="00826F82" w:rsidRDefault="00FF1AFD" w:rsidP="00FF1AFD">
      <w:pPr>
        <w:spacing w:before="240" w:after="240"/>
      </w:pPr>
      <w:r w:rsidRPr="00826F82">
        <w:t xml:space="preserve">Complexity </w:t>
      </w:r>
      <w:ins w:id="26" w:author="Roza, Caio G" w:date="2023-04-06T23:06:00Z">
        <w:r w:rsidR="00182FFC" w:rsidRPr="00E91065">
          <w:rPr>
            <w:highlight w:val="yellow"/>
          </w:rPr>
          <w:t>sciences belong in</w:t>
        </w:r>
      </w:ins>
      <w:del w:id="27" w:author="Roza, Caio G" w:date="2023-04-06T23:06:00Z">
        <w:r w:rsidRPr="00826F82">
          <w:delText>fulfills</w:delText>
        </w:r>
      </w:del>
      <w:r w:rsidRPr="00826F82">
        <w:t xml:space="preserve"> a central role in ecology and conservation because ecological systems are quintessentially complex systems </w:t>
      </w:r>
      <w:hyperlink r:id="rId37">
        <w:r w:rsidRPr="00826F82">
          <w:rPr>
            <w:color w:val="000000"/>
          </w:rPr>
          <w:t>(</w:t>
        </w:r>
      </w:hyperlink>
      <w:hyperlink r:id="rId38">
        <w:r w:rsidRPr="00826F82">
          <w:rPr>
            <w:i/>
            <w:color w:val="000000"/>
          </w:rPr>
          <w:t>3</w:t>
        </w:r>
      </w:hyperlink>
      <w:hyperlink r:id="rId39">
        <w:r w:rsidRPr="00826F82">
          <w:rPr>
            <w:color w:val="000000"/>
          </w:rPr>
          <w:t xml:space="preserve">, </w:t>
        </w:r>
      </w:hyperlink>
      <w:hyperlink r:id="rId40">
        <w:r w:rsidRPr="00826F82">
          <w:rPr>
            <w:i/>
            <w:color w:val="000000"/>
          </w:rPr>
          <w:t>18</w:t>
        </w:r>
      </w:hyperlink>
      <w:hyperlink r:id="rId41">
        <w:r w:rsidRPr="00826F82">
          <w:rPr>
            <w:color w:val="000000"/>
          </w:rPr>
          <w:t xml:space="preserve">, </w:t>
        </w:r>
      </w:hyperlink>
      <w:hyperlink r:id="rId42">
        <w:r w:rsidRPr="00826F82">
          <w:rPr>
            <w:i/>
            <w:color w:val="000000"/>
          </w:rPr>
          <w:t>21</w:t>
        </w:r>
      </w:hyperlink>
      <w:hyperlink r:id="rId43">
        <w:r w:rsidRPr="00826F82">
          <w:rPr>
            <w:color w:val="000000"/>
          </w:rPr>
          <w:t>)</w:t>
        </w:r>
      </w:hyperlink>
      <w:del w:id="28" w:author="Roza, Caio G" w:date="2023-04-06T23:06:00Z">
        <w:r w:rsidRPr="00826F82">
          <w:rPr>
            <w:color w:val="000000"/>
          </w:rPr>
          <w:delText>(</w:delText>
        </w:r>
        <w:r w:rsidRPr="00826F82">
          <w:rPr>
            <w:i/>
            <w:color w:val="000000"/>
          </w:rPr>
          <w:delText>3</w:delText>
        </w:r>
        <w:r w:rsidRPr="00826F82">
          <w:rPr>
            <w:color w:val="000000"/>
          </w:rPr>
          <w:delText xml:space="preserve">, </w:delText>
        </w:r>
        <w:r w:rsidRPr="00826F82">
          <w:rPr>
            <w:i/>
            <w:color w:val="000000"/>
          </w:rPr>
          <w:delText>18</w:delText>
        </w:r>
        <w:r w:rsidRPr="00826F82">
          <w:rPr>
            <w:color w:val="000000"/>
          </w:rPr>
          <w:delText xml:space="preserve">, </w:delText>
        </w:r>
        <w:r w:rsidRPr="00826F82">
          <w:rPr>
            <w:i/>
            <w:color w:val="000000"/>
          </w:rPr>
          <w:delText>21</w:delText>
        </w:r>
        <w:r w:rsidRPr="00826F82">
          <w:rPr>
            <w:color w:val="000000"/>
          </w:rPr>
          <w:delText>)</w:delText>
        </w:r>
        <w:r w:rsidRPr="00826F82">
          <w:delText>.</w:delText>
        </w:r>
      </w:del>
      <w:ins w:id="29" w:author="Roza, Caio G" w:date="2023-04-06T23:06:00Z">
        <w:r w:rsidRPr="00826F82">
          <w:t>.</w:t>
        </w:r>
      </w:ins>
      <w:r w:rsidRPr="00826F82">
        <w:t xml:space="preserve"> Understanding the</w:t>
      </w:r>
      <w:del w:id="30" w:author="Roza, Caio G" w:date="2023-04-06T23:06:00Z">
        <w:r w:rsidRPr="00826F82">
          <w:delText>ir</w:delText>
        </w:r>
      </w:del>
      <w:r w:rsidRPr="00826F82">
        <w:t xml:space="preserve"> complexity </w:t>
      </w:r>
      <w:ins w:id="31" w:author="Roza, Caio G" w:date="2023-04-06T23:06:00Z">
        <w:r w:rsidR="00182FFC" w:rsidRPr="00E91065">
          <w:rPr>
            <w:highlight w:val="yellow"/>
          </w:rPr>
          <w:t>of ecological systems</w:t>
        </w:r>
        <w:r w:rsidRPr="00826F82">
          <w:t xml:space="preserve"> </w:t>
        </w:r>
      </w:ins>
      <w:r w:rsidRPr="00826F82">
        <w:t xml:space="preserve">may, therefore, be key for addressing ongoing environmental crises </w:t>
      </w:r>
      <w:hyperlink r:id="rId44">
        <w:r w:rsidRPr="00826F82">
          <w:rPr>
            <w:color w:val="000000"/>
          </w:rPr>
          <w:t>(</w:t>
        </w:r>
      </w:hyperlink>
      <w:hyperlink r:id="rId45">
        <w:r w:rsidRPr="00826F82">
          <w:rPr>
            <w:i/>
            <w:color w:val="000000"/>
          </w:rPr>
          <w:t>19</w:t>
        </w:r>
      </w:hyperlink>
      <w:hyperlink r:id="rId46">
        <w:r w:rsidRPr="00826F82">
          <w:rPr>
            <w:color w:val="000000"/>
          </w:rPr>
          <w:t xml:space="preserve">, </w:t>
        </w:r>
      </w:hyperlink>
      <w:hyperlink r:id="rId47">
        <w:r w:rsidRPr="00826F82">
          <w:rPr>
            <w:i/>
            <w:color w:val="000000"/>
          </w:rPr>
          <w:t>22</w:t>
        </w:r>
      </w:hyperlink>
      <w:hyperlink r:id="rId48">
        <w:r w:rsidRPr="00826F82">
          <w:rPr>
            <w:color w:val="000000"/>
          </w:rPr>
          <w:t xml:space="preserve">, </w:t>
        </w:r>
      </w:hyperlink>
      <w:hyperlink r:id="rId49">
        <w:r w:rsidRPr="00826F82">
          <w:rPr>
            <w:i/>
            <w:color w:val="000000"/>
          </w:rPr>
          <w:t>23</w:t>
        </w:r>
      </w:hyperlink>
      <w:hyperlink r:id="rId50">
        <w:r w:rsidRPr="00826F82">
          <w:rPr>
            <w:color w:val="000000"/>
          </w:rPr>
          <w:t>)</w:t>
        </w:r>
      </w:hyperlink>
      <w:del w:id="32" w:author="Roza, Caio G" w:date="2023-04-06T23:06:00Z">
        <w:r w:rsidRPr="00826F82">
          <w:rPr>
            <w:color w:val="000000"/>
          </w:rPr>
          <w:delText>(</w:delText>
        </w:r>
        <w:r w:rsidRPr="00826F82">
          <w:rPr>
            <w:i/>
            <w:color w:val="000000"/>
          </w:rPr>
          <w:delText>19</w:delText>
        </w:r>
        <w:r w:rsidRPr="00826F82">
          <w:rPr>
            <w:color w:val="000000"/>
          </w:rPr>
          <w:delText xml:space="preserve">, </w:delText>
        </w:r>
        <w:r w:rsidRPr="00826F82">
          <w:rPr>
            <w:i/>
            <w:color w:val="000000"/>
          </w:rPr>
          <w:delText>22</w:delText>
        </w:r>
        <w:r w:rsidRPr="00826F82">
          <w:rPr>
            <w:color w:val="000000"/>
          </w:rPr>
          <w:delText xml:space="preserve">, </w:delText>
        </w:r>
        <w:r w:rsidRPr="00826F82">
          <w:rPr>
            <w:i/>
            <w:color w:val="000000"/>
          </w:rPr>
          <w:delText>23</w:delText>
        </w:r>
        <w:r w:rsidRPr="00826F82">
          <w:rPr>
            <w:color w:val="000000"/>
          </w:rPr>
          <w:delText>)</w:delText>
        </w:r>
        <w:r w:rsidRPr="00826F82">
          <w:delText>.</w:delText>
        </w:r>
      </w:del>
      <w:ins w:id="33" w:author="Roza, Caio G" w:date="2023-04-06T23:06:00Z">
        <w:r w:rsidRPr="00826F82">
          <w:t>.</w:t>
        </w:r>
      </w:ins>
      <w:r w:rsidRPr="00826F82">
        <w:t xml:space="preserve"> For instance, the risk that climate change will result in abrupt shifts </w:t>
      </w:r>
      <w:del w:id="34" w:author="Roza, Caio G" w:date="2023-04-06T23:06:00Z">
        <w:r w:rsidRPr="00826F82">
          <w:delText xml:space="preserve">to alternative states </w:delText>
        </w:r>
      </w:del>
      <w:r w:rsidRPr="00826F82">
        <w:t>in the Earth’s climate</w:t>
      </w:r>
      <w:del w:id="35" w:author="Roza, Caio G" w:date="2023-04-06T23:06:00Z">
        <w:r w:rsidRPr="00826F82">
          <w:delText>s</w:delText>
        </w:r>
      </w:del>
      <w:r w:rsidRPr="00826F82">
        <w:t xml:space="preserve"> is considerable, and this awareness </w:t>
      </w:r>
      <w:ins w:id="36" w:author="Roza, Caio G" w:date="2023-04-06T23:06:00Z">
        <w:r w:rsidR="00182FFC" w:rsidRPr="00E91065">
          <w:rPr>
            <w:highlight w:val="yellow"/>
          </w:rPr>
          <w:t>is</w:t>
        </w:r>
        <w:r w:rsidRPr="00826F82">
          <w:t xml:space="preserve"> </w:t>
        </w:r>
        <w:r w:rsidR="00182FFC" w:rsidRPr="00E91065">
          <w:rPr>
            <w:highlight w:val="yellow"/>
          </w:rPr>
          <w:t>critical</w:t>
        </w:r>
      </w:ins>
      <w:del w:id="37" w:author="Roza, Caio G" w:date="2023-04-06T23:06:00Z">
        <w:r w:rsidRPr="00826F82">
          <w:delText>will be crucial</w:delText>
        </w:r>
      </w:del>
      <w:r w:rsidRPr="00826F82">
        <w:t xml:space="preserve"> to </w:t>
      </w:r>
      <w:ins w:id="38" w:author="Roza, Caio G" w:date="2023-04-06T23:06:00Z">
        <w:r w:rsidRPr="00826F82">
          <w:t>inform</w:t>
        </w:r>
        <w:r w:rsidR="00182FFC" w:rsidRPr="00E91065">
          <w:rPr>
            <w:highlight w:val="yellow"/>
          </w:rPr>
          <w:t>ing</w:t>
        </w:r>
      </w:ins>
      <w:del w:id="39" w:author="Roza, Caio G" w:date="2023-04-06T23:06:00Z">
        <w:r w:rsidRPr="00826F82">
          <w:delText>inform radical</w:delText>
        </w:r>
      </w:del>
      <w:r w:rsidRPr="00826F82">
        <w:t xml:space="preserve"> climate policy aimed at preventing catastrophic scenarios </w:t>
      </w:r>
      <w:hyperlink r:id="rId51">
        <w:r w:rsidRPr="00826F82">
          <w:rPr>
            <w:color w:val="000000"/>
          </w:rPr>
          <w:t>(</w:t>
        </w:r>
      </w:hyperlink>
      <w:hyperlink r:id="rId52">
        <w:r w:rsidRPr="00826F82">
          <w:rPr>
            <w:i/>
            <w:color w:val="000000"/>
          </w:rPr>
          <w:t>15</w:t>
        </w:r>
      </w:hyperlink>
      <w:hyperlink r:id="rId53">
        <w:r w:rsidRPr="00826F82">
          <w:rPr>
            <w:color w:val="000000"/>
          </w:rPr>
          <w:t xml:space="preserve">, </w:t>
        </w:r>
      </w:hyperlink>
      <w:hyperlink r:id="rId54">
        <w:r w:rsidRPr="00826F82">
          <w:rPr>
            <w:i/>
            <w:color w:val="000000"/>
          </w:rPr>
          <w:t>24</w:t>
        </w:r>
      </w:hyperlink>
      <w:hyperlink r:id="rId55">
        <w:r w:rsidRPr="00826F82">
          <w:rPr>
            <w:color w:val="000000"/>
          </w:rPr>
          <w:t>)</w:t>
        </w:r>
      </w:hyperlink>
      <w:del w:id="40" w:author="Roza, Caio G" w:date="2023-04-06T23:06:00Z">
        <w:r w:rsidRPr="00826F82">
          <w:rPr>
            <w:color w:val="000000"/>
          </w:rPr>
          <w:delText>(</w:delText>
        </w:r>
        <w:r w:rsidRPr="00826F82">
          <w:rPr>
            <w:i/>
            <w:color w:val="000000"/>
          </w:rPr>
          <w:delText>15</w:delText>
        </w:r>
        <w:r w:rsidRPr="00826F82">
          <w:rPr>
            <w:color w:val="000000"/>
          </w:rPr>
          <w:delText xml:space="preserve">, </w:delText>
        </w:r>
        <w:r w:rsidRPr="00826F82">
          <w:rPr>
            <w:i/>
            <w:color w:val="000000"/>
          </w:rPr>
          <w:delText>24</w:delText>
        </w:r>
        <w:r w:rsidRPr="00826F82">
          <w:rPr>
            <w:color w:val="000000"/>
          </w:rPr>
          <w:delText>)</w:delText>
        </w:r>
        <w:r w:rsidRPr="00826F82">
          <w:delText>.</w:delText>
        </w:r>
      </w:del>
      <w:ins w:id="41" w:author="Roza, Caio G" w:date="2023-04-06T23:06:00Z">
        <w:r w:rsidRPr="00826F82">
          <w:t>.</w:t>
        </w:r>
      </w:ins>
      <w:r w:rsidRPr="00826F82">
        <w:t xml:space="preserve"> Climate change, in turn, affects ecosystems and food webs that are already </w:t>
      </w:r>
      <w:ins w:id="42" w:author="Roza, Caio G" w:date="2023-04-06T23:06:00Z">
        <w:r w:rsidR="00182FFC" w:rsidRPr="00E91065">
          <w:rPr>
            <w:highlight w:val="yellow"/>
          </w:rPr>
          <w:t>degraded and altered</w:t>
        </w:r>
      </w:ins>
      <w:del w:id="43" w:author="Roza, Caio G" w:date="2023-04-06T23:06:00Z">
        <w:r w:rsidRPr="00826F82">
          <w:delText>eroded</w:delText>
        </w:r>
      </w:del>
      <w:r w:rsidRPr="00826F82">
        <w:t xml:space="preserve"> from millennia of human activities worldwide </w:t>
      </w:r>
      <w:hyperlink r:id="rId56">
        <w:r w:rsidRPr="00826F82">
          <w:rPr>
            <w:color w:val="000000"/>
          </w:rPr>
          <w:t>(</w:t>
        </w:r>
      </w:hyperlink>
      <w:hyperlink r:id="rId57">
        <w:r w:rsidRPr="00826F82">
          <w:rPr>
            <w:i/>
            <w:color w:val="000000"/>
          </w:rPr>
          <w:t>25</w:t>
        </w:r>
      </w:hyperlink>
      <w:hyperlink r:id="rId58">
        <w:r w:rsidRPr="00826F82">
          <w:rPr>
            <w:color w:val="000000"/>
          </w:rPr>
          <w:t xml:space="preserve">, </w:t>
        </w:r>
      </w:hyperlink>
      <w:hyperlink r:id="rId59">
        <w:r w:rsidRPr="00826F82">
          <w:rPr>
            <w:i/>
            <w:color w:val="000000"/>
          </w:rPr>
          <w:t>26</w:t>
        </w:r>
      </w:hyperlink>
      <w:hyperlink r:id="rId60">
        <w:r w:rsidRPr="00826F82">
          <w:rPr>
            <w:color w:val="000000"/>
          </w:rPr>
          <w:t>)</w:t>
        </w:r>
      </w:hyperlink>
      <w:del w:id="44" w:author="Roza, Caio G" w:date="2023-04-06T23:06:00Z">
        <w:r w:rsidRPr="00826F82">
          <w:rPr>
            <w:color w:val="000000"/>
          </w:rPr>
          <w:delText>(</w:delText>
        </w:r>
        <w:r w:rsidRPr="00826F82">
          <w:rPr>
            <w:i/>
            <w:color w:val="000000"/>
          </w:rPr>
          <w:delText>25</w:delText>
        </w:r>
        <w:r w:rsidRPr="00826F82">
          <w:rPr>
            <w:color w:val="000000"/>
          </w:rPr>
          <w:delText xml:space="preserve">, </w:delText>
        </w:r>
        <w:r w:rsidRPr="00826F82">
          <w:rPr>
            <w:i/>
            <w:color w:val="000000"/>
          </w:rPr>
          <w:delText>26</w:delText>
        </w:r>
        <w:r w:rsidRPr="00826F82">
          <w:rPr>
            <w:color w:val="000000"/>
          </w:rPr>
          <w:delText>)</w:delText>
        </w:r>
        <w:r w:rsidRPr="00826F82">
          <w:delText>.</w:delText>
        </w:r>
      </w:del>
      <w:ins w:id="45" w:author="Roza, Caio G" w:date="2023-04-06T23:06:00Z">
        <w:r w:rsidRPr="00826F82">
          <w:t>.</w:t>
        </w:r>
      </w:ins>
      <w:r w:rsidRPr="00826F82">
        <w:t xml:space="preserve"> Recognition of the potential for a planetary systemic failure due to climate-biodiversity feedback is </w:t>
      </w:r>
      <w:del w:id="46" w:author="Roza, Caio G" w:date="2023-04-06T23:06:00Z">
        <w:r w:rsidRPr="00826F82">
          <w:delText xml:space="preserve">therefore soberingly increasing </w:delText>
        </w:r>
      </w:del>
      <w:hyperlink r:id="rId61">
        <w:r w:rsidRPr="00826F82">
          <w:rPr>
            <w:color w:val="000000"/>
          </w:rPr>
          <w:t>(</w:t>
        </w:r>
      </w:hyperlink>
      <w:hyperlink r:id="rId62">
        <w:r w:rsidRPr="00826F82">
          <w:rPr>
            <w:i/>
            <w:color w:val="000000"/>
          </w:rPr>
          <w:t>14</w:t>
        </w:r>
      </w:hyperlink>
      <w:hyperlink r:id="rId63">
        <w:r w:rsidRPr="00826F82">
          <w:rPr>
            <w:color w:val="000000"/>
          </w:rPr>
          <w:t xml:space="preserve">, </w:t>
        </w:r>
      </w:hyperlink>
      <w:hyperlink r:id="rId64">
        <w:r w:rsidRPr="00826F82">
          <w:rPr>
            <w:i/>
            <w:color w:val="000000"/>
          </w:rPr>
          <w:t>19</w:t>
        </w:r>
      </w:hyperlink>
      <w:hyperlink r:id="rId65">
        <w:r w:rsidRPr="00826F82">
          <w:rPr>
            <w:color w:val="000000"/>
          </w:rPr>
          <w:t xml:space="preserve">, </w:t>
        </w:r>
      </w:hyperlink>
      <w:hyperlink r:id="rId66">
        <w:r w:rsidRPr="00826F82">
          <w:rPr>
            <w:i/>
            <w:color w:val="000000"/>
          </w:rPr>
          <w:t>22</w:t>
        </w:r>
      </w:hyperlink>
      <w:hyperlink r:id="rId67">
        <w:r w:rsidRPr="00826F82">
          <w:rPr>
            <w:color w:val="000000"/>
          </w:rPr>
          <w:t xml:space="preserve">, </w:t>
        </w:r>
      </w:hyperlink>
      <w:hyperlink r:id="rId68">
        <w:r w:rsidRPr="00826F82">
          <w:rPr>
            <w:i/>
            <w:color w:val="000000"/>
          </w:rPr>
          <w:t>27</w:t>
        </w:r>
      </w:hyperlink>
      <w:hyperlink r:id="rId69">
        <w:r w:rsidRPr="00826F82">
          <w:rPr>
            <w:color w:val="000000"/>
          </w:rPr>
          <w:t>)</w:t>
        </w:r>
      </w:hyperlink>
      <w:ins w:id="47" w:author="Roza, Caio G" w:date="2023-04-06T23:06:00Z">
        <w:r w:rsidR="00182FFC" w:rsidRPr="00E91065">
          <w:rPr>
            <w:highlight w:val="yellow"/>
          </w:rPr>
          <w:t xml:space="preserve">urgent and </w:t>
        </w:r>
        <w:r w:rsidRPr="00826F82">
          <w:t>increasing</w:t>
        </w:r>
        <w:r w:rsidR="00182FFC" w:rsidRPr="00E91065">
          <w:rPr>
            <w:highlight w:val="yellow"/>
          </w:rPr>
          <w:t>ly recognized</w:t>
        </w:r>
        <w:r w:rsidRPr="00826F82">
          <w:t xml:space="preserve"> </w:t>
        </w:r>
        <w:r w:rsidRPr="00826F82">
          <w:rPr>
            <w:color w:val="000000"/>
          </w:rPr>
          <w:t>(</w:t>
        </w:r>
        <w:r w:rsidRPr="00826F82">
          <w:rPr>
            <w:i/>
            <w:color w:val="000000"/>
          </w:rPr>
          <w:t>14</w:t>
        </w:r>
        <w:r w:rsidRPr="00826F82">
          <w:rPr>
            <w:color w:val="000000"/>
          </w:rPr>
          <w:t xml:space="preserve">, </w:t>
        </w:r>
        <w:r w:rsidRPr="00826F82">
          <w:rPr>
            <w:i/>
            <w:color w:val="000000"/>
          </w:rPr>
          <w:t>19</w:t>
        </w:r>
        <w:r w:rsidRPr="00826F82">
          <w:rPr>
            <w:color w:val="000000"/>
          </w:rPr>
          <w:t xml:space="preserve">, </w:t>
        </w:r>
        <w:r w:rsidRPr="00826F82">
          <w:rPr>
            <w:i/>
            <w:color w:val="000000"/>
          </w:rPr>
          <w:t>22</w:t>
        </w:r>
        <w:r w:rsidRPr="00826F82">
          <w:rPr>
            <w:color w:val="000000"/>
          </w:rPr>
          <w:t xml:space="preserve">, </w:t>
        </w:r>
        <w:r w:rsidRPr="00826F82">
          <w:rPr>
            <w:i/>
            <w:color w:val="000000"/>
          </w:rPr>
          <w:t>27</w:t>
        </w:r>
        <w:r w:rsidRPr="00826F82">
          <w:rPr>
            <w:color w:val="000000"/>
          </w:rPr>
          <w:t>)</w:t>
        </w:r>
        <w:r w:rsidRPr="00826F82">
          <w:t>.</w:t>
        </w:r>
      </w:ins>
      <w:del w:id="48" w:author="Roza, Caio G" w:date="2023-04-06T23:06:00Z">
        <w:r w:rsidRPr="00826F82">
          <w:delText>.</w:delText>
        </w:r>
      </w:del>
      <w:r w:rsidRPr="00826F82">
        <w:t xml:space="preserve"> Nevertheless, untangling </w:t>
      </w:r>
      <w:del w:id="49" w:author="Roza, Caio G" w:date="2023-04-06T23:06:00Z">
        <w:r w:rsidRPr="00826F82">
          <w:delText xml:space="preserve">these </w:delText>
        </w:r>
      </w:del>
      <w:r w:rsidRPr="00826F82">
        <w:t xml:space="preserve">complex dynamics of ecological systems is hindered by the fact that such systems are rarely studied as complex systems </w:t>
      </w:r>
      <w:r w:rsidRPr="00826F82">
        <w:rPr>
          <w:i/>
        </w:rPr>
        <w:t>per se</w:t>
      </w:r>
      <w:r w:rsidRPr="00826F82">
        <w:t xml:space="preserve">. Most research in the environmental sciences continues to follow traditional reductionist approaches </w:t>
      </w:r>
      <w:hyperlink r:id="rId70">
        <w:r w:rsidRPr="00826F82">
          <w:rPr>
            <w:color w:val="000000"/>
          </w:rPr>
          <w:t>(</w:t>
        </w:r>
      </w:hyperlink>
      <w:hyperlink r:id="rId71">
        <w:r w:rsidRPr="00826F82">
          <w:rPr>
            <w:i/>
            <w:color w:val="000000"/>
          </w:rPr>
          <w:t>28</w:t>
        </w:r>
      </w:hyperlink>
      <w:hyperlink r:id="rId72">
        <w:r w:rsidRPr="00826F82">
          <w:rPr>
            <w:color w:val="000000"/>
          </w:rPr>
          <w:t>)</w:t>
        </w:r>
      </w:hyperlink>
      <w:del w:id="50" w:author="Roza, Caio G" w:date="2023-04-06T23:06:00Z">
        <w:r w:rsidRPr="00826F82">
          <w:rPr>
            <w:color w:val="000000"/>
          </w:rPr>
          <w:delText>(</w:delText>
        </w:r>
        <w:r w:rsidRPr="00826F82">
          <w:rPr>
            <w:i/>
            <w:color w:val="000000"/>
          </w:rPr>
          <w:delText>28</w:delText>
        </w:r>
        <w:r w:rsidRPr="00826F82">
          <w:rPr>
            <w:color w:val="000000"/>
          </w:rPr>
          <w:delText>)</w:delText>
        </w:r>
      </w:del>
      <w:r w:rsidRPr="00826F82">
        <w:t xml:space="preserve"> instead of </w:t>
      </w:r>
      <w:ins w:id="51" w:author="Roza, Caio G" w:date="2023-04-06T23:06:00Z">
        <w:r w:rsidR="00182FFC" w:rsidRPr="00E91065">
          <w:rPr>
            <w:highlight w:val="yellow"/>
          </w:rPr>
          <w:t>applying</w:t>
        </w:r>
        <w:r w:rsidRPr="00826F82">
          <w:t xml:space="preserve"> </w:t>
        </w:r>
        <w:r w:rsidR="00AB55F4" w:rsidRPr="00E91065">
          <w:rPr>
            <w:highlight w:val="yellow"/>
          </w:rPr>
          <w:t>pre-existing</w:t>
        </w:r>
      </w:ins>
      <w:del w:id="52" w:author="Roza, Caio G" w:date="2023-04-06T23:06:00Z">
        <w:r w:rsidRPr="00826F82">
          <w:delText>capitalizing on</w:delText>
        </w:r>
      </w:del>
      <w:r w:rsidRPr="00826F82">
        <w:t xml:space="preserve"> developments in complex system science.</w:t>
      </w:r>
    </w:p>
    <w:p w14:paraId="79F16986" w14:textId="77777777" w:rsidR="00FF1AFD" w:rsidRPr="00826F82" w:rsidRDefault="00FF1AFD" w:rsidP="00FF1AFD">
      <w:pPr>
        <w:spacing w:before="240" w:after="240"/>
      </w:pPr>
      <w:r w:rsidRPr="00826F82">
        <w:t>Complex system science (CSS) emerged in the 20</w:t>
      </w:r>
      <w:r w:rsidRPr="00826F82">
        <w:rPr>
          <w:vertAlign w:val="superscript"/>
        </w:rPr>
        <w:t>th</w:t>
      </w:r>
      <w:r w:rsidRPr="00826F82">
        <w:t xml:space="preserve"> century from a confluence of disciplines that independently attempted to bypass the limitation of </w:t>
      </w:r>
      <w:ins w:id="53" w:author="Roza, Caio G" w:date="2023-04-06T23:06:00Z">
        <w:r w:rsidR="00505E70" w:rsidRPr="00E91065">
          <w:rPr>
            <w:highlight w:val="yellow"/>
          </w:rPr>
          <w:t>conventional,</w:t>
        </w:r>
      </w:ins>
      <w:del w:id="54" w:author="Roza, Caio G" w:date="2023-04-06T23:06:00Z">
        <w:r w:rsidRPr="00826F82">
          <w:delText>traditional</w:delText>
        </w:r>
      </w:del>
      <w:r w:rsidRPr="00826F82">
        <w:t xml:space="preserve"> reductionist approaches in the study of complex systems </w:t>
      </w:r>
      <w:hyperlink r:id="rId73">
        <w:r w:rsidRPr="00826F82">
          <w:rPr>
            <w:color w:val="000000"/>
          </w:rPr>
          <w:t>(</w:t>
        </w:r>
      </w:hyperlink>
      <w:hyperlink r:id="rId74">
        <w:r w:rsidRPr="00826F82">
          <w:rPr>
            <w:i/>
            <w:color w:val="000000"/>
          </w:rPr>
          <w:t>6</w:t>
        </w:r>
      </w:hyperlink>
      <w:hyperlink r:id="rId75">
        <w:r w:rsidRPr="00826F82">
          <w:rPr>
            <w:color w:val="000000"/>
          </w:rPr>
          <w:t xml:space="preserve">, </w:t>
        </w:r>
      </w:hyperlink>
      <w:hyperlink r:id="rId76">
        <w:r w:rsidRPr="00826F82">
          <w:rPr>
            <w:i/>
            <w:color w:val="000000"/>
          </w:rPr>
          <w:t>29</w:t>
        </w:r>
      </w:hyperlink>
      <w:hyperlink r:id="rId77">
        <w:r w:rsidRPr="00826F82">
          <w:rPr>
            <w:color w:val="000000"/>
          </w:rPr>
          <w:t xml:space="preserve">, </w:t>
        </w:r>
      </w:hyperlink>
      <w:hyperlink r:id="rId78">
        <w:r w:rsidRPr="00826F82">
          <w:rPr>
            <w:i/>
            <w:color w:val="000000"/>
          </w:rPr>
          <w:t>30</w:t>
        </w:r>
      </w:hyperlink>
      <w:hyperlink r:id="rId79">
        <w:r w:rsidRPr="00826F82">
          <w:rPr>
            <w:color w:val="000000"/>
          </w:rPr>
          <w:t>)</w:t>
        </w:r>
      </w:hyperlink>
      <w:del w:id="55" w:author="Roza, Caio G" w:date="2023-04-06T23:06:00Z">
        <w:r w:rsidRPr="00826F82">
          <w:rPr>
            <w:color w:val="000000"/>
          </w:rPr>
          <w:delText>(</w:delText>
        </w:r>
        <w:r w:rsidRPr="00826F82">
          <w:rPr>
            <w:i/>
            <w:color w:val="000000"/>
          </w:rPr>
          <w:delText>6</w:delText>
        </w:r>
        <w:r w:rsidRPr="00826F82">
          <w:rPr>
            <w:color w:val="000000"/>
          </w:rPr>
          <w:delText xml:space="preserve">, </w:delText>
        </w:r>
        <w:r w:rsidRPr="00826F82">
          <w:rPr>
            <w:i/>
            <w:color w:val="000000"/>
          </w:rPr>
          <w:delText>29</w:delText>
        </w:r>
        <w:r w:rsidRPr="00826F82">
          <w:rPr>
            <w:color w:val="000000"/>
          </w:rPr>
          <w:delText xml:space="preserve">, </w:delText>
        </w:r>
        <w:r w:rsidRPr="00826F82">
          <w:rPr>
            <w:i/>
            <w:color w:val="000000"/>
          </w:rPr>
          <w:delText>30</w:delText>
        </w:r>
        <w:r w:rsidRPr="00826F82">
          <w:rPr>
            <w:color w:val="000000"/>
          </w:rPr>
          <w:delText>)</w:delText>
        </w:r>
        <w:r w:rsidRPr="00826F82">
          <w:delText>.</w:delText>
        </w:r>
      </w:del>
      <w:ins w:id="56" w:author="Roza, Caio G" w:date="2023-04-06T23:06:00Z">
        <w:r w:rsidRPr="00826F82">
          <w:t>.</w:t>
        </w:r>
      </w:ins>
      <w:r w:rsidRPr="00826F82">
        <w:t xml:space="preserve"> CSS is tied to more traditional studies on complexity, </w:t>
      </w:r>
      <w:ins w:id="57" w:author="Roza, Caio G" w:date="2023-04-06T23:06:00Z">
        <w:r w:rsidR="00505E70" w:rsidRPr="00E91065">
          <w:rPr>
            <w:highlight w:val="yellow"/>
          </w:rPr>
          <w:t>which attempts to understand the fundamental, governing laws of complexity,</w:t>
        </w:r>
        <w:r w:rsidRPr="00826F82">
          <w:t xml:space="preserve"> </w:t>
        </w:r>
      </w:ins>
      <w:r w:rsidRPr="00826F82">
        <w:t xml:space="preserve">but it distinguishes itself as an independent, quantitative field that attempts to identify </w:t>
      </w:r>
      <w:ins w:id="58" w:author="Roza, Caio G" w:date="2023-04-06T23:06:00Z">
        <w:r w:rsidR="00505E70" w:rsidRPr="00E91065">
          <w:rPr>
            <w:highlight w:val="yellow"/>
          </w:rPr>
          <w:t xml:space="preserve">and explain phenomena </w:t>
        </w:r>
      </w:ins>
      <w:del w:id="59" w:author="Roza, Caio G" w:date="2023-04-06T23:06:00Z">
        <w:r w:rsidRPr="00826F82">
          <w:delText xml:space="preserve">general laws </w:delText>
        </w:r>
      </w:del>
      <w:r w:rsidRPr="00826F82">
        <w:t xml:space="preserve">across complex systems of different types, including </w:t>
      </w:r>
      <w:ins w:id="60" w:author="Roza, Caio G" w:date="2023-04-06T23:06:00Z">
        <w:r w:rsidR="00505E70" w:rsidRPr="00E91065">
          <w:rPr>
            <w:highlight w:val="yellow"/>
          </w:rPr>
          <w:t xml:space="preserve">the </w:t>
        </w:r>
      </w:ins>
      <w:r w:rsidRPr="00826F82">
        <w:t xml:space="preserve">biological, social, </w:t>
      </w:r>
      <w:ins w:id="61" w:author="Roza, Caio G" w:date="2023-04-06T23:06:00Z">
        <w:r w:rsidR="00505E70" w:rsidRPr="00E91065">
          <w:rPr>
            <w:highlight w:val="yellow"/>
          </w:rPr>
          <w:t>and</w:t>
        </w:r>
      </w:ins>
      <w:del w:id="62" w:author="Roza, Caio G" w:date="2023-04-06T23:06:00Z">
        <w:r w:rsidRPr="00826F82">
          <w:delText>or</w:delText>
        </w:r>
      </w:del>
      <w:r w:rsidRPr="00826F82">
        <w:t xml:space="preserve"> technological</w:t>
      </w:r>
      <w:del w:id="63" w:author="Roza, Caio G" w:date="2023-04-06T23:06:00Z">
        <w:r w:rsidRPr="00826F82">
          <w:delText xml:space="preserve"> alike</w:delText>
        </w:r>
      </w:del>
      <w:r w:rsidRPr="00826F82">
        <w:t xml:space="preserve">. Despite the historical epistemological and ontological difficulties in defining complexity </w:t>
      </w:r>
      <w:hyperlink r:id="rId80">
        <w:r w:rsidRPr="00826F82">
          <w:rPr>
            <w:color w:val="000000"/>
          </w:rPr>
          <w:t>(</w:t>
        </w:r>
      </w:hyperlink>
      <w:hyperlink r:id="rId81">
        <w:r w:rsidRPr="00826F82">
          <w:rPr>
            <w:i/>
            <w:color w:val="000000"/>
          </w:rPr>
          <w:t>3</w:t>
        </w:r>
      </w:hyperlink>
      <w:hyperlink r:id="rId82">
        <w:r w:rsidRPr="00826F82">
          <w:rPr>
            <w:color w:val="000000"/>
          </w:rPr>
          <w:t xml:space="preserve">, </w:t>
        </w:r>
      </w:hyperlink>
      <w:hyperlink r:id="rId83">
        <w:r w:rsidRPr="00826F82">
          <w:rPr>
            <w:i/>
            <w:color w:val="000000"/>
          </w:rPr>
          <w:t>31</w:t>
        </w:r>
      </w:hyperlink>
      <w:hyperlink r:id="rId84">
        <w:r w:rsidRPr="00826F82">
          <w:rPr>
            <w:color w:val="000000"/>
          </w:rPr>
          <w:t>–</w:t>
        </w:r>
      </w:hyperlink>
      <w:hyperlink r:id="rId85">
        <w:r w:rsidRPr="00826F82">
          <w:rPr>
            <w:i/>
            <w:color w:val="000000"/>
          </w:rPr>
          <w:t>33</w:t>
        </w:r>
      </w:hyperlink>
      <w:hyperlink r:id="rId86">
        <w:r w:rsidRPr="00826F82">
          <w:rPr>
            <w:color w:val="000000"/>
          </w:rPr>
          <w:t>)</w:t>
        </w:r>
      </w:hyperlink>
      <w:del w:id="64" w:author="Roza, Caio G" w:date="2023-04-06T23:06:00Z">
        <w:r w:rsidRPr="00826F82">
          <w:rPr>
            <w:color w:val="000000"/>
          </w:rPr>
          <w:delText>(</w:delText>
        </w:r>
        <w:r w:rsidRPr="00826F82">
          <w:rPr>
            <w:i/>
            <w:color w:val="000000"/>
          </w:rPr>
          <w:delText>3</w:delText>
        </w:r>
        <w:r w:rsidRPr="00826F82">
          <w:rPr>
            <w:color w:val="000000"/>
          </w:rPr>
          <w:delText xml:space="preserve">, </w:delText>
        </w:r>
        <w:r w:rsidRPr="00826F82">
          <w:rPr>
            <w:i/>
            <w:color w:val="000000"/>
          </w:rPr>
          <w:delText>31</w:delText>
        </w:r>
        <w:r w:rsidRPr="00826F82">
          <w:rPr>
            <w:color w:val="000000"/>
          </w:rPr>
          <w:delText>–</w:delText>
        </w:r>
        <w:r w:rsidRPr="00826F82">
          <w:rPr>
            <w:i/>
            <w:color w:val="000000"/>
          </w:rPr>
          <w:delText>33</w:delText>
        </w:r>
        <w:r w:rsidRPr="00826F82">
          <w:rPr>
            <w:color w:val="000000"/>
          </w:rPr>
          <w:delText>)</w:delText>
        </w:r>
        <w:r w:rsidRPr="00826F82">
          <w:delText>,</w:delText>
        </w:r>
      </w:del>
      <w:ins w:id="65" w:author="Roza, Caio G" w:date="2023-04-06T23:06:00Z">
        <w:r w:rsidRPr="00826F82">
          <w:t>,</w:t>
        </w:r>
      </w:ins>
      <w:r w:rsidRPr="00826F82">
        <w:t xml:space="preserve"> researchers in CSS have reached a consensus on what characterizes complex systems </w:t>
      </w:r>
      <w:hyperlink r:id="rId87">
        <w:r w:rsidRPr="00826F82">
          <w:rPr>
            <w:color w:val="000000"/>
          </w:rPr>
          <w:t>(</w:t>
        </w:r>
      </w:hyperlink>
      <w:hyperlink r:id="rId88">
        <w:r w:rsidRPr="00826F82">
          <w:rPr>
            <w:i/>
            <w:color w:val="000000"/>
          </w:rPr>
          <w:t>4</w:t>
        </w:r>
      </w:hyperlink>
      <w:hyperlink r:id="rId89">
        <w:r w:rsidRPr="00826F82">
          <w:rPr>
            <w:color w:val="000000"/>
          </w:rPr>
          <w:t>–</w:t>
        </w:r>
      </w:hyperlink>
      <w:hyperlink r:id="rId90">
        <w:r w:rsidRPr="00826F82">
          <w:rPr>
            <w:i/>
            <w:color w:val="000000"/>
          </w:rPr>
          <w:t>6</w:t>
        </w:r>
      </w:hyperlink>
      <w:hyperlink r:id="rId91">
        <w:r w:rsidRPr="00826F82">
          <w:rPr>
            <w:color w:val="000000"/>
          </w:rPr>
          <w:t xml:space="preserve">, </w:t>
        </w:r>
      </w:hyperlink>
      <w:hyperlink r:id="rId92">
        <w:r w:rsidRPr="00826F82">
          <w:rPr>
            <w:i/>
            <w:color w:val="000000"/>
          </w:rPr>
          <w:t>18</w:t>
        </w:r>
      </w:hyperlink>
      <w:hyperlink r:id="rId93">
        <w:r w:rsidRPr="00826F82">
          <w:rPr>
            <w:color w:val="000000"/>
          </w:rPr>
          <w:t xml:space="preserve">, </w:t>
        </w:r>
      </w:hyperlink>
      <w:hyperlink r:id="rId94">
        <w:r w:rsidRPr="00826F82">
          <w:rPr>
            <w:i/>
            <w:color w:val="000000"/>
          </w:rPr>
          <w:t>21</w:t>
        </w:r>
      </w:hyperlink>
      <w:hyperlink r:id="rId95">
        <w:r w:rsidRPr="00826F82">
          <w:rPr>
            <w:color w:val="000000"/>
          </w:rPr>
          <w:t xml:space="preserve">, </w:t>
        </w:r>
      </w:hyperlink>
      <w:hyperlink r:id="rId96">
        <w:r w:rsidRPr="00826F82">
          <w:rPr>
            <w:i/>
            <w:color w:val="000000"/>
          </w:rPr>
          <w:t>34</w:t>
        </w:r>
      </w:hyperlink>
      <w:hyperlink r:id="rId97">
        <w:r w:rsidRPr="00826F82">
          <w:rPr>
            <w:color w:val="000000"/>
          </w:rPr>
          <w:t xml:space="preserve">, </w:t>
        </w:r>
      </w:hyperlink>
      <w:hyperlink r:id="rId98">
        <w:r w:rsidRPr="00826F82">
          <w:rPr>
            <w:i/>
            <w:color w:val="000000"/>
          </w:rPr>
          <w:t>35</w:t>
        </w:r>
      </w:hyperlink>
      <w:hyperlink r:id="rId99">
        <w:r w:rsidRPr="00826F82">
          <w:rPr>
            <w:color w:val="000000"/>
          </w:rPr>
          <w:t>)</w:t>
        </w:r>
      </w:hyperlink>
      <w:del w:id="66" w:author="Roza, Caio G" w:date="2023-04-06T23:06:00Z">
        <w:r w:rsidRPr="00826F82">
          <w:rPr>
            <w:color w:val="000000"/>
          </w:rPr>
          <w:delText>(</w:delText>
        </w:r>
        <w:r w:rsidRPr="00826F82">
          <w:rPr>
            <w:i/>
            <w:color w:val="000000"/>
          </w:rPr>
          <w:delText>4</w:delText>
        </w:r>
        <w:r w:rsidRPr="00826F82">
          <w:rPr>
            <w:color w:val="000000"/>
          </w:rPr>
          <w:delText>–</w:delText>
        </w:r>
        <w:r w:rsidRPr="00826F82">
          <w:rPr>
            <w:i/>
            <w:color w:val="000000"/>
          </w:rPr>
          <w:delText>6</w:delText>
        </w:r>
        <w:r w:rsidRPr="00826F82">
          <w:rPr>
            <w:color w:val="000000"/>
          </w:rPr>
          <w:delText xml:space="preserve">, </w:delText>
        </w:r>
        <w:r w:rsidRPr="00826F82">
          <w:rPr>
            <w:i/>
            <w:color w:val="000000"/>
          </w:rPr>
          <w:delText>18</w:delText>
        </w:r>
        <w:r w:rsidRPr="00826F82">
          <w:rPr>
            <w:color w:val="000000"/>
          </w:rPr>
          <w:delText xml:space="preserve">, </w:delText>
        </w:r>
        <w:r w:rsidRPr="00826F82">
          <w:rPr>
            <w:i/>
            <w:color w:val="000000"/>
          </w:rPr>
          <w:delText>21</w:delText>
        </w:r>
        <w:r w:rsidRPr="00826F82">
          <w:rPr>
            <w:color w:val="000000"/>
          </w:rPr>
          <w:delText xml:space="preserve">, </w:delText>
        </w:r>
        <w:r w:rsidRPr="00826F82">
          <w:rPr>
            <w:i/>
            <w:color w:val="000000"/>
          </w:rPr>
          <w:delText>34</w:delText>
        </w:r>
        <w:r w:rsidRPr="00826F82">
          <w:rPr>
            <w:color w:val="000000"/>
          </w:rPr>
          <w:delText xml:space="preserve">, </w:delText>
        </w:r>
        <w:r w:rsidRPr="00826F82">
          <w:rPr>
            <w:i/>
            <w:color w:val="000000"/>
          </w:rPr>
          <w:delText>35</w:delText>
        </w:r>
        <w:r w:rsidRPr="00826F82">
          <w:rPr>
            <w:color w:val="000000"/>
          </w:rPr>
          <w:delText>)</w:delText>
        </w:r>
      </w:del>
      <w:r w:rsidRPr="00826F82">
        <w:t xml:space="preserve"> (Table 1). Grounding the study of ecological complexity in CSS </w:t>
      </w:r>
      <w:del w:id="67" w:author="Roza, Caio G" w:date="2023-04-06T23:06:00Z">
        <w:r w:rsidRPr="00826F82">
          <w:delText xml:space="preserve">has, </w:delText>
        </w:r>
      </w:del>
      <w:r w:rsidRPr="00826F82">
        <w:t>therefore</w:t>
      </w:r>
      <w:ins w:id="68" w:author="Roza, Caio G" w:date="2023-04-06T23:06:00Z">
        <w:r w:rsidR="00997673" w:rsidRPr="00E91065">
          <w:rPr>
            <w:highlight w:val="yellow"/>
          </w:rPr>
          <w:t xml:space="preserve"> </w:t>
        </w:r>
        <w:r w:rsidRPr="00826F82">
          <w:t>has</w:t>
        </w:r>
      </w:ins>
      <w:del w:id="69" w:author="Roza, Caio G" w:date="2023-04-06T23:06:00Z">
        <w:r w:rsidRPr="00826F82">
          <w:delText>,</w:delText>
        </w:r>
      </w:del>
      <w:r w:rsidRPr="00826F82">
        <w:t xml:space="preserve"> the </w:t>
      </w:r>
      <w:r w:rsidRPr="00826F82">
        <w:lastRenderedPageBreak/>
        <w:t xml:space="preserve">potential to facilitate </w:t>
      </w:r>
      <w:ins w:id="70" w:author="Roza, Caio G" w:date="2023-04-06T23:06:00Z">
        <w:r w:rsidRPr="00826F82">
          <w:t>coordinat</w:t>
        </w:r>
        <w:r w:rsidR="00997673" w:rsidRPr="00E91065">
          <w:rPr>
            <w:highlight w:val="yellow"/>
          </w:rPr>
          <w:t>ed</w:t>
        </w:r>
        <w:r w:rsidRPr="00826F82">
          <w:t xml:space="preserve"> </w:t>
        </w:r>
      </w:ins>
      <w:del w:id="71" w:author="Roza, Caio G" w:date="2023-04-06T23:06:00Z">
        <w:r w:rsidRPr="00826F82">
          <w:delText>coordination and</w:delText>
        </w:r>
      </w:del>
      <w:r w:rsidRPr="00826F82">
        <w:t xml:space="preserve"> advancements in ecology and the study of complexity. Here, we provide a synthesis to </w:t>
      </w:r>
      <w:ins w:id="72" w:author="Roza, Caio G" w:date="2023-04-06T23:06:00Z">
        <w:r w:rsidR="008F201C" w:rsidRPr="00E91065">
          <w:rPr>
            <w:highlight w:val="yellow"/>
          </w:rPr>
          <w:t xml:space="preserve">identify </w:t>
        </w:r>
        <w:r w:rsidR="009A6CE4" w:rsidRPr="00E91065">
          <w:rPr>
            <w:highlight w:val="yellow"/>
          </w:rPr>
          <w:t>and forge</w:t>
        </w:r>
        <w:r w:rsidR="008F201C" w:rsidRPr="00E91065">
          <w:rPr>
            <w:highlight w:val="yellow"/>
          </w:rPr>
          <w:t xml:space="preserve"> </w:t>
        </w:r>
        <w:r w:rsidR="00997673" w:rsidRPr="00E91065">
          <w:rPr>
            <w:highlight w:val="yellow"/>
          </w:rPr>
          <w:t>link</w:t>
        </w:r>
        <w:r w:rsidR="008F201C" w:rsidRPr="00E91065">
          <w:rPr>
            <w:highlight w:val="yellow"/>
          </w:rPr>
          <w:t>s</w:t>
        </w:r>
        <w:r w:rsidR="00997673" w:rsidRPr="00E91065">
          <w:rPr>
            <w:highlight w:val="yellow"/>
          </w:rPr>
          <w:t xml:space="preserve"> </w:t>
        </w:r>
        <w:r w:rsidR="008F201C" w:rsidRPr="00E91065">
          <w:rPr>
            <w:highlight w:val="yellow"/>
          </w:rPr>
          <w:t xml:space="preserve">between </w:t>
        </w:r>
        <w:r w:rsidR="00997673" w:rsidRPr="00E91065">
          <w:rPr>
            <w:highlight w:val="yellow"/>
          </w:rPr>
          <w:t>these</w:t>
        </w:r>
        <w:r w:rsidR="008F201C" w:rsidRPr="00E91065">
          <w:rPr>
            <w:highlight w:val="yellow"/>
          </w:rPr>
          <w:t xml:space="preserve"> disciplines</w:t>
        </w:r>
      </w:ins>
      <w:del w:id="73" w:author="Roza, Caio G" w:date="2023-04-06T23:06:00Z">
        <w:r w:rsidRPr="00826F82">
          <w:delText>help tie the two fields together</w:delText>
        </w:r>
      </w:del>
      <w:r w:rsidRPr="00826F82">
        <w:t>.</w:t>
      </w:r>
    </w:p>
    <w:p w14:paraId="3D6A2D38" w14:textId="77777777" w:rsidR="00FF1AFD" w:rsidRPr="00826F82" w:rsidRDefault="00FF1AFD" w:rsidP="00FF1AFD">
      <w:pPr>
        <w:spacing w:before="240" w:after="240"/>
      </w:pPr>
      <w:r w:rsidRPr="00826F82">
        <w:t xml:space="preserve">Coordination </w:t>
      </w:r>
      <w:ins w:id="74" w:author="Roza, Caio G" w:date="2023-04-06T23:06:00Z">
        <w:r w:rsidR="009A6CE4" w:rsidRPr="00E91065">
          <w:rPr>
            <w:highlight w:val="yellow"/>
          </w:rPr>
          <w:t xml:space="preserve">between </w:t>
        </w:r>
        <w:r w:rsidR="004C6993" w:rsidRPr="00E91065">
          <w:rPr>
            <w:highlight w:val="yellow"/>
          </w:rPr>
          <w:t xml:space="preserve">ecology and CSS </w:t>
        </w:r>
      </w:ins>
      <w:r w:rsidRPr="00826F82">
        <w:t>is needed because</w:t>
      </w:r>
      <w:del w:id="75" w:author="Roza, Caio G" w:date="2023-04-06T23:06:00Z">
        <w:r w:rsidRPr="00826F82">
          <w:delText>, as much as</w:delText>
        </w:r>
      </w:del>
      <w:r w:rsidRPr="00826F82">
        <w:t xml:space="preserve"> the study and invocation of ecological complexity continue</w:t>
      </w:r>
      <w:ins w:id="76" w:author="Roza, Caio G" w:date="2023-04-06T23:06:00Z">
        <w:r w:rsidR="004C6993" w:rsidRPr="00E91065">
          <w:rPr>
            <w:highlight w:val="yellow"/>
          </w:rPr>
          <w:t>s</w:t>
        </w:r>
      </w:ins>
      <w:r w:rsidRPr="00826F82">
        <w:t xml:space="preserve"> to grow in the scientific literature</w:t>
      </w:r>
      <w:ins w:id="77" w:author="Roza, Caio G" w:date="2023-04-06T23:06:00Z">
        <w:r w:rsidRPr="00826F82">
          <w:t xml:space="preserve"> </w:t>
        </w:r>
        <w:r w:rsidR="004C6993" w:rsidRPr="00E91065">
          <w:rPr>
            <w:highlight w:val="yellow"/>
          </w:rPr>
          <w:t>while</w:t>
        </w:r>
      </w:ins>
      <w:del w:id="78" w:author="Roza, Caio G" w:date="2023-04-06T23:06:00Z">
        <w:r w:rsidRPr="00826F82">
          <w:delText>,</w:delText>
        </w:r>
      </w:del>
      <w:r w:rsidRPr="00826F82">
        <w:t xml:space="preserve"> there is also persistent imprecision in how ecologists </w:t>
      </w:r>
      <w:ins w:id="79" w:author="Roza, Caio G" w:date="2023-04-06T23:06:00Z">
        <w:r w:rsidR="004C6993" w:rsidRPr="00E91065">
          <w:rPr>
            <w:highlight w:val="yellow"/>
          </w:rPr>
          <w:t>use the term</w:t>
        </w:r>
      </w:ins>
      <w:del w:id="80" w:author="Roza, Caio G" w:date="2023-04-06T23:06:00Z">
        <w:r w:rsidRPr="00826F82">
          <w:delText>refer to</w:delText>
        </w:r>
      </w:del>
      <w:r w:rsidRPr="00826F82">
        <w:t xml:space="preserve"> “complexity</w:t>
      </w:r>
      <w:ins w:id="81" w:author="Roza, Caio G" w:date="2023-04-06T23:06:00Z">
        <w:r w:rsidR="004C6993" w:rsidRPr="00E91065">
          <w:rPr>
            <w:highlight w:val="yellow"/>
          </w:rPr>
          <w:t>.</w:t>
        </w:r>
        <w:r w:rsidRPr="00826F82">
          <w:t>”</w:t>
        </w:r>
      </w:ins>
      <w:del w:id="82" w:author="Roza, Caio G" w:date="2023-04-06T23:06:00Z">
        <w:r w:rsidRPr="00826F82">
          <w:delText>” in their work.</w:delText>
        </w:r>
      </w:del>
      <w:r w:rsidRPr="00826F82">
        <w:t xml:space="preserve"> A search on the Web of Science for the word “Complexity” in the “Ecology” and “Environmental Sciences” categories matched 23,703 manuscripts published between 2000 and 2021 (search conducted on July 14</w:t>
      </w:r>
      <w:r w:rsidRPr="00826F82">
        <w:rPr>
          <w:vertAlign w:val="superscript"/>
        </w:rPr>
        <w:t>th</w:t>
      </w:r>
      <w:r w:rsidRPr="00826F82">
        <w:t xml:space="preserve">, 2021; Fig. 1a). The 71 </w:t>
      </w:r>
      <w:ins w:id="83" w:author="Roza, Caio G" w:date="2023-04-06T23:06:00Z">
        <w:r w:rsidRPr="00826F82">
          <w:t>review</w:t>
        </w:r>
        <w:r w:rsidR="004C6993" w:rsidRPr="00E91065">
          <w:rPr>
            <w:highlight w:val="yellow"/>
          </w:rPr>
          <w:t xml:space="preserve"> articles</w:t>
        </w:r>
      </w:ins>
      <w:del w:id="84" w:author="Roza, Caio G" w:date="2023-04-06T23:06:00Z">
        <w:r w:rsidRPr="00826F82">
          <w:delText>reviews</w:delText>
        </w:r>
      </w:del>
      <w:r w:rsidRPr="00826F82">
        <w:t xml:space="preserve"> captured by this search discuss a broad range of topics, from the evolutionary novelty of venoms </w:t>
      </w:r>
      <w:hyperlink r:id="rId100">
        <w:r w:rsidRPr="00826F82">
          <w:rPr>
            <w:color w:val="000000"/>
          </w:rPr>
          <w:t>(</w:t>
        </w:r>
      </w:hyperlink>
      <w:hyperlink r:id="rId101">
        <w:r w:rsidRPr="00826F82">
          <w:rPr>
            <w:i/>
            <w:color w:val="000000"/>
          </w:rPr>
          <w:t>36</w:t>
        </w:r>
      </w:hyperlink>
      <w:hyperlink r:id="rId102">
        <w:r w:rsidRPr="00826F82">
          <w:rPr>
            <w:color w:val="000000"/>
          </w:rPr>
          <w:t>)</w:t>
        </w:r>
      </w:hyperlink>
      <w:del w:id="85" w:author="Roza, Caio G" w:date="2023-04-06T23:06:00Z">
        <w:r w:rsidRPr="00826F82">
          <w:rPr>
            <w:color w:val="000000"/>
          </w:rPr>
          <w:delText>(</w:delText>
        </w:r>
        <w:r w:rsidRPr="00826F82">
          <w:rPr>
            <w:i/>
            <w:color w:val="000000"/>
          </w:rPr>
          <w:delText>36</w:delText>
        </w:r>
        <w:r w:rsidRPr="00826F82">
          <w:rPr>
            <w:color w:val="000000"/>
          </w:rPr>
          <w:delText>)</w:delText>
        </w:r>
      </w:del>
      <w:r w:rsidRPr="00826F82">
        <w:t xml:space="preserve"> to the biogeochemistry of marine polysaccharides </w:t>
      </w:r>
      <w:hyperlink r:id="rId103">
        <w:r w:rsidRPr="00826F82">
          <w:rPr>
            <w:color w:val="000000"/>
          </w:rPr>
          <w:t>(</w:t>
        </w:r>
      </w:hyperlink>
      <w:hyperlink r:id="rId104">
        <w:r w:rsidRPr="00826F82">
          <w:rPr>
            <w:i/>
            <w:color w:val="000000"/>
          </w:rPr>
          <w:t>37</w:t>
        </w:r>
      </w:hyperlink>
      <w:hyperlink r:id="rId105">
        <w:r w:rsidRPr="00826F82">
          <w:rPr>
            <w:color w:val="000000"/>
          </w:rPr>
          <w:t>)</w:t>
        </w:r>
      </w:hyperlink>
      <w:del w:id="86" w:author="Roza, Caio G" w:date="2023-04-06T23:06:00Z">
        <w:r w:rsidRPr="00826F82">
          <w:rPr>
            <w:color w:val="000000"/>
          </w:rPr>
          <w:delText>(</w:delText>
        </w:r>
        <w:r w:rsidRPr="00826F82">
          <w:rPr>
            <w:i/>
            <w:color w:val="000000"/>
          </w:rPr>
          <w:delText>37</w:delText>
        </w:r>
        <w:r w:rsidRPr="00826F82">
          <w:rPr>
            <w:color w:val="000000"/>
          </w:rPr>
          <w:delText>)</w:delText>
        </w:r>
        <w:r w:rsidRPr="00826F82">
          <w:delText>,</w:delText>
        </w:r>
      </w:del>
      <w:ins w:id="87" w:author="Roza, Caio G" w:date="2023-04-06T23:06:00Z">
        <w:r w:rsidRPr="00826F82">
          <w:t>,</w:t>
        </w:r>
      </w:ins>
      <w:r w:rsidRPr="00826F82">
        <w:t xml:space="preserve"> but none directly addresses what ecological complexity is or how it emerges </w:t>
      </w:r>
      <w:ins w:id="88" w:author="Roza, Caio G" w:date="2023-04-06T23:06:00Z">
        <w:r w:rsidR="004C6993" w:rsidRPr="00E91065">
          <w:rPr>
            <w:highlight w:val="yellow"/>
          </w:rPr>
          <w:t>from lower levels</w:t>
        </w:r>
        <w:r w:rsidRPr="00826F82">
          <w:t xml:space="preserve"> </w:t>
        </w:r>
      </w:ins>
      <w:r w:rsidRPr="00826F82">
        <w:t>(Table S1). Instead, complexity is often used in a colloquial sense, implying that a study focuses on a system that is difficult to comprehend. In other words, “complex” is often mistaken by “complicated</w:t>
      </w:r>
      <w:ins w:id="89" w:author="Roza, Caio G" w:date="2023-04-06T23:06:00Z">
        <w:r w:rsidR="004C6993" w:rsidRPr="00E91065">
          <w:rPr>
            <w:highlight w:val="yellow"/>
          </w:rPr>
          <w:t>.</w:t>
        </w:r>
        <w:r w:rsidRPr="00826F82">
          <w:t>”</w:t>
        </w:r>
      </w:ins>
      <w:del w:id="90" w:author="Roza, Caio G" w:date="2023-04-06T23:06:00Z">
        <w:r w:rsidRPr="00826F82">
          <w:delText>”.</w:delText>
        </w:r>
      </w:del>
      <w:r w:rsidRPr="00826F82">
        <w:t xml:space="preserve"> Based on the</w:t>
      </w:r>
      <w:del w:id="91" w:author="Roza, Caio G" w:date="2023-04-06T23:06:00Z">
        <w:r w:rsidRPr="00826F82">
          <w:delText>se</w:delText>
        </w:r>
      </w:del>
      <w:r w:rsidRPr="00826F82">
        <w:t xml:space="preserve"> 71 </w:t>
      </w:r>
      <w:ins w:id="92" w:author="Roza, Caio G" w:date="2023-04-06T23:06:00Z">
        <w:r w:rsidRPr="00826F82">
          <w:t>review</w:t>
        </w:r>
        <w:r w:rsidR="004C6993" w:rsidRPr="00E91065">
          <w:rPr>
            <w:highlight w:val="yellow"/>
          </w:rPr>
          <w:t xml:space="preserve"> articles</w:t>
        </w:r>
      </w:ins>
      <w:del w:id="93" w:author="Roza, Caio G" w:date="2023-04-06T23:06:00Z">
        <w:r w:rsidRPr="00826F82">
          <w:delText>reviews</w:delText>
        </w:r>
      </w:del>
      <w:r w:rsidRPr="00826F82">
        <w:t xml:space="preserve">, the study of ecological complexity appears highly disorganized, with few common threads across an extensive body of literature. This lack of clarity will likely confound the communication of ideas, foster unnecessary debates, limit research progress, and hinder the translation of findings into practice </w:t>
      </w:r>
      <w:hyperlink r:id="rId106">
        <w:r w:rsidRPr="00826F82">
          <w:rPr>
            <w:color w:val="000000"/>
          </w:rPr>
          <w:t>(</w:t>
        </w:r>
      </w:hyperlink>
      <w:hyperlink r:id="rId107">
        <w:r w:rsidRPr="00826F82">
          <w:rPr>
            <w:i/>
            <w:color w:val="000000"/>
          </w:rPr>
          <w:t>38</w:t>
        </w:r>
      </w:hyperlink>
      <w:hyperlink r:id="rId108">
        <w:r w:rsidRPr="00826F82">
          <w:rPr>
            <w:color w:val="000000"/>
          </w:rPr>
          <w:t>)</w:t>
        </w:r>
      </w:hyperlink>
      <w:del w:id="94" w:author="Roza, Caio G" w:date="2023-04-06T23:06:00Z">
        <w:r w:rsidRPr="00826F82">
          <w:rPr>
            <w:color w:val="000000"/>
          </w:rPr>
          <w:delText>(</w:delText>
        </w:r>
        <w:r w:rsidRPr="00826F82">
          <w:rPr>
            <w:i/>
            <w:color w:val="000000"/>
          </w:rPr>
          <w:delText>38</w:delText>
        </w:r>
        <w:r w:rsidRPr="00826F82">
          <w:rPr>
            <w:color w:val="000000"/>
          </w:rPr>
          <w:delText>)</w:delText>
        </w:r>
        <w:r w:rsidRPr="00826F82">
          <w:delText>.</w:delText>
        </w:r>
      </w:del>
      <w:ins w:id="95" w:author="Roza, Caio G" w:date="2023-04-06T23:06:00Z">
        <w:r w:rsidRPr="00826F82">
          <w:t>.</w:t>
        </w:r>
      </w:ins>
      <w:r w:rsidRPr="00826F82">
        <w:t xml:space="preserve"> Given the importance of understanding natural systems in the face of global change, seeking common ground in how we study and define complexity is not merely a semantic problem, but </w:t>
      </w:r>
      <w:ins w:id="96" w:author="Roza, Caio G" w:date="2023-04-06T23:06:00Z">
        <w:r w:rsidR="004C6993" w:rsidRPr="00E91065">
          <w:rPr>
            <w:highlight w:val="yellow"/>
          </w:rPr>
          <w:t>instead,</w:t>
        </w:r>
      </w:ins>
      <w:del w:id="97" w:author="Roza, Caio G" w:date="2023-04-06T23:06:00Z">
        <w:r w:rsidRPr="00826F82">
          <w:delText>rather</w:delText>
        </w:r>
      </w:del>
      <w:r w:rsidRPr="00826F82">
        <w:t xml:space="preserve"> a pressing challenge </w:t>
      </w:r>
      <w:ins w:id="98" w:author="Roza, Caio G" w:date="2023-04-06T23:06:00Z">
        <w:r w:rsidR="004C6993" w:rsidRPr="00E91065">
          <w:rPr>
            <w:highlight w:val="yellow"/>
          </w:rPr>
          <w:t xml:space="preserve">for current </w:t>
        </w:r>
        <w:r w:rsidR="002872EA" w:rsidRPr="00E91065">
          <w:rPr>
            <w:highlight w:val="yellow"/>
          </w:rPr>
          <w:t>science</w:t>
        </w:r>
      </w:ins>
      <w:del w:id="99" w:author="Roza, Caio G" w:date="2023-04-06T23:06:00Z">
        <w:r w:rsidRPr="00826F82">
          <w:delText>of our times</w:delText>
        </w:r>
      </w:del>
      <w:r w:rsidRPr="00826F82">
        <w:t>.</w:t>
      </w:r>
    </w:p>
    <w:p w14:paraId="2D559AC8" w14:textId="61B20D1E" w:rsidR="00FF1AFD" w:rsidRPr="00826F82" w:rsidRDefault="00FF1AFD" w:rsidP="00FF1AFD">
      <w:pPr>
        <w:spacing w:before="240" w:after="240"/>
      </w:pPr>
      <w:r w:rsidRPr="00826F82">
        <w:t xml:space="preserve">To this end, </w:t>
      </w:r>
      <w:del w:id="100" w:author="Roza, Caio G" w:date="2023-04-06T23:06:00Z">
        <w:r w:rsidRPr="00826F82">
          <w:delText xml:space="preserve">we </w:delText>
        </w:r>
      </w:del>
      <w:r w:rsidRPr="00826F82">
        <w:t>here</w:t>
      </w:r>
      <w:del w:id="101" w:author="Roza, Caio G" w:date="2023-04-06T23:06:00Z">
        <w:r w:rsidRPr="00826F82">
          <w:delText xml:space="preserve"> we</w:delText>
        </w:r>
      </w:del>
      <w:r w:rsidRPr="00826F82">
        <w:t xml:space="preserve"> combine the strengths of a critical review, text mining, and ‘science of science’</w:t>
      </w:r>
      <w:hyperlink r:id="rId109">
        <w:r w:rsidRPr="00826F82">
          <w:rPr>
            <w:color w:val="000000"/>
          </w:rPr>
          <w:t>(</w:t>
        </w:r>
      </w:hyperlink>
      <w:hyperlink r:id="rId110">
        <w:r w:rsidRPr="00826F82">
          <w:rPr>
            <w:i/>
            <w:color w:val="000000"/>
          </w:rPr>
          <w:t>39</w:t>
        </w:r>
      </w:hyperlink>
      <w:hyperlink r:id="rId111">
        <w:r w:rsidRPr="00826F82">
          <w:rPr>
            <w:color w:val="000000"/>
          </w:rPr>
          <w:t>)</w:t>
        </w:r>
      </w:hyperlink>
      <w:del w:id="102" w:author="Roza, Caio G" w:date="2023-04-06T23:06:00Z">
        <w:r w:rsidRPr="00826F82">
          <w:rPr>
            <w:color w:val="000000"/>
          </w:rPr>
          <w:delText>(</w:delText>
        </w:r>
        <w:r w:rsidRPr="00826F82">
          <w:rPr>
            <w:i/>
            <w:color w:val="000000"/>
          </w:rPr>
          <w:delText>39</w:delText>
        </w:r>
        <w:r w:rsidRPr="00826F82">
          <w:rPr>
            <w:color w:val="000000"/>
          </w:rPr>
          <w:delText>)</w:delText>
        </w:r>
      </w:del>
      <w:r w:rsidRPr="00826F82">
        <w:t xml:space="preserve"> analyses (Fig.1). </w:t>
      </w:r>
      <w:ins w:id="103" w:author="Roza, Caio G" w:date="2023-04-06T23:06:00Z">
        <w:r w:rsidR="0039505C" w:rsidRPr="00E91065">
          <w:rPr>
            <w:highlight w:val="yellow"/>
          </w:rPr>
          <w:t>W</w:t>
        </w:r>
        <w:r w:rsidRPr="00826F82">
          <w:t>e</w:t>
        </w:r>
      </w:ins>
      <w:del w:id="104" w:author="Roza, Caio G" w:date="2023-04-06T23:06:00Z">
        <w:r w:rsidRPr="00826F82">
          <w:delText>Specifically, we</w:delText>
        </w:r>
      </w:del>
      <w:r w:rsidRPr="00826F82">
        <w:t xml:space="preserve"> first assess how ecologists conceptualize complexity</w:t>
      </w:r>
      <w:ins w:id="105" w:author="Roza, Caio G" w:date="2023-04-06T23:06:00Z">
        <w:r w:rsidR="0039505C" w:rsidRPr="00E91065">
          <w:rPr>
            <w:highlight w:val="yellow"/>
          </w:rPr>
          <w:t xml:space="preserve"> </w:t>
        </w:r>
        <w:r w:rsidRPr="00826F82">
          <w:t>follow</w:t>
        </w:r>
        <w:r w:rsidR="0039505C" w:rsidRPr="00E91065">
          <w:rPr>
            <w:highlight w:val="yellow"/>
          </w:rPr>
          <w:t>ing</w:t>
        </w:r>
      </w:ins>
      <w:del w:id="106" w:author="Roza, Caio G" w:date="2023-04-06T23:06:00Z">
        <w:r w:rsidRPr="00826F82">
          <w:delText>, and then suggest a more cohesive approach to the study of complex ecological systems centered around principles of CSS</w:delText>
        </w:r>
        <w:r w:rsidR="00432F72" w:rsidRPr="00826F82">
          <w:delText>. We</w:delText>
        </w:r>
        <w:r w:rsidRPr="00826F82">
          <w:delText xml:space="preserve"> follow</w:delText>
        </w:r>
      </w:del>
      <w:r w:rsidRPr="00826F82">
        <w:t xml:space="preserve"> a three-pronged approach: (i) we review CSS literature to identify a list of features typically attributed to complex ecological systems (Fig. 1b; Table 1); (ii) we</w:t>
      </w:r>
      <w:del w:id="107" w:author="Roza, Caio G" w:date="2023-04-06T23:06:00Z">
        <w:r w:rsidRPr="00826F82">
          <w:delText xml:space="preserve"> empirically</w:delText>
        </w:r>
      </w:del>
      <w:r w:rsidRPr="00826F82">
        <w:t xml:space="preserve"> assess the ecological literature to understand how these features relate to the study of ‘ecological complexity’ (Fig. 1c,d; results from the analyses illustrated in Figs. 2–5); and (iii) we leverage our critical review and generalities identified in our analysis to suggest a cohesive way forward in the study of complexity in ecology. This empirical approach allows us to face the </w:t>
      </w:r>
      <w:ins w:id="108" w:author="Roza, Caio G" w:date="2023-04-06T23:06:00Z">
        <w:r w:rsidR="0039505C" w:rsidRPr="00E91065">
          <w:rPr>
            <w:highlight w:val="yellow"/>
          </w:rPr>
          <w:t xml:space="preserve">longstanding </w:t>
        </w:r>
        <w:r w:rsidRPr="00826F82">
          <w:t>challenge</w:t>
        </w:r>
        <w:r w:rsidR="0039505C" w:rsidRPr="00E91065">
          <w:rPr>
            <w:highlight w:val="yellow"/>
          </w:rPr>
          <w:t>s</w:t>
        </w:r>
      </w:ins>
      <w:del w:id="109" w:author="Roza, Caio G" w:date="2023-04-06T23:06:00Z">
        <w:r w:rsidRPr="00826F82">
          <w:delText>historical challenge</w:delText>
        </w:r>
      </w:del>
      <w:r w:rsidRPr="00826F82">
        <w:t xml:space="preserve"> of understanding complexity </w:t>
      </w:r>
      <w:del w:id="110" w:author="Roza, Caio G" w:date="2023-04-06T23:06:00Z">
        <w:r w:rsidRPr="00826F82">
          <w:delText>in an innovative way</w:delText>
        </w:r>
      </w:del>
      <w:r w:rsidRPr="00826F82">
        <w:t xml:space="preserve">: instead of defining the study of complexity from first principle reasoning, we quantitatively assess the literature to understand how ecologists have conceptualized complexity. Before addressing current </w:t>
      </w:r>
      <w:ins w:id="111" w:author="Roza, Caio G" w:date="2023-04-06T23:06:00Z">
        <w:r w:rsidRPr="00826F82">
          <w:t>practice</w:t>
        </w:r>
        <w:r w:rsidR="0039505C" w:rsidRPr="00E91065">
          <w:rPr>
            <w:highlight w:val="yellow"/>
          </w:rPr>
          <w:t>s</w:t>
        </w:r>
      </w:ins>
      <w:del w:id="112" w:author="Roza, Caio G" w:date="2023-04-06T23:06:00Z">
        <w:r w:rsidRPr="00826F82">
          <w:delText>practice in ecology</w:delText>
        </w:r>
      </w:del>
      <w:r w:rsidRPr="00826F82">
        <w:t xml:space="preserve"> and how to improve apparent confusion in the study of ecological complexity, we contextualize our work by providing a brief account of the history of CSS and by describing the philosophy underlying CSS within the broader study of complexity.</w:t>
      </w:r>
    </w:p>
    <w:p w14:paraId="481FB18A" w14:textId="77777777" w:rsidR="00FF1AFD" w:rsidRPr="00826F82" w:rsidRDefault="00FF1AFD" w:rsidP="00FF1AFD">
      <w:pPr>
        <w:rPr>
          <w:b/>
        </w:rPr>
      </w:pPr>
      <w:r w:rsidRPr="00826F82">
        <w:rPr>
          <w:b/>
        </w:rPr>
        <w:t>A BRIEF HISTORY OF COMPLEX SYSTEM SCIENCE</w:t>
      </w:r>
    </w:p>
    <w:p w14:paraId="02EACE88" w14:textId="4F97ED4A" w:rsidR="00FF1AFD" w:rsidRPr="00826F82" w:rsidRDefault="00FF1AFD" w:rsidP="00FF1AFD">
      <w:pPr>
        <w:spacing w:before="240" w:after="240"/>
      </w:pPr>
      <w:r w:rsidRPr="00826F82">
        <w:t>Understanding the history of CSS helps to appreciate why progress in the study of ecological complexity following this paradigm has high potential to advance in ecology and conservation. In brief, CSS aims to discover general rules across biological, technological, social, and other types of complex systems</w:t>
      </w:r>
      <w:r w:rsidR="00432F72" w:rsidRPr="00826F82">
        <w:t xml:space="preserve"> </w:t>
      </w:r>
      <w:hyperlink r:id="rId112">
        <w:r w:rsidRPr="00826F82">
          <w:rPr>
            <w:color w:val="000000"/>
          </w:rPr>
          <w:t>(</w:t>
        </w:r>
      </w:hyperlink>
      <w:hyperlink r:id="rId113">
        <w:r w:rsidRPr="00826F82">
          <w:rPr>
            <w:i/>
            <w:color w:val="000000"/>
          </w:rPr>
          <w:t>6</w:t>
        </w:r>
      </w:hyperlink>
      <w:hyperlink r:id="rId114">
        <w:r w:rsidRPr="00826F82">
          <w:rPr>
            <w:color w:val="000000"/>
          </w:rPr>
          <w:t xml:space="preserve">, </w:t>
        </w:r>
      </w:hyperlink>
      <w:hyperlink r:id="rId115">
        <w:r w:rsidRPr="00826F82">
          <w:rPr>
            <w:i/>
            <w:color w:val="000000"/>
          </w:rPr>
          <w:t>21</w:t>
        </w:r>
      </w:hyperlink>
      <w:hyperlink r:id="rId116">
        <w:r w:rsidRPr="00826F82">
          <w:rPr>
            <w:color w:val="000000"/>
          </w:rPr>
          <w:t xml:space="preserve">, </w:t>
        </w:r>
      </w:hyperlink>
      <w:hyperlink r:id="rId117">
        <w:r w:rsidRPr="00826F82">
          <w:rPr>
            <w:i/>
            <w:color w:val="000000"/>
          </w:rPr>
          <w:t>40</w:t>
        </w:r>
      </w:hyperlink>
      <w:hyperlink r:id="rId118">
        <w:r w:rsidRPr="00826F82">
          <w:rPr>
            <w:color w:val="000000"/>
          </w:rPr>
          <w:t>)</w:t>
        </w:r>
      </w:hyperlink>
      <w:del w:id="113" w:author="Roza, Caio G" w:date="2023-04-06T23:06:00Z">
        <w:r w:rsidRPr="00826F82">
          <w:rPr>
            <w:color w:val="000000"/>
          </w:rPr>
          <w:delText>(</w:delText>
        </w:r>
        <w:r w:rsidRPr="00826F82">
          <w:rPr>
            <w:i/>
            <w:color w:val="000000"/>
          </w:rPr>
          <w:delText>6</w:delText>
        </w:r>
        <w:r w:rsidRPr="00826F82">
          <w:rPr>
            <w:color w:val="000000"/>
          </w:rPr>
          <w:delText xml:space="preserve">, </w:delText>
        </w:r>
        <w:r w:rsidRPr="00826F82">
          <w:rPr>
            <w:i/>
            <w:color w:val="000000"/>
          </w:rPr>
          <w:delText>21</w:delText>
        </w:r>
        <w:r w:rsidRPr="00826F82">
          <w:rPr>
            <w:color w:val="000000"/>
          </w:rPr>
          <w:delText xml:space="preserve">, </w:delText>
        </w:r>
        <w:r w:rsidRPr="00826F82">
          <w:rPr>
            <w:i/>
            <w:color w:val="000000"/>
          </w:rPr>
          <w:delText>40</w:delText>
        </w:r>
        <w:r w:rsidRPr="00826F82">
          <w:rPr>
            <w:color w:val="000000"/>
          </w:rPr>
          <w:delText>)</w:delText>
        </w:r>
        <w:r w:rsidRPr="00826F82">
          <w:delText>.</w:delText>
        </w:r>
      </w:del>
      <w:ins w:id="114" w:author="Roza, Caio G" w:date="2023-04-06T23:06:00Z">
        <w:r w:rsidRPr="00826F82">
          <w:t>.</w:t>
        </w:r>
      </w:ins>
      <w:r w:rsidRPr="00826F82">
        <w:t xml:space="preserve"> This broad objective has made CSS historically fluid and ever-evolving, gradually encapsulating various ideas, methods, and traditions </w:t>
      </w:r>
      <w:hyperlink r:id="rId119">
        <w:r w:rsidRPr="00826F82">
          <w:rPr>
            <w:color w:val="000000"/>
          </w:rPr>
          <w:t>(</w:t>
        </w:r>
      </w:hyperlink>
      <w:hyperlink r:id="rId120">
        <w:r w:rsidRPr="00826F82">
          <w:rPr>
            <w:i/>
            <w:color w:val="000000"/>
          </w:rPr>
          <w:t>5</w:t>
        </w:r>
      </w:hyperlink>
      <w:hyperlink r:id="rId121">
        <w:r w:rsidRPr="00826F82">
          <w:rPr>
            <w:color w:val="000000"/>
          </w:rPr>
          <w:t xml:space="preserve">, </w:t>
        </w:r>
      </w:hyperlink>
      <w:hyperlink r:id="rId122">
        <w:r w:rsidRPr="00826F82">
          <w:rPr>
            <w:i/>
            <w:color w:val="000000"/>
          </w:rPr>
          <w:t>41</w:t>
        </w:r>
      </w:hyperlink>
      <w:hyperlink r:id="rId123">
        <w:r w:rsidRPr="00826F82">
          <w:rPr>
            <w:color w:val="000000"/>
          </w:rPr>
          <w:t>)</w:t>
        </w:r>
      </w:hyperlink>
      <w:del w:id="115" w:author="Roza, Caio G" w:date="2023-04-06T23:06:00Z">
        <w:r w:rsidRPr="00826F82">
          <w:rPr>
            <w:color w:val="000000"/>
          </w:rPr>
          <w:delText>(</w:delText>
        </w:r>
        <w:r w:rsidRPr="00826F82">
          <w:rPr>
            <w:i/>
            <w:color w:val="000000"/>
          </w:rPr>
          <w:delText>5</w:delText>
        </w:r>
        <w:r w:rsidRPr="00826F82">
          <w:rPr>
            <w:color w:val="000000"/>
          </w:rPr>
          <w:delText xml:space="preserve">, </w:delText>
        </w:r>
        <w:r w:rsidRPr="00826F82">
          <w:rPr>
            <w:i/>
            <w:color w:val="000000"/>
          </w:rPr>
          <w:delText>41</w:delText>
        </w:r>
        <w:r w:rsidRPr="00826F82">
          <w:rPr>
            <w:color w:val="000000"/>
          </w:rPr>
          <w:delText>)</w:delText>
        </w:r>
        <w:r w:rsidRPr="00826F82">
          <w:delText>.</w:delText>
        </w:r>
      </w:del>
      <w:ins w:id="116" w:author="Roza, Caio G" w:date="2023-04-06T23:06:00Z">
        <w:r w:rsidRPr="00826F82">
          <w:t>.</w:t>
        </w:r>
      </w:ins>
      <w:r w:rsidRPr="00826F82">
        <w:t xml:space="preserve"> While CSS has</w:t>
      </w:r>
      <w:ins w:id="117" w:author="Roza, Caio G" w:date="2023-04-06T23:06:00Z">
        <w:r w:rsidRPr="00826F82">
          <w:t xml:space="preserve"> </w:t>
        </w:r>
        <w:r w:rsidR="00F03763" w:rsidRPr="00E91065">
          <w:rPr>
            <w:highlight w:val="yellow"/>
          </w:rPr>
          <w:t>some</w:t>
        </w:r>
      </w:ins>
      <w:r w:rsidRPr="00826F82">
        <w:t xml:space="preserve"> roots in ancient philosophy (e.g., Aristotle’s emergence in the </w:t>
      </w:r>
      <w:r w:rsidRPr="00826F82">
        <w:rPr>
          <w:i/>
        </w:rPr>
        <w:t>Metaphysics</w:t>
      </w:r>
      <w:r w:rsidRPr="00826F82">
        <w:t>), formal research into complex systems began only towards the 19</w:t>
      </w:r>
      <w:r w:rsidRPr="00826F82">
        <w:rPr>
          <w:vertAlign w:val="superscript"/>
        </w:rPr>
        <w:t>th</w:t>
      </w:r>
      <w:r w:rsidRPr="00826F82">
        <w:t xml:space="preserve"> century. The scientific revolution of the 16–17</w:t>
      </w:r>
      <w:r w:rsidRPr="00826F82">
        <w:rPr>
          <w:vertAlign w:val="superscript"/>
        </w:rPr>
        <w:t>th</w:t>
      </w:r>
      <w:r w:rsidRPr="00826F82">
        <w:t xml:space="preserve"> centuries revealed </w:t>
      </w:r>
      <w:ins w:id="118" w:author="Roza, Caio G" w:date="2023-04-06T23:06:00Z">
        <w:r w:rsidR="00F03763" w:rsidRPr="00E91065">
          <w:rPr>
            <w:highlight w:val="yellow"/>
          </w:rPr>
          <w:t xml:space="preserve">certain </w:t>
        </w:r>
      </w:ins>
      <w:r w:rsidRPr="00826F82">
        <w:t xml:space="preserve">fundamental laws of nature, but the </w:t>
      </w:r>
      <w:ins w:id="119" w:author="Roza, Caio G" w:date="2023-04-06T23:06:00Z">
        <w:r w:rsidR="00F03763" w:rsidRPr="00E91065">
          <w:rPr>
            <w:highlight w:val="yellow"/>
          </w:rPr>
          <w:lastRenderedPageBreak/>
          <w:t>concept</w:t>
        </w:r>
      </w:ins>
      <w:del w:id="120" w:author="Roza, Caio G" w:date="2023-04-06T23:06:00Z">
        <w:r w:rsidRPr="00826F82">
          <w:delText>principle</w:delText>
        </w:r>
      </w:del>
      <w:r w:rsidRPr="00826F82">
        <w:t xml:space="preserve"> that nature can be perfectly predicted following such laws soon began to falter, particularly in micro- and cosmo-physics. For instance, in 1871, James Clerk Maxwell began to explore the limitations of the second law of thermodynamics, and, in 1890, Henri Poincaré identified strong dependence on initial conditions when predicting the motion of celestial bodies using the laws of gravitation, paving the way for chaos theory </w:t>
      </w:r>
      <w:hyperlink r:id="rId124">
        <w:r w:rsidRPr="00826F82">
          <w:rPr>
            <w:color w:val="000000"/>
          </w:rPr>
          <w:t>(</w:t>
        </w:r>
      </w:hyperlink>
      <w:hyperlink r:id="rId125">
        <w:r w:rsidRPr="00826F82">
          <w:rPr>
            <w:i/>
            <w:color w:val="000000"/>
          </w:rPr>
          <w:t>6</w:t>
        </w:r>
      </w:hyperlink>
      <w:hyperlink r:id="rId126">
        <w:r w:rsidRPr="00826F82">
          <w:rPr>
            <w:color w:val="000000"/>
          </w:rPr>
          <w:t xml:space="preserve">, </w:t>
        </w:r>
      </w:hyperlink>
      <w:hyperlink r:id="rId127">
        <w:r w:rsidRPr="00826F82">
          <w:rPr>
            <w:i/>
            <w:color w:val="000000"/>
          </w:rPr>
          <w:t>10</w:t>
        </w:r>
      </w:hyperlink>
      <w:hyperlink r:id="rId128">
        <w:r w:rsidRPr="00826F82">
          <w:rPr>
            <w:color w:val="000000"/>
          </w:rPr>
          <w:t>)</w:t>
        </w:r>
      </w:hyperlink>
      <w:del w:id="121" w:author="Roza, Caio G" w:date="2023-04-06T23:06:00Z">
        <w:r w:rsidRPr="00826F82">
          <w:rPr>
            <w:color w:val="000000"/>
          </w:rPr>
          <w:delText>(</w:delText>
        </w:r>
        <w:r w:rsidRPr="00826F82">
          <w:rPr>
            <w:i/>
            <w:color w:val="000000"/>
          </w:rPr>
          <w:delText>6</w:delText>
        </w:r>
        <w:r w:rsidRPr="00826F82">
          <w:rPr>
            <w:color w:val="000000"/>
          </w:rPr>
          <w:delText xml:space="preserve">, </w:delText>
        </w:r>
        <w:r w:rsidRPr="00826F82">
          <w:rPr>
            <w:i/>
            <w:color w:val="000000"/>
          </w:rPr>
          <w:delText>10</w:delText>
        </w:r>
        <w:r w:rsidRPr="00826F82">
          <w:rPr>
            <w:color w:val="000000"/>
          </w:rPr>
          <w:delText>)</w:delText>
        </w:r>
        <w:r w:rsidRPr="00826F82">
          <w:delText>.</w:delText>
        </w:r>
      </w:del>
      <w:ins w:id="122" w:author="Roza, Caio G" w:date="2023-04-06T23:06:00Z">
        <w:r w:rsidRPr="00826F82">
          <w:t>.</w:t>
        </w:r>
      </w:ins>
    </w:p>
    <w:p w14:paraId="0501F141" w14:textId="5D7FBBB0" w:rsidR="00FF1AFD" w:rsidRPr="00826F82" w:rsidRDefault="00FF1AFD" w:rsidP="00FF1AFD">
      <w:pPr>
        <w:spacing w:before="240" w:after="240"/>
      </w:pPr>
      <w:r w:rsidRPr="00826F82">
        <w:t>In the 20</w:t>
      </w:r>
      <w:r w:rsidRPr="00826F82">
        <w:rPr>
          <w:vertAlign w:val="superscript"/>
        </w:rPr>
        <w:t>th</w:t>
      </w:r>
      <w:r w:rsidRPr="00826F82">
        <w:t xml:space="preserve"> century, it became increasingly clear that the global properties of complex systems can be </w:t>
      </w:r>
      <w:ins w:id="123" w:author="Roza, Caio G" w:date="2023-04-06T23:06:00Z">
        <w:r w:rsidR="0005588D" w:rsidRPr="00E91065">
          <w:rPr>
            <w:highlight w:val="yellow"/>
          </w:rPr>
          <w:t xml:space="preserve">inherently </w:t>
        </w:r>
      </w:ins>
      <w:r w:rsidRPr="00826F82">
        <w:t xml:space="preserve">difficult to predict </w:t>
      </w:r>
      <w:ins w:id="124" w:author="Roza, Caio G" w:date="2023-04-06T23:06:00Z">
        <w:r w:rsidR="000F09CA" w:rsidRPr="00E91065">
          <w:rPr>
            <w:highlight w:val="yellow"/>
          </w:rPr>
          <w:t>from the</w:t>
        </w:r>
        <w:r w:rsidRPr="00826F82">
          <w:t>fundamental</w:t>
        </w:r>
      </w:ins>
      <w:del w:id="125" w:author="Roza, Caio G" w:date="2023-04-06T23:06:00Z">
        <w:r w:rsidRPr="00826F82">
          <w:delText>based on fundamental</w:delText>
        </w:r>
      </w:del>
      <w:r w:rsidRPr="00826F82">
        <w:t xml:space="preserve"> laws of nature that </w:t>
      </w:r>
      <w:ins w:id="126" w:author="Roza, Caio G" w:date="2023-04-06T23:06:00Z">
        <w:r w:rsidR="000F09CA" w:rsidRPr="00E91065">
          <w:rPr>
            <w:highlight w:val="yellow"/>
          </w:rPr>
          <w:t>underlie these</w:t>
        </w:r>
      </w:ins>
      <w:del w:id="127" w:author="Roza, Caio G" w:date="2023-04-06T23:06:00Z">
        <w:r w:rsidRPr="00826F82">
          <w:delText>rule the parts composing such</w:delText>
        </w:r>
      </w:del>
      <w:r w:rsidRPr="00826F82">
        <w:t xml:space="preserve"> systems – as the adage goes, “the whole can be greater than the sum of its parts</w:t>
      </w:r>
      <w:ins w:id="128" w:author="Roza, Caio G" w:date="2023-04-06T23:06:00Z">
        <w:r w:rsidR="000F09CA" w:rsidRPr="00E91065">
          <w:rPr>
            <w:highlight w:val="yellow"/>
          </w:rPr>
          <w:t>.</w:t>
        </w:r>
        <w:r w:rsidRPr="00826F82">
          <w:t>”</w:t>
        </w:r>
      </w:ins>
      <w:del w:id="129" w:author="Roza, Caio G" w:date="2023-04-06T23:06:00Z">
        <w:r w:rsidRPr="00826F82">
          <w:delText>”.</w:delText>
        </w:r>
      </w:del>
      <w:r w:rsidRPr="00826F82">
        <w:t xml:space="preserve"> In turn, </w:t>
      </w:r>
      <w:ins w:id="130" w:author="Roza, Caio G" w:date="2023-04-06T23:06:00Z">
        <w:r w:rsidR="000F09CA" w:rsidRPr="00E91065">
          <w:rPr>
            <w:highlight w:val="yellow"/>
          </w:rPr>
          <w:t>scientists and mathematicians</w:t>
        </w:r>
      </w:ins>
      <w:del w:id="131" w:author="Roza, Caio G" w:date="2023-04-06T23:06:00Z">
        <w:r w:rsidRPr="00826F82">
          <w:delText>authors</w:delText>
        </w:r>
      </w:del>
      <w:r w:rsidRPr="00826F82">
        <w:t xml:space="preserve"> began to </w:t>
      </w:r>
      <w:ins w:id="132" w:author="Roza, Caio G" w:date="2023-04-06T23:06:00Z">
        <w:r w:rsidR="000F09CA" w:rsidRPr="00E91065">
          <w:rPr>
            <w:highlight w:val="yellow"/>
          </w:rPr>
          <w:t>investigate how</w:t>
        </w:r>
      </w:ins>
      <w:del w:id="133" w:author="Roza, Caio G" w:date="2023-04-06T23:06:00Z">
        <w:r w:rsidRPr="00826F82">
          <w:delText>argue that</w:delText>
        </w:r>
      </w:del>
      <w:r w:rsidRPr="00826F82">
        <w:t xml:space="preserve"> natural laws</w:t>
      </w:r>
      <w:del w:id="134" w:author="Roza, Caio G" w:date="2023-04-06T23:06:00Z">
        <w:r w:rsidRPr="00826F82">
          <w:delText xml:space="preserve"> do</w:delText>
        </w:r>
      </w:del>
      <w:r w:rsidRPr="00826F82">
        <w:t xml:space="preserve"> constrain, but do not determine, the global properties of complex systems, where interactions among units can determine phenomena that emerge across hierarchical levels of complex systems </w:t>
      </w:r>
      <w:hyperlink r:id="rId129">
        <w:r w:rsidRPr="00826F82">
          <w:rPr>
            <w:color w:val="000000"/>
          </w:rPr>
          <w:t>(</w:t>
        </w:r>
      </w:hyperlink>
      <w:hyperlink r:id="rId130">
        <w:r w:rsidRPr="00826F82">
          <w:rPr>
            <w:i/>
            <w:color w:val="000000"/>
          </w:rPr>
          <w:t>4</w:t>
        </w:r>
      </w:hyperlink>
      <w:hyperlink r:id="rId131">
        <w:r w:rsidRPr="00826F82">
          <w:rPr>
            <w:color w:val="000000"/>
          </w:rPr>
          <w:t xml:space="preserve">, </w:t>
        </w:r>
      </w:hyperlink>
      <w:hyperlink r:id="rId132">
        <w:r w:rsidRPr="00826F82">
          <w:rPr>
            <w:i/>
            <w:color w:val="000000"/>
          </w:rPr>
          <w:t>5</w:t>
        </w:r>
      </w:hyperlink>
      <w:hyperlink r:id="rId133">
        <w:r w:rsidRPr="00826F82">
          <w:rPr>
            <w:color w:val="000000"/>
          </w:rPr>
          <w:t xml:space="preserve">, </w:t>
        </w:r>
      </w:hyperlink>
      <w:hyperlink r:id="rId134">
        <w:r w:rsidRPr="00826F82">
          <w:rPr>
            <w:i/>
            <w:color w:val="000000"/>
          </w:rPr>
          <w:t>30</w:t>
        </w:r>
      </w:hyperlink>
      <w:hyperlink r:id="rId135">
        <w:r w:rsidRPr="00826F82">
          <w:rPr>
            <w:color w:val="000000"/>
          </w:rPr>
          <w:t xml:space="preserve">, </w:t>
        </w:r>
      </w:hyperlink>
      <w:hyperlink r:id="rId136">
        <w:r w:rsidRPr="00826F82">
          <w:rPr>
            <w:i/>
            <w:color w:val="000000"/>
          </w:rPr>
          <w:t>42</w:t>
        </w:r>
      </w:hyperlink>
      <w:hyperlink r:id="rId137">
        <w:r w:rsidRPr="00826F82">
          <w:rPr>
            <w:color w:val="000000"/>
          </w:rPr>
          <w:t xml:space="preserve">, </w:t>
        </w:r>
      </w:hyperlink>
      <w:hyperlink r:id="rId138">
        <w:r w:rsidRPr="00826F82">
          <w:rPr>
            <w:i/>
            <w:color w:val="000000"/>
          </w:rPr>
          <w:t>43</w:t>
        </w:r>
      </w:hyperlink>
      <w:hyperlink r:id="rId139">
        <w:r w:rsidRPr="00826F82">
          <w:rPr>
            <w:color w:val="000000"/>
          </w:rPr>
          <w:t>)</w:t>
        </w:r>
      </w:hyperlink>
      <w:commentRangeStart w:id="135"/>
      <w:ins w:id="136" w:author="Roza, Caio G" w:date="2023-04-06T23:06:00Z">
        <w:r w:rsidR="0022388B" w:rsidRPr="00E91065">
          <w:rPr>
            <w:highlight w:val="yellow"/>
          </w:rPr>
          <w:t xml:space="preserve">[REF] </w:t>
        </w:r>
        <w:commentRangeEnd w:id="135"/>
        <w:r w:rsidR="0022388B" w:rsidRPr="00E91065">
          <w:rPr>
            <w:rStyle w:val="CommentReference"/>
            <w:highlight w:val="yellow"/>
          </w:rPr>
          <w:commentReference w:id="135"/>
        </w:r>
        <w:r w:rsidRPr="00826F82">
          <w:rPr>
            <w:color w:val="000000"/>
          </w:rPr>
          <w:t>(</w:t>
        </w:r>
        <w:r w:rsidRPr="00826F82">
          <w:rPr>
            <w:i/>
            <w:color w:val="000000"/>
          </w:rPr>
          <w:t>4</w:t>
        </w:r>
        <w:r w:rsidRPr="00826F82">
          <w:rPr>
            <w:color w:val="000000"/>
          </w:rPr>
          <w:t xml:space="preserve">, </w:t>
        </w:r>
        <w:r w:rsidRPr="00826F82">
          <w:rPr>
            <w:i/>
            <w:color w:val="000000"/>
          </w:rPr>
          <w:t>5</w:t>
        </w:r>
        <w:r w:rsidRPr="00826F82">
          <w:rPr>
            <w:color w:val="000000"/>
          </w:rPr>
          <w:t xml:space="preserve">, </w:t>
        </w:r>
        <w:r w:rsidRPr="00826F82">
          <w:rPr>
            <w:i/>
            <w:color w:val="000000"/>
          </w:rPr>
          <w:t>30</w:t>
        </w:r>
        <w:r w:rsidRPr="00826F82">
          <w:rPr>
            <w:color w:val="000000"/>
          </w:rPr>
          <w:t xml:space="preserve">, </w:t>
        </w:r>
        <w:r w:rsidRPr="00826F82">
          <w:rPr>
            <w:i/>
            <w:color w:val="000000"/>
          </w:rPr>
          <w:t>42</w:t>
        </w:r>
        <w:r w:rsidRPr="00826F82">
          <w:rPr>
            <w:color w:val="000000"/>
          </w:rPr>
          <w:t xml:space="preserve">, </w:t>
        </w:r>
        <w:r w:rsidRPr="00826F82">
          <w:rPr>
            <w:i/>
            <w:color w:val="000000"/>
          </w:rPr>
          <w:t>43</w:t>
        </w:r>
        <w:r w:rsidRPr="00826F82">
          <w:rPr>
            <w:color w:val="000000"/>
          </w:rPr>
          <w:t>)</w:t>
        </w:r>
        <w:r w:rsidRPr="00826F82">
          <w:t>.</w:t>
        </w:r>
      </w:ins>
      <w:del w:id="137" w:author="Roza, Caio G" w:date="2023-04-06T23:06:00Z">
        <w:r w:rsidRPr="00826F82">
          <w:delText>.</w:delText>
        </w:r>
      </w:del>
      <w:r w:rsidRPr="00826F82">
        <w:t xml:space="preserve"> CSS embraced th</w:t>
      </w:r>
      <w:ins w:id="138" w:author="Roza, Caio G" w:date="2023-04-06T23:06:00Z">
        <w:r w:rsidR="000F09CA" w:rsidRPr="00E91065">
          <w:rPr>
            <w:highlight w:val="yellow"/>
          </w:rPr>
          <w:t>e</w:t>
        </w:r>
      </w:ins>
      <w:del w:id="139" w:author="Roza, Caio G" w:date="2023-04-06T23:06:00Z">
        <w:r w:rsidRPr="00826F82">
          <w:delText>is</w:delText>
        </w:r>
      </w:del>
      <w:r w:rsidRPr="00826F82">
        <w:t xml:space="preserve"> need to consider interactions, providing a new paradigm for understanding reality beyond traditional scientific views. </w:t>
      </w:r>
      <w:ins w:id="140" w:author="Roza, Caio G" w:date="2023-04-06T23:06:00Z">
        <w:r w:rsidRPr="00826F82">
          <w:t>CSS develop</w:t>
        </w:r>
        <w:r w:rsidR="000F09CA" w:rsidRPr="00E91065">
          <w:rPr>
            <w:highlight w:val="yellow"/>
          </w:rPr>
          <w:t>ed from</w:t>
        </w:r>
        <w:r w:rsidRPr="00826F82">
          <w:t xml:space="preserve">the </w:t>
        </w:r>
      </w:ins>
      <w:del w:id="141" w:author="Roza, Caio G" w:date="2023-04-06T23:06:00Z">
        <w:r w:rsidRPr="00826F82">
          <w:delText xml:space="preserve">CSS originated by developments including the </w:delText>
        </w:r>
      </w:del>
      <w:r w:rsidRPr="00826F82">
        <w:t xml:space="preserve">conceptualization of </w:t>
      </w:r>
      <w:ins w:id="142" w:author="Roza, Caio G" w:date="2023-04-06T23:06:00Z">
        <w:r w:rsidR="000F09CA" w:rsidRPr="00E91065">
          <w:rPr>
            <w:highlight w:val="yellow"/>
          </w:rPr>
          <w:t xml:space="preserve">“general </w:t>
        </w:r>
        <w:r w:rsidRPr="00826F82">
          <w:t>system</w:t>
        </w:r>
        <w:r w:rsidR="000F09CA" w:rsidRPr="00E91065">
          <w:rPr>
            <w:highlight w:val="yellow"/>
          </w:rPr>
          <w:t>s</w:t>
        </w:r>
      </w:ins>
      <w:del w:id="143" w:author="Roza, Caio G" w:date="2023-04-06T23:06:00Z">
        <w:r w:rsidRPr="00826F82">
          <w:delText>system</w:delText>
        </w:r>
      </w:del>
      <w:r w:rsidRPr="00826F82">
        <w:t xml:space="preserve"> theory</w:t>
      </w:r>
      <w:ins w:id="144" w:author="Roza, Caio G" w:date="2023-04-06T23:06:00Z">
        <w:r w:rsidRPr="00826F82">
          <w:t>,</w:t>
        </w:r>
        <w:r w:rsidR="000F09CA" w:rsidRPr="00E91065">
          <w:rPr>
            <w:highlight w:val="yellow"/>
          </w:rPr>
          <w:t>”</w:t>
        </w:r>
      </w:ins>
      <w:del w:id="145" w:author="Roza, Caio G" w:date="2023-04-06T23:06:00Z">
        <w:r w:rsidRPr="00826F82">
          <w:delText>,</w:delText>
        </w:r>
      </w:del>
      <w:r w:rsidRPr="00826F82">
        <w:t xml:space="preserve"> spearheaded in the 1930s by Ludwig von Bertalanffy, by mathematical work, e.g., on self-organization and dissipative systems by Ilya Prigogine </w:t>
      </w:r>
      <w:ins w:id="146" w:author="Roza, Caio G" w:date="2023-04-06T23:06:00Z">
        <w:r w:rsidR="000F09CA" w:rsidRPr="00E91065">
          <w:rPr>
            <w:highlight w:val="yellow"/>
          </w:rPr>
          <w:t>and</w:t>
        </w:r>
      </w:ins>
      <w:del w:id="147" w:author="Roza, Caio G" w:date="2023-04-06T23:06:00Z">
        <w:r w:rsidRPr="00826F82">
          <w:delText>or</w:delText>
        </w:r>
      </w:del>
      <w:r w:rsidRPr="00826F82">
        <w:t xml:space="preserve"> on chaos by Edward Lorenz in the 1960s, and finally by increasing reliance on computer simulations after World War II</w:t>
      </w:r>
      <w:r w:rsidR="00432F72" w:rsidRPr="00826F82">
        <w:t xml:space="preserve"> </w:t>
      </w:r>
      <w:hyperlink r:id="rId143">
        <w:r w:rsidRPr="00826F82">
          <w:rPr>
            <w:color w:val="000000"/>
          </w:rPr>
          <w:t>(</w:t>
        </w:r>
      </w:hyperlink>
      <w:hyperlink r:id="rId144">
        <w:r w:rsidRPr="00826F82">
          <w:rPr>
            <w:i/>
            <w:color w:val="000000"/>
          </w:rPr>
          <w:t>44</w:t>
        </w:r>
      </w:hyperlink>
      <w:del w:id="148" w:author="Roza, Caio G" w:date="2023-04-06T23:06:00Z">
        <w:r w:rsidRPr="00826F82">
          <w:rPr>
            <w:color w:val="000000"/>
          </w:rPr>
          <w:delText>(</w:delText>
        </w:r>
        <w:r w:rsidRPr="00826F82">
          <w:rPr>
            <w:i/>
            <w:color w:val="000000"/>
          </w:rPr>
          <w:delText>44</w:delText>
        </w:r>
        <w:r w:rsidR="00432F72" w:rsidRPr="00826F82">
          <w:rPr>
            <w:i/>
            <w:color w:val="000000"/>
          </w:rPr>
          <w:delText>,</w:delText>
        </w:r>
      </w:del>
      <w:ins w:id="149" w:author="Roza, Caio G" w:date="2023-04-06T23:06:00Z">
        <w:r w:rsidR="00432F72" w:rsidRPr="00826F82">
          <w:rPr>
            <w:i/>
            <w:color w:val="000000"/>
          </w:rPr>
          <w:t>,</w:t>
        </w:r>
      </w:ins>
      <w:r w:rsidR="00432F72" w:rsidRPr="00826F82">
        <w:rPr>
          <w:i/>
          <w:color w:val="000000"/>
        </w:rPr>
        <w:t xml:space="preserve"> 58</w:t>
      </w:r>
      <w:hyperlink r:id="rId145">
        <w:r w:rsidRPr="00826F82">
          <w:rPr>
            <w:color w:val="000000"/>
          </w:rPr>
          <w:t>)</w:t>
        </w:r>
      </w:hyperlink>
      <w:del w:id="150" w:author="Roza, Caio G" w:date="2023-04-06T23:06:00Z">
        <w:r w:rsidRPr="00826F82">
          <w:rPr>
            <w:color w:val="000000"/>
          </w:rPr>
          <w:delText>)</w:delText>
        </w:r>
        <w:r w:rsidRPr="00826F82">
          <w:delText>.</w:delText>
        </w:r>
      </w:del>
      <w:ins w:id="151" w:author="Roza, Caio G" w:date="2023-04-06T23:06:00Z">
        <w:r w:rsidRPr="00826F82">
          <w:t>.</w:t>
        </w:r>
      </w:ins>
    </w:p>
    <w:p w14:paraId="369106C9" w14:textId="77777777" w:rsidR="00FF1AFD" w:rsidRPr="00826F82" w:rsidRDefault="00FF1AFD" w:rsidP="00FF1AFD">
      <w:pPr>
        <w:spacing w:before="240" w:after="240"/>
      </w:pPr>
      <w:r w:rsidRPr="00826F82">
        <w:t xml:space="preserve">Following these early developments, the study of complex systems became an explicit research focus from the 1970’s </w:t>
      </w:r>
      <w:hyperlink r:id="rId146">
        <w:r w:rsidRPr="00826F82">
          <w:rPr>
            <w:color w:val="000000"/>
          </w:rPr>
          <w:t>(</w:t>
        </w:r>
      </w:hyperlink>
      <w:hyperlink r:id="rId147">
        <w:r w:rsidRPr="00826F82">
          <w:rPr>
            <w:i/>
            <w:color w:val="000000"/>
          </w:rPr>
          <w:t>45</w:t>
        </w:r>
      </w:hyperlink>
      <w:hyperlink r:id="rId148">
        <w:r w:rsidRPr="00826F82">
          <w:rPr>
            <w:color w:val="000000"/>
          </w:rPr>
          <w:t>)</w:t>
        </w:r>
      </w:hyperlink>
      <w:ins w:id="152" w:author="Roza, Caio G" w:date="2023-04-06T23:06:00Z">
        <w:r w:rsidRPr="00826F82">
          <w:rPr>
            <w:color w:val="000000"/>
          </w:rPr>
          <w:t>(</w:t>
        </w:r>
        <w:r w:rsidRPr="00826F82">
          <w:rPr>
            <w:i/>
            <w:color w:val="000000"/>
          </w:rPr>
          <w:t>45</w:t>
        </w:r>
        <w:r w:rsidRPr="00826F82">
          <w:rPr>
            <w:color w:val="000000"/>
          </w:rPr>
          <w:t>)</w:t>
        </w:r>
        <w:r w:rsidRPr="00826F82">
          <w:t xml:space="preserve">, </w:t>
        </w:r>
        <w:r w:rsidR="00BB3576" w:rsidRPr="00E91065">
          <w:rPr>
            <w:highlight w:val="yellow"/>
          </w:rPr>
          <w:t>leading to</w:t>
        </w:r>
      </w:ins>
      <w:del w:id="153" w:author="Roza, Caio G" w:date="2023-04-06T23:06:00Z">
        <w:r w:rsidRPr="00826F82">
          <w:delText>, especially with</w:delText>
        </w:r>
      </w:del>
      <w:r w:rsidRPr="00826F82">
        <w:t xml:space="preserve"> the establishment of the Santa Fe Institute </w:t>
      </w:r>
      <w:del w:id="154" w:author="Roza, Caio G" w:date="2023-04-06T23:06:00Z">
        <w:r w:rsidRPr="00826F82">
          <w:delText>(</w:delText>
        </w:r>
      </w:del>
      <w:hyperlink r:id="rId149">
        <w:r w:rsidRPr="00826F82">
          <w:rPr>
            <w:color w:val="0000FF"/>
            <w:u w:val="single"/>
          </w:rPr>
          <w:t>https://www.santafe.edu/</w:t>
        </w:r>
      </w:hyperlink>
      <w:del w:id="155" w:author="Roza, Caio G" w:date="2023-04-06T23:06:00Z">
        <w:r w:rsidRPr="00826F82">
          <w:delText>)</w:delText>
        </w:r>
      </w:del>
      <w:hyperlink r:id="rId150">
        <w:r w:rsidRPr="00826F82">
          <w:rPr>
            <w:color w:val="000000"/>
          </w:rPr>
          <w:t>(</w:t>
        </w:r>
      </w:hyperlink>
      <w:hyperlink r:id="rId151">
        <w:r w:rsidRPr="00826F82">
          <w:rPr>
            <w:i/>
            <w:color w:val="000000"/>
          </w:rPr>
          <w:t>33</w:t>
        </w:r>
      </w:hyperlink>
      <w:hyperlink r:id="rId152">
        <w:r w:rsidRPr="00826F82">
          <w:rPr>
            <w:color w:val="000000"/>
          </w:rPr>
          <w:t>)</w:t>
        </w:r>
      </w:hyperlink>
      <w:ins w:id="156" w:author="Roza, Caio G" w:date="2023-04-06T23:06:00Z">
        <w:r w:rsidR="00EB6548" w:rsidRPr="00E91065">
          <w:rPr>
            <w:highlight w:val="yellow"/>
          </w:rPr>
          <w:t>in New Mexico, United States of America</w:t>
        </w:r>
        <w:r w:rsidR="00EB3106" w:rsidRPr="00E91065">
          <w:rPr>
            <w:highlight w:val="yellow"/>
          </w:rPr>
          <w:t xml:space="preserve"> </w:t>
        </w:r>
        <w:r w:rsidRPr="00826F82">
          <w:rPr>
            <w:color w:val="000000"/>
          </w:rPr>
          <w:t>(</w:t>
        </w:r>
        <w:r w:rsidRPr="00826F82">
          <w:rPr>
            <w:i/>
            <w:color w:val="000000"/>
          </w:rPr>
          <w:t>33</w:t>
        </w:r>
        <w:r w:rsidRPr="00826F82">
          <w:rPr>
            <w:color w:val="000000"/>
          </w:rPr>
          <w:t>)</w:t>
        </w:r>
        <w:r w:rsidRPr="00826F82">
          <w:t>.</w:t>
        </w:r>
      </w:ins>
      <w:del w:id="157" w:author="Roza, Caio G" w:date="2023-04-06T23:06:00Z">
        <w:r w:rsidRPr="00826F82">
          <w:delText>.</w:delText>
        </w:r>
      </w:del>
      <w:r w:rsidRPr="00826F82">
        <w:t xml:space="preserve"> Founded in 1984 by eight physicists, including Nobel Prize winner Murray Gell-Mann, the Santa Fe Institute was the first institution fully dedicated to research of complex systems. Since then, many centers for the study of complexity have opened across the planet. Today, the Santa Fe Institute connects a global network of scientists that are seeking a better understanding of complex systems and plays a key role in popularizing CCS </w:t>
      </w:r>
      <w:ins w:id="158" w:author="Roza, Caio G" w:date="2023-04-06T23:06:00Z">
        <w:r w:rsidR="00BB3576" w:rsidRPr="00E91065">
          <w:rPr>
            <w:highlight w:val="yellow"/>
          </w:rPr>
          <w:t xml:space="preserve">within and </w:t>
        </w:r>
      </w:ins>
      <w:r w:rsidRPr="00826F82">
        <w:t>outside</w:t>
      </w:r>
      <w:ins w:id="159" w:author="Roza, Caio G" w:date="2023-04-06T23:06:00Z">
        <w:r w:rsidRPr="00826F82">
          <w:t xml:space="preserve"> </w:t>
        </w:r>
        <w:r w:rsidR="00BB3576" w:rsidRPr="00E91065">
          <w:rPr>
            <w:highlight w:val="yellow"/>
          </w:rPr>
          <w:t>of</w:t>
        </w:r>
      </w:ins>
      <w:r w:rsidRPr="00826F82">
        <w:t xml:space="preserve"> academia</w:t>
      </w:r>
      <w:ins w:id="160" w:author="Roza, Caio G" w:date="2023-04-06T23:06:00Z">
        <w:r w:rsidRPr="00826F82">
          <w:t>.</w:t>
        </w:r>
      </w:ins>
      <w:del w:id="161" w:author="Roza, Caio G" w:date="2023-04-06T23:06:00Z">
        <w:r w:rsidRPr="00826F82">
          <w:delText xml:space="preserve"> (see, e.g., the Complexity podcast – https://complexity.simplecast.com/).</w:delText>
        </w:r>
      </w:del>
      <w:r w:rsidRPr="00826F82">
        <w:t xml:space="preserve"> Principles from CSS have been instrumental in meta-science </w:t>
      </w:r>
      <w:hyperlink r:id="rId153">
        <w:r w:rsidRPr="00826F82">
          <w:rPr>
            <w:color w:val="000000"/>
          </w:rPr>
          <w:t>(</w:t>
        </w:r>
      </w:hyperlink>
      <w:hyperlink r:id="rId154">
        <w:r w:rsidRPr="00826F82">
          <w:rPr>
            <w:i/>
            <w:color w:val="000000"/>
          </w:rPr>
          <w:t>39</w:t>
        </w:r>
      </w:hyperlink>
      <w:hyperlink r:id="rId155">
        <w:r w:rsidRPr="00826F82">
          <w:rPr>
            <w:color w:val="000000"/>
          </w:rPr>
          <w:t>)</w:t>
        </w:r>
      </w:hyperlink>
      <w:del w:id="162" w:author="Roza, Caio G" w:date="2023-04-06T23:06:00Z">
        <w:r w:rsidRPr="00826F82">
          <w:rPr>
            <w:color w:val="000000"/>
          </w:rPr>
          <w:delText>(</w:delText>
        </w:r>
        <w:r w:rsidRPr="00826F82">
          <w:rPr>
            <w:i/>
            <w:color w:val="000000"/>
          </w:rPr>
          <w:delText>39</w:delText>
        </w:r>
        <w:r w:rsidRPr="00826F82">
          <w:rPr>
            <w:color w:val="000000"/>
          </w:rPr>
          <w:delText>)</w:delText>
        </w:r>
        <w:r w:rsidRPr="00826F82">
          <w:delText>,</w:delText>
        </w:r>
      </w:del>
      <w:ins w:id="163" w:author="Roza, Caio G" w:date="2023-04-06T23:06:00Z">
        <w:r w:rsidRPr="00826F82">
          <w:t>,</w:t>
        </w:r>
      </w:ins>
      <w:r w:rsidRPr="00826F82">
        <w:t xml:space="preserve"> mathematics </w:t>
      </w:r>
      <w:hyperlink r:id="rId156">
        <w:r w:rsidRPr="00826F82">
          <w:rPr>
            <w:color w:val="000000"/>
          </w:rPr>
          <w:t>(</w:t>
        </w:r>
      </w:hyperlink>
      <w:hyperlink r:id="rId157">
        <w:r w:rsidRPr="00826F82">
          <w:rPr>
            <w:i/>
            <w:color w:val="000000"/>
          </w:rPr>
          <w:t>46</w:t>
        </w:r>
      </w:hyperlink>
      <w:hyperlink r:id="rId158">
        <w:r w:rsidRPr="00826F82">
          <w:rPr>
            <w:color w:val="000000"/>
          </w:rPr>
          <w:t>)</w:t>
        </w:r>
      </w:hyperlink>
      <w:del w:id="164" w:author="Roza, Caio G" w:date="2023-04-06T23:06:00Z">
        <w:r w:rsidRPr="00826F82">
          <w:rPr>
            <w:color w:val="000000"/>
          </w:rPr>
          <w:delText>(</w:delText>
        </w:r>
        <w:r w:rsidRPr="00826F82">
          <w:rPr>
            <w:i/>
            <w:color w:val="000000"/>
          </w:rPr>
          <w:delText>46</w:delText>
        </w:r>
        <w:r w:rsidRPr="00826F82">
          <w:rPr>
            <w:color w:val="000000"/>
          </w:rPr>
          <w:delText>)</w:delText>
        </w:r>
        <w:r w:rsidRPr="00826F82">
          <w:delText>,</w:delText>
        </w:r>
      </w:del>
      <w:ins w:id="165" w:author="Roza, Caio G" w:date="2023-04-06T23:06:00Z">
        <w:r w:rsidRPr="00826F82">
          <w:t>,</w:t>
        </w:r>
      </w:ins>
      <w:r w:rsidRPr="00826F82">
        <w:t xml:space="preserve"> physics </w:t>
      </w:r>
      <w:hyperlink r:id="rId159">
        <w:r w:rsidRPr="00826F82">
          <w:rPr>
            <w:color w:val="000000"/>
          </w:rPr>
          <w:t>(</w:t>
        </w:r>
      </w:hyperlink>
      <w:hyperlink r:id="rId160">
        <w:r w:rsidRPr="00826F82">
          <w:rPr>
            <w:i/>
            <w:color w:val="000000"/>
          </w:rPr>
          <w:t>29</w:t>
        </w:r>
      </w:hyperlink>
      <w:hyperlink r:id="rId161">
        <w:r w:rsidRPr="00826F82">
          <w:rPr>
            <w:color w:val="000000"/>
          </w:rPr>
          <w:t>)</w:t>
        </w:r>
      </w:hyperlink>
      <w:del w:id="166" w:author="Roza, Caio G" w:date="2023-04-06T23:06:00Z">
        <w:r w:rsidRPr="00826F82">
          <w:rPr>
            <w:color w:val="000000"/>
          </w:rPr>
          <w:delText>(</w:delText>
        </w:r>
        <w:r w:rsidRPr="00826F82">
          <w:rPr>
            <w:i/>
            <w:color w:val="000000"/>
          </w:rPr>
          <w:delText>29</w:delText>
        </w:r>
        <w:r w:rsidRPr="00826F82">
          <w:rPr>
            <w:color w:val="000000"/>
          </w:rPr>
          <w:delText>)</w:delText>
        </w:r>
        <w:r w:rsidRPr="00826F82">
          <w:delText>,</w:delText>
        </w:r>
      </w:del>
      <w:ins w:id="167" w:author="Roza, Caio G" w:date="2023-04-06T23:06:00Z">
        <w:r w:rsidRPr="00826F82">
          <w:t>,</w:t>
        </w:r>
      </w:ins>
      <w:r w:rsidRPr="00826F82">
        <w:t xml:space="preserve"> medicine </w:t>
      </w:r>
      <w:hyperlink r:id="rId162">
        <w:r w:rsidRPr="00826F82">
          <w:rPr>
            <w:color w:val="000000"/>
          </w:rPr>
          <w:t>(</w:t>
        </w:r>
      </w:hyperlink>
      <w:hyperlink r:id="rId163">
        <w:r w:rsidRPr="00826F82">
          <w:rPr>
            <w:i/>
            <w:color w:val="000000"/>
          </w:rPr>
          <w:t>47</w:t>
        </w:r>
      </w:hyperlink>
      <w:hyperlink r:id="rId164">
        <w:r w:rsidRPr="00826F82">
          <w:rPr>
            <w:color w:val="000000"/>
          </w:rPr>
          <w:t>)</w:t>
        </w:r>
      </w:hyperlink>
      <w:del w:id="168" w:author="Roza, Caio G" w:date="2023-04-06T23:06:00Z">
        <w:r w:rsidRPr="00826F82">
          <w:rPr>
            <w:color w:val="000000"/>
          </w:rPr>
          <w:delText>(</w:delText>
        </w:r>
        <w:r w:rsidRPr="00826F82">
          <w:rPr>
            <w:i/>
            <w:color w:val="000000"/>
          </w:rPr>
          <w:delText>47</w:delText>
        </w:r>
        <w:r w:rsidRPr="00826F82">
          <w:rPr>
            <w:color w:val="000000"/>
          </w:rPr>
          <w:delText>)</w:delText>
        </w:r>
        <w:r w:rsidRPr="00826F82">
          <w:delText>,</w:delText>
        </w:r>
      </w:del>
      <w:ins w:id="169" w:author="Roza, Caio G" w:date="2023-04-06T23:06:00Z">
        <w:r w:rsidRPr="00826F82">
          <w:t>,</w:t>
        </w:r>
      </w:ins>
      <w:r w:rsidRPr="00826F82">
        <w:t xml:space="preserve"> sociology </w:t>
      </w:r>
      <w:hyperlink r:id="rId165">
        <w:r w:rsidRPr="00826F82">
          <w:rPr>
            <w:color w:val="000000"/>
          </w:rPr>
          <w:t>(</w:t>
        </w:r>
      </w:hyperlink>
      <w:hyperlink r:id="rId166">
        <w:r w:rsidRPr="00826F82">
          <w:rPr>
            <w:i/>
            <w:color w:val="000000"/>
          </w:rPr>
          <w:t>48</w:t>
        </w:r>
      </w:hyperlink>
      <w:hyperlink r:id="rId167">
        <w:r w:rsidRPr="00826F82">
          <w:rPr>
            <w:color w:val="000000"/>
          </w:rPr>
          <w:t>)</w:t>
        </w:r>
      </w:hyperlink>
      <w:del w:id="170" w:author="Roza, Caio G" w:date="2023-04-06T23:06:00Z">
        <w:r w:rsidRPr="00826F82">
          <w:rPr>
            <w:color w:val="000000"/>
          </w:rPr>
          <w:delText>(</w:delText>
        </w:r>
        <w:r w:rsidRPr="00826F82">
          <w:rPr>
            <w:i/>
            <w:color w:val="000000"/>
          </w:rPr>
          <w:delText>48</w:delText>
        </w:r>
        <w:r w:rsidRPr="00826F82">
          <w:rPr>
            <w:color w:val="000000"/>
          </w:rPr>
          <w:delText>)</w:delText>
        </w:r>
        <w:r w:rsidRPr="00826F82">
          <w:delText>,</w:delText>
        </w:r>
      </w:del>
      <w:ins w:id="171" w:author="Roza, Caio G" w:date="2023-04-06T23:06:00Z">
        <w:r w:rsidRPr="00826F82">
          <w:t>,</w:t>
        </w:r>
      </w:ins>
      <w:r w:rsidRPr="00826F82">
        <w:t xml:space="preserve"> archeology </w:t>
      </w:r>
      <w:hyperlink r:id="rId168">
        <w:r w:rsidRPr="00826F82">
          <w:rPr>
            <w:color w:val="000000"/>
          </w:rPr>
          <w:t>(</w:t>
        </w:r>
      </w:hyperlink>
      <w:hyperlink r:id="rId169">
        <w:r w:rsidRPr="00826F82">
          <w:rPr>
            <w:i/>
            <w:color w:val="000000"/>
          </w:rPr>
          <w:t>49</w:t>
        </w:r>
      </w:hyperlink>
      <w:hyperlink r:id="rId170">
        <w:r w:rsidRPr="00826F82">
          <w:rPr>
            <w:color w:val="000000"/>
          </w:rPr>
          <w:t>)</w:t>
        </w:r>
      </w:hyperlink>
      <w:del w:id="172" w:author="Roza, Caio G" w:date="2023-04-06T23:06:00Z">
        <w:r w:rsidRPr="00826F82">
          <w:rPr>
            <w:color w:val="000000"/>
          </w:rPr>
          <w:delText>(</w:delText>
        </w:r>
        <w:r w:rsidRPr="00826F82">
          <w:rPr>
            <w:i/>
            <w:color w:val="000000"/>
          </w:rPr>
          <w:delText>49</w:delText>
        </w:r>
        <w:r w:rsidRPr="00826F82">
          <w:rPr>
            <w:color w:val="000000"/>
          </w:rPr>
          <w:delText>)</w:delText>
        </w:r>
        <w:r w:rsidRPr="00826F82">
          <w:delText>,</w:delText>
        </w:r>
      </w:del>
      <w:ins w:id="173" w:author="Roza, Caio G" w:date="2023-04-06T23:06:00Z">
        <w:r w:rsidRPr="00826F82">
          <w:t>,</w:t>
        </w:r>
      </w:ins>
      <w:r w:rsidRPr="00826F82">
        <w:t xml:space="preserve"> economy </w:t>
      </w:r>
      <w:hyperlink r:id="rId171">
        <w:r w:rsidRPr="00826F82">
          <w:rPr>
            <w:color w:val="000000"/>
          </w:rPr>
          <w:t>(</w:t>
        </w:r>
      </w:hyperlink>
      <w:hyperlink r:id="rId172">
        <w:r w:rsidRPr="00826F82">
          <w:rPr>
            <w:i/>
            <w:color w:val="000000"/>
          </w:rPr>
          <w:t>50</w:t>
        </w:r>
      </w:hyperlink>
      <w:hyperlink r:id="rId173">
        <w:r w:rsidRPr="00826F82">
          <w:rPr>
            <w:color w:val="000000"/>
          </w:rPr>
          <w:t>)</w:t>
        </w:r>
      </w:hyperlink>
      <w:del w:id="174" w:author="Roza, Caio G" w:date="2023-04-06T23:06:00Z">
        <w:r w:rsidRPr="00826F82">
          <w:rPr>
            <w:color w:val="000000"/>
          </w:rPr>
          <w:delText>(</w:delText>
        </w:r>
        <w:r w:rsidRPr="00826F82">
          <w:rPr>
            <w:i/>
            <w:color w:val="000000"/>
          </w:rPr>
          <w:delText>50</w:delText>
        </w:r>
        <w:r w:rsidRPr="00826F82">
          <w:rPr>
            <w:color w:val="000000"/>
          </w:rPr>
          <w:delText>)</w:delText>
        </w:r>
        <w:r w:rsidRPr="00826F82">
          <w:delText>,</w:delText>
        </w:r>
      </w:del>
      <w:ins w:id="175" w:author="Roza, Caio G" w:date="2023-04-06T23:06:00Z">
        <w:r w:rsidRPr="00826F82">
          <w:t>,</w:t>
        </w:r>
      </w:ins>
      <w:r w:rsidRPr="00826F82">
        <w:t xml:space="preserve"> social management </w:t>
      </w:r>
      <w:hyperlink r:id="rId174">
        <w:r w:rsidRPr="00826F82">
          <w:rPr>
            <w:color w:val="000000"/>
          </w:rPr>
          <w:t>(</w:t>
        </w:r>
      </w:hyperlink>
      <w:hyperlink r:id="rId175">
        <w:r w:rsidRPr="00826F82">
          <w:rPr>
            <w:i/>
            <w:color w:val="000000"/>
          </w:rPr>
          <w:t>51</w:t>
        </w:r>
      </w:hyperlink>
      <w:hyperlink r:id="rId176">
        <w:r w:rsidRPr="00826F82">
          <w:rPr>
            <w:color w:val="000000"/>
          </w:rPr>
          <w:t>)</w:t>
        </w:r>
      </w:hyperlink>
      <w:del w:id="176" w:author="Roza, Caio G" w:date="2023-04-06T23:06:00Z">
        <w:r w:rsidRPr="00826F82">
          <w:rPr>
            <w:color w:val="000000"/>
          </w:rPr>
          <w:delText>(</w:delText>
        </w:r>
        <w:r w:rsidRPr="00826F82">
          <w:rPr>
            <w:i/>
            <w:color w:val="000000"/>
          </w:rPr>
          <w:delText>51</w:delText>
        </w:r>
        <w:r w:rsidRPr="00826F82">
          <w:rPr>
            <w:color w:val="000000"/>
          </w:rPr>
          <w:delText>)</w:delText>
        </w:r>
        <w:r w:rsidRPr="00826F82">
          <w:delText>,</w:delText>
        </w:r>
      </w:del>
      <w:ins w:id="177" w:author="Roza, Caio G" w:date="2023-04-06T23:06:00Z">
        <w:r w:rsidRPr="00826F82">
          <w:t>,</w:t>
        </w:r>
      </w:ins>
      <w:r w:rsidRPr="00826F82">
        <w:t xml:space="preserve"> and computer science </w:t>
      </w:r>
      <w:hyperlink r:id="rId177">
        <w:r w:rsidRPr="00826F82">
          <w:rPr>
            <w:color w:val="000000"/>
          </w:rPr>
          <w:t>(</w:t>
        </w:r>
      </w:hyperlink>
      <w:hyperlink r:id="rId178">
        <w:r w:rsidRPr="00826F82">
          <w:rPr>
            <w:i/>
            <w:color w:val="000000"/>
          </w:rPr>
          <w:t>52</w:t>
        </w:r>
      </w:hyperlink>
      <w:hyperlink r:id="rId179">
        <w:r w:rsidRPr="00826F82">
          <w:rPr>
            <w:color w:val="000000"/>
          </w:rPr>
          <w:t>)</w:t>
        </w:r>
      </w:hyperlink>
      <w:del w:id="178" w:author="Roza, Caio G" w:date="2023-04-06T23:06:00Z">
        <w:r w:rsidRPr="00826F82">
          <w:rPr>
            <w:color w:val="000000"/>
          </w:rPr>
          <w:delText>(</w:delText>
        </w:r>
        <w:r w:rsidRPr="00826F82">
          <w:rPr>
            <w:i/>
            <w:color w:val="000000"/>
          </w:rPr>
          <w:delText>52</w:delText>
        </w:r>
        <w:r w:rsidRPr="00826F82">
          <w:rPr>
            <w:color w:val="000000"/>
          </w:rPr>
          <w:delText>)</w:delText>
        </w:r>
      </w:del>
      <w:r w:rsidRPr="00826F82">
        <w:t xml:space="preserve"> among many other disciplines. Ecology is one of those disciplines, and it has been argued that CSS can provide important answers to many current environmental crises faced by humanity </w:t>
      </w:r>
      <w:hyperlink r:id="rId180">
        <w:r w:rsidRPr="00826F82">
          <w:rPr>
            <w:color w:val="000000"/>
          </w:rPr>
          <w:t>(</w:t>
        </w:r>
      </w:hyperlink>
      <w:hyperlink r:id="rId181">
        <w:r w:rsidRPr="00826F82">
          <w:rPr>
            <w:i/>
            <w:color w:val="000000"/>
          </w:rPr>
          <w:t>21</w:t>
        </w:r>
      </w:hyperlink>
      <w:hyperlink r:id="rId182">
        <w:r w:rsidRPr="00826F82">
          <w:rPr>
            <w:color w:val="000000"/>
          </w:rPr>
          <w:t>–</w:t>
        </w:r>
      </w:hyperlink>
      <w:hyperlink r:id="rId183">
        <w:r w:rsidRPr="00826F82">
          <w:rPr>
            <w:i/>
            <w:color w:val="000000"/>
          </w:rPr>
          <w:t>23</w:t>
        </w:r>
      </w:hyperlink>
      <w:hyperlink r:id="rId184">
        <w:r w:rsidRPr="00826F82">
          <w:rPr>
            <w:color w:val="000000"/>
          </w:rPr>
          <w:t>)</w:t>
        </w:r>
      </w:hyperlink>
      <w:del w:id="179" w:author="Roza, Caio G" w:date="2023-04-06T23:06:00Z">
        <w:r w:rsidRPr="00826F82">
          <w:rPr>
            <w:color w:val="000000"/>
          </w:rPr>
          <w:delText>(</w:delText>
        </w:r>
        <w:r w:rsidRPr="00826F82">
          <w:rPr>
            <w:i/>
            <w:color w:val="000000"/>
          </w:rPr>
          <w:delText>21</w:delText>
        </w:r>
        <w:r w:rsidRPr="00826F82">
          <w:rPr>
            <w:color w:val="000000"/>
          </w:rPr>
          <w:delText>–</w:delText>
        </w:r>
        <w:r w:rsidRPr="00826F82">
          <w:rPr>
            <w:i/>
            <w:color w:val="000000"/>
          </w:rPr>
          <w:delText>23</w:delText>
        </w:r>
        <w:r w:rsidRPr="00826F82">
          <w:rPr>
            <w:color w:val="000000"/>
          </w:rPr>
          <w:delText>)</w:delText>
        </w:r>
        <w:r w:rsidRPr="00826F82">
          <w:delText>.</w:delText>
        </w:r>
      </w:del>
      <w:ins w:id="180" w:author="Roza, Caio G" w:date="2023-04-06T23:06:00Z">
        <w:r w:rsidRPr="00826F82">
          <w:t>.</w:t>
        </w:r>
      </w:ins>
    </w:p>
    <w:p w14:paraId="74BE1204" w14:textId="77777777" w:rsidR="00FF1AFD" w:rsidRPr="00826F82" w:rsidRDefault="00BB3576" w:rsidP="00FF1AFD">
      <w:pPr>
        <w:spacing w:before="240" w:after="240"/>
      </w:pPr>
      <w:ins w:id="181" w:author="Roza, Caio G" w:date="2023-04-06T23:06:00Z">
        <w:r w:rsidRPr="00E91065">
          <w:rPr>
            <w:highlight w:val="yellow"/>
          </w:rPr>
          <w:t xml:space="preserve">With the initial work in place for developing CSS, </w:t>
        </w:r>
        <w:r w:rsidR="00FF1AFD" w:rsidRPr="00826F82">
          <w:t xml:space="preserve"> </w:t>
        </w:r>
        <w:r w:rsidRPr="00E91065">
          <w:rPr>
            <w:highlight w:val="yellow"/>
          </w:rPr>
          <w:t>physicist</w:t>
        </w:r>
      </w:ins>
      <w:del w:id="182" w:author="Roza, Caio G" w:date="2023-04-06T23:06:00Z">
        <w:r w:rsidR="00FF1AFD" w:rsidRPr="00826F82">
          <w:delText>In 1989,</w:delText>
        </w:r>
      </w:del>
      <w:r w:rsidR="00FF1AFD" w:rsidRPr="00826F82">
        <w:t xml:space="preserve"> Heinz Pagels suggested </w:t>
      </w:r>
      <w:ins w:id="183" w:author="Roza, Caio G" w:date="2023-04-06T23:06:00Z">
        <w:r w:rsidRPr="00E91065">
          <w:rPr>
            <w:highlight w:val="yellow"/>
          </w:rPr>
          <w:t xml:space="preserve">(in 1989) </w:t>
        </w:r>
      </w:ins>
      <w:r w:rsidR="00FF1AFD" w:rsidRPr="00826F82">
        <w:t>that “</w:t>
      </w:r>
      <w:r w:rsidR="00FF1AFD" w:rsidRPr="00826F82">
        <w:rPr>
          <w:i/>
        </w:rPr>
        <w:t>the nations and people who master the new sciences of complexity will become the economic, cultural, and political superpowers of the next century</w:t>
      </w:r>
      <w:r w:rsidR="00FF1AFD" w:rsidRPr="00826F82">
        <w:t xml:space="preserve">” </w:t>
      </w:r>
      <w:hyperlink r:id="rId185">
        <w:r w:rsidR="00FF1AFD" w:rsidRPr="00826F82">
          <w:rPr>
            <w:color w:val="000000"/>
          </w:rPr>
          <w:t>(</w:t>
        </w:r>
      </w:hyperlink>
      <w:hyperlink r:id="rId186">
        <w:r w:rsidR="00FF1AFD" w:rsidRPr="00826F82">
          <w:rPr>
            <w:i/>
            <w:color w:val="000000"/>
          </w:rPr>
          <w:t>53</w:t>
        </w:r>
      </w:hyperlink>
      <w:hyperlink r:id="rId187">
        <w:r w:rsidR="00FF1AFD" w:rsidRPr="00826F82">
          <w:rPr>
            <w:color w:val="000000"/>
          </w:rPr>
          <w:t>)</w:t>
        </w:r>
      </w:hyperlink>
      <w:del w:id="184" w:author="Roza, Caio G" w:date="2023-04-06T23:06:00Z">
        <w:r w:rsidR="00FF1AFD" w:rsidRPr="00826F82">
          <w:rPr>
            <w:color w:val="000000"/>
          </w:rPr>
          <w:delText>(</w:delText>
        </w:r>
        <w:r w:rsidR="00FF1AFD" w:rsidRPr="00826F82">
          <w:rPr>
            <w:i/>
            <w:color w:val="000000"/>
          </w:rPr>
          <w:delText>53</w:delText>
        </w:r>
        <w:r w:rsidR="00FF1AFD" w:rsidRPr="00826F82">
          <w:rPr>
            <w:color w:val="000000"/>
          </w:rPr>
          <w:delText>)</w:delText>
        </w:r>
        <w:r w:rsidR="00FF1AFD" w:rsidRPr="00826F82">
          <w:delText>.</w:delText>
        </w:r>
      </w:del>
      <w:ins w:id="185" w:author="Roza, Caio G" w:date="2023-04-06T23:06:00Z">
        <w:r w:rsidR="00FF1AFD" w:rsidRPr="00826F82">
          <w:t>.</w:t>
        </w:r>
      </w:ins>
      <w:r w:rsidR="00FF1AFD" w:rsidRPr="00826F82">
        <w:t xml:space="preserve"> Despite skepticism that has persisted around CSS since its inception </w:t>
      </w:r>
      <w:hyperlink r:id="rId188">
        <w:r w:rsidR="00FF1AFD" w:rsidRPr="00826F82">
          <w:rPr>
            <w:color w:val="000000"/>
          </w:rPr>
          <w:t>(</w:t>
        </w:r>
      </w:hyperlink>
      <w:hyperlink r:id="rId189">
        <w:r w:rsidR="00FF1AFD" w:rsidRPr="00826F82">
          <w:rPr>
            <w:i/>
            <w:color w:val="000000"/>
          </w:rPr>
          <w:t>52</w:t>
        </w:r>
      </w:hyperlink>
      <w:hyperlink r:id="rId190">
        <w:r w:rsidR="00FF1AFD" w:rsidRPr="00826F82">
          <w:rPr>
            <w:color w:val="000000"/>
          </w:rPr>
          <w:t>)</w:t>
        </w:r>
      </w:hyperlink>
      <w:del w:id="186" w:author="Roza, Caio G" w:date="2023-04-06T23:06:00Z">
        <w:r w:rsidR="00FF1AFD" w:rsidRPr="00826F82">
          <w:rPr>
            <w:color w:val="000000"/>
          </w:rPr>
          <w:delText>(</w:delText>
        </w:r>
        <w:r w:rsidR="00FF1AFD" w:rsidRPr="00826F82">
          <w:rPr>
            <w:i/>
            <w:color w:val="000000"/>
          </w:rPr>
          <w:delText>52</w:delText>
        </w:r>
        <w:r w:rsidR="00FF1AFD" w:rsidRPr="00826F82">
          <w:rPr>
            <w:color w:val="000000"/>
          </w:rPr>
          <w:delText>)</w:delText>
        </w:r>
        <w:r w:rsidR="00FF1AFD" w:rsidRPr="00826F82">
          <w:delText>,</w:delText>
        </w:r>
      </w:del>
      <w:ins w:id="187" w:author="Roza, Caio G" w:date="2023-04-06T23:06:00Z">
        <w:r w:rsidR="00FF1AFD" w:rsidRPr="00826F82">
          <w:t>,</w:t>
        </w:r>
      </w:ins>
      <w:r w:rsidR="00FF1AFD" w:rsidRPr="00826F82">
        <w:t xml:space="preserve"> the diffusion of this paradigm in the last three decades, together with important developments documented across many fields of knowledge </w:t>
      </w:r>
      <w:hyperlink r:id="rId191">
        <w:r w:rsidR="00FF1AFD" w:rsidRPr="00826F82">
          <w:rPr>
            <w:color w:val="000000"/>
          </w:rPr>
          <w:t>(</w:t>
        </w:r>
      </w:hyperlink>
      <w:hyperlink r:id="rId192">
        <w:r w:rsidR="00FF1AFD" w:rsidRPr="00826F82">
          <w:rPr>
            <w:i/>
            <w:color w:val="000000"/>
          </w:rPr>
          <w:t>5</w:t>
        </w:r>
      </w:hyperlink>
      <w:hyperlink r:id="rId193">
        <w:r w:rsidR="00FF1AFD" w:rsidRPr="00826F82">
          <w:rPr>
            <w:color w:val="000000"/>
          </w:rPr>
          <w:t xml:space="preserve">, </w:t>
        </w:r>
      </w:hyperlink>
      <w:hyperlink r:id="rId194">
        <w:r w:rsidR="00FF1AFD" w:rsidRPr="00826F82">
          <w:rPr>
            <w:i/>
            <w:color w:val="000000"/>
          </w:rPr>
          <w:t>54</w:t>
        </w:r>
      </w:hyperlink>
      <w:hyperlink r:id="rId195">
        <w:r w:rsidR="00FF1AFD" w:rsidRPr="00826F82">
          <w:rPr>
            <w:color w:val="000000"/>
          </w:rPr>
          <w:t>)</w:t>
        </w:r>
      </w:hyperlink>
      <w:del w:id="188" w:author="Roza, Caio G" w:date="2023-04-06T23:06:00Z">
        <w:r w:rsidR="00FF1AFD" w:rsidRPr="00826F82">
          <w:rPr>
            <w:color w:val="000000"/>
          </w:rPr>
          <w:delText>(</w:delText>
        </w:r>
        <w:r w:rsidR="00FF1AFD" w:rsidRPr="00826F82">
          <w:rPr>
            <w:i/>
            <w:color w:val="000000"/>
          </w:rPr>
          <w:delText>5</w:delText>
        </w:r>
        <w:r w:rsidR="00FF1AFD" w:rsidRPr="00826F82">
          <w:rPr>
            <w:color w:val="000000"/>
          </w:rPr>
          <w:delText xml:space="preserve">, </w:delText>
        </w:r>
        <w:r w:rsidR="00FF1AFD" w:rsidRPr="00826F82">
          <w:rPr>
            <w:i/>
            <w:color w:val="000000"/>
          </w:rPr>
          <w:delText>54</w:delText>
        </w:r>
        <w:r w:rsidR="00FF1AFD" w:rsidRPr="00826F82">
          <w:rPr>
            <w:color w:val="000000"/>
          </w:rPr>
          <w:delText>)</w:delText>
        </w:r>
        <w:r w:rsidR="00FF1AFD" w:rsidRPr="00826F82">
          <w:delText>,</w:delText>
        </w:r>
      </w:del>
      <w:ins w:id="189" w:author="Roza, Caio G" w:date="2023-04-06T23:06:00Z">
        <w:r w:rsidR="00FF1AFD" w:rsidRPr="00826F82">
          <w:t>,</w:t>
        </w:r>
      </w:ins>
      <w:r w:rsidR="00FF1AFD" w:rsidRPr="00826F82">
        <w:t xml:space="preserve"> is a testament to the vision of the pioneers in this field.</w:t>
      </w:r>
    </w:p>
    <w:p w14:paraId="3AC61F89" w14:textId="77777777" w:rsidR="00FF1AFD" w:rsidRPr="00826F82" w:rsidRDefault="00FF1AFD" w:rsidP="00FF1AFD">
      <w:pPr>
        <w:spacing w:before="240" w:after="240"/>
        <w:rPr>
          <w:b/>
        </w:rPr>
      </w:pPr>
      <w:r w:rsidRPr="00826F82">
        <w:rPr>
          <w:b/>
        </w:rPr>
        <w:t>THE PHILOSOPHY OF COMPLEX SYSTEM SCIENCE</w:t>
      </w:r>
    </w:p>
    <w:p w14:paraId="5DB49CD1" w14:textId="77777777" w:rsidR="00FF1AFD" w:rsidRPr="00826F82" w:rsidRDefault="00FF1AFD" w:rsidP="00FF1AFD">
      <w:pPr>
        <w:spacing w:before="240" w:after="240"/>
      </w:pPr>
      <w:r w:rsidRPr="00826F82">
        <w:t>Defining and studying “complexity” has been a long-standing challenge, not least because of different philosophical views</w:t>
      </w:r>
      <w:ins w:id="190" w:author="Roza, Caio G" w:date="2023-04-06T23:06:00Z">
        <w:r w:rsidR="00B67D11" w:rsidRPr="00E91065">
          <w:rPr>
            <w:highlight w:val="yellow"/>
          </w:rPr>
          <w:t xml:space="preserve"> among authors and entire disciplines</w:t>
        </w:r>
        <w:r w:rsidRPr="00826F82">
          <w:t>.</w:t>
        </w:r>
      </w:ins>
      <w:del w:id="191" w:author="Roza, Caio G" w:date="2023-04-06T23:06:00Z">
        <w:r w:rsidRPr="00826F82">
          <w:delText>.</w:delText>
        </w:r>
      </w:del>
      <w:r w:rsidRPr="00826F82">
        <w:t xml:space="preserve"> For instance, some authors categorize their object of study as either complex or not, while others conceptualize complexity along a continuum </w:t>
      </w:r>
      <w:hyperlink r:id="rId196">
        <w:r w:rsidRPr="00826F82">
          <w:rPr>
            <w:color w:val="000000"/>
          </w:rPr>
          <w:t>(</w:t>
        </w:r>
      </w:hyperlink>
      <w:hyperlink r:id="rId197">
        <w:r w:rsidRPr="00826F82">
          <w:rPr>
            <w:i/>
            <w:color w:val="000000"/>
          </w:rPr>
          <w:t>31</w:t>
        </w:r>
      </w:hyperlink>
      <w:hyperlink r:id="rId198">
        <w:r w:rsidRPr="00826F82">
          <w:rPr>
            <w:color w:val="000000"/>
          </w:rPr>
          <w:t>)</w:t>
        </w:r>
      </w:hyperlink>
      <w:del w:id="192" w:author="Roza, Caio G" w:date="2023-04-06T23:06:00Z">
        <w:r w:rsidRPr="00826F82">
          <w:rPr>
            <w:color w:val="000000"/>
          </w:rPr>
          <w:delText>(</w:delText>
        </w:r>
        <w:r w:rsidRPr="00826F82">
          <w:rPr>
            <w:i/>
            <w:color w:val="000000"/>
          </w:rPr>
          <w:delText>31</w:delText>
        </w:r>
        <w:r w:rsidRPr="00826F82">
          <w:rPr>
            <w:color w:val="000000"/>
          </w:rPr>
          <w:delText>)</w:delText>
        </w:r>
        <w:r w:rsidRPr="00826F82">
          <w:delText>.</w:delText>
        </w:r>
      </w:del>
      <w:ins w:id="193" w:author="Roza, Caio G" w:date="2023-04-06T23:06:00Z">
        <w:r w:rsidRPr="00826F82">
          <w:t>.</w:t>
        </w:r>
      </w:ins>
      <w:r w:rsidRPr="00826F82">
        <w:t xml:space="preserve"> Complexity </w:t>
      </w:r>
      <w:ins w:id="194" w:author="Roza, Caio G" w:date="2023-04-06T23:06:00Z">
        <w:r w:rsidR="00B67D11" w:rsidRPr="00E91065">
          <w:rPr>
            <w:highlight w:val="yellow"/>
          </w:rPr>
          <w:t>takes on</w:t>
        </w:r>
        <w:r w:rsidRPr="00826F82">
          <w:t xml:space="preserve"> different </w:t>
        </w:r>
        <w:r w:rsidR="00B67D11" w:rsidRPr="00E91065">
          <w:rPr>
            <w:highlight w:val="yellow"/>
          </w:rPr>
          <w:t>definitions</w:t>
        </w:r>
      </w:ins>
      <w:del w:id="195" w:author="Roza, Caio G" w:date="2023-04-06T23:06:00Z">
        <w:r w:rsidRPr="00826F82">
          <w:delText>can also be defined differently</w:delText>
        </w:r>
      </w:del>
      <w:r w:rsidRPr="00826F82">
        <w:t xml:space="preserve"> across scientific domains, e.g., computer scientists may refer to the time and computational memory required to solve a problem </w:t>
      </w:r>
      <w:hyperlink r:id="rId199">
        <w:r w:rsidRPr="00826F82">
          <w:rPr>
            <w:color w:val="000000"/>
          </w:rPr>
          <w:t>(</w:t>
        </w:r>
      </w:hyperlink>
      <w:hyperlink r:id="rId200">
        <w:r w:rsidRPr="00826F82">
          <w:rPr>
            <w:i/>
            <w:color w:val="000000"/>
          </w:rPr>
          <w:t>55</w:t>
        </w:r>
      </w:hyperlink>
      <w:hyperlink r:id="rId201">
        <w:r w:rsidRPr="00826F82">
          <w:rPr>
            <w:color w:val="000000"/>
          </w:rPr>
          <w:t xml:space="preserve">, </w:t>
        </w:r>
      </w:hyperlink>
      <w:hyperlink r:id="rId202">
        <w:r w:rsidRPr="00826F82">
          <w:rPr>
            <w:i/>
            <w:color w:val="000000"/>
          </w:rPr>
          <w:t>56</w:t>
        </w:r>
      </w:hyperlink>
      <w:hyperlink r:id="rId203">
        <w:r w:rsidRPr="00826F82">
          <w:rPr>
            <w:color w:val="000000"/>
          </w:rPr>
          <w:t>)</w:t>
        </w:r>
      </w:hyperlink>
      <w:del w:id="196" w:author="Roza, Caio G" w:date="2023-04-06T23:06:00Z">
        <w:r w:rsidRPr="00826F82">
          <w:rPr>
            <w:color w:val="000000"/>
          </w:rPr>
          <w:delText>(</w:delText>
        </w:r>
        <w:r w:rsidRPr="00826F82">
          <w:rPr>
            <w:i/>
            <w:color w:val="000000"/>
          </w:rPr>
          <w:delText>55</w:delText>
        </w:r>
        <w:r w:rsidRPr="00826F82">
          <w:rPr>
            <w:color w:val="000000"/>
          </w:rPr>
          <w:delText xml:space="preserve">, </w:delText>
        </w:r>
        <w:r w:rsidRPr="00826F82">
          <w:rPr>
            <w:i/>
            <w:color w:val="000000"/>
          </w:rPr>
          <w:delText>56</w:delText>
        </w:r>
        <w:r w:rsidRPr="00826F82">
          <w:rPr>
            <w:color w:val="000000"/>
          </w:rPr>
          <w:delText>)</w:delText>
        </w:r>
        <w:r w:rsidRPr="00826F82">
          <w:delText>,</w:delText>
        </w:r>
      </w:del>
      <w:ins w:id="197" w:author="Roza, Caio G" w:date="2023-04-06T23:06:00Z">
        <w:r w:rsidRPr="00826F82">
          <w:t>,</w:t>
        </w:r>
      </w:ins>
      <w:r w:rsidRPr="00826F82">
        <w:t xml:space="preserve"> whereas mathematicians </w:t>
      </w:r>
      <w:r w:rsidRPr="00826F82">
        <w:lastRenderedPageBreak/>
        <w:t xml:space="preserve">may </w:t>
      </w:r>
      <w:ins w:id="198" w:author="Roza, Caio G" w:date="2023-04-06T23:06:00Z">
        <w:r w:rsidR="00B67D11" w:rsidRPr="00E91065">
          <w:rPr>
            <w:highlight w:val="yellow"/>
          </w:rPr>
          <w:t xml:space="preserve">use complexity to </w:t>
        </w:r>
      </w:ins>
      <w:r w:rsidRPr="00826F82">
        <w:t xml:space="preserve">refer to chaotic and nonlinear dynamics </w:t>
      </w:r>
      <w:hyperlink r:id="rId204">
        <w:r w:rsidRPr="00826F82">
          <w:rPr>
            <w:color w:val="000000"/>
          </w:rPr>
          <w:t>(</w:t>
        </w:r>
      </w:hyperlink>
      <w:hyperlink r:id="rId205">
        <w:r w:rsidRPr="00826F82">
          <w:rPr>
            <w:i/>
            <w:color w:val="000000"/>
          </w:rPr>
          <w:t>57</w:t>
        </w:r>
      </w:hyperlink>
      <w:hyperlink r:id="rId206">
        <w:r w:rsidRPr="00826F82">
          <w:rPr>
            <w:color w:val="000000"/>
          </w:rPr>
          <w:t>)</w:t>
        </w:r>
      </w:hyperlink>
      <w:del w:id="199" w:author="Roza, Caio G" w:date="2023-04-06T23:06:00Z">
        <w:r w:rsidRPr="00826F82">
          <w:rPr>
            <w:color w:val="000000"/>
          </w:rPr>
          <w:delText>(</w:delText>
        </w:r>
        <w:r w:rsidRPr="00826F82">
          <w:rPr>
            <w:i/>
            <w:color w:val="000000"/>
          </w:rPr>
          <w:delText>57</w:delText>
        </w:r>
        <w:r w:rsidRPr="00826F82">
          <w:rPr>
            <w:color w:val="000000"/>
          </w:rPr>
          <w:delText>)</w:delText>
        </w:r>
        <w:r w:rsidRPr="00826F82">
          <w:delText>.</w:delText>
        </w:r>
      </w:del>
      <w:ins w:id="200" w:author="Roza, Caio G" w:date="2023-04-06T23:06:00Z">
        <w:r w:rsidRPr="00826F82">
          <w:t>.</w:t>
        </w:r>
      </w:ins>
      <w:r w:rsidRPr="00826F82">
        <w:t xml:space="preserve"> It has been even suggested that complexity is “</w:t>
      </w:r>
      <w:r w:rsidRPr="00826F82">
        <w:rPr>
          <w:i/>
        </w:rPr>
        <w:t>a placeholder for the unknown</w:t>
      </w:r>
      <w:ins w:id="201" w:author="Roza, Caio G" w:date="2023-04-06T23:06:00Z">
        <w:r w:rsidR="00B67D11" w:rsidRPr="00E91065">
          <w:rPr>
            <w:i/>
            <w:highlight w:val="yellow"/>
          </w:rPr>
          <w:t>,</w:t>
        </w:r>
        <w:r w:rsidRPr="00826F82">
          <w:t xml:space="preserve">” </w:t>
        </w:r>
        <w:r w:rsidR="00B67D11" w:rsidRPr="00E91065">
          <w:rPr>
            <w:highlight w:val="yellow"/>
          </w:rPr>
          <w:t>and</w:t>
        </w:r>
      </w:ins>
      <w:del w:id="202" w:author="Roza, Caio G" w:date="2023-04-06T23:06:00Z">
        <w:r w:rsidRPr="00826F82">
          <w:delText>”,</w:delText>
        </w:r>
      </w:del>
      <w:r w:rsidRPr="00826F82">
        <w:t xml:space="preserve"> a “</w:t>
      </w:r>
      <w:r w:rsidRPr="00826F82">
        <w:rPr>
          <w:i/>
        </w:rPr>
        <w:t>nomadic term that links disparate discourses</w:t>
      </w:r>
      <w:ins w:id="203" w:author="Roza, Caio G" w:date="2023-04-06T23:06:00Z">
        <w:r w:rsidR="00B67D11" w:rsidRPr="00E91065">
          <w:rPr>
            <w:i/>
            <w:highlight w:val="yellow"/>
          </w:rPr>
          <w:t>,</w:t>
        </w:r>
        <w:r w:rsidRPr="00826F82">
          <w:t xml:space="preserve">” </w:t>
        </w:r>
        <w:r w:rsidR="00B67D11" w:rsidRPr="00E91065">
          <w:rPr>
            <w:highlight w:val="yellow"/>
          </w:rPr>
          <w:t>such</w:t>
        </w:r>
      </w:ins>
      <w:del w:id="204" w:author="Roza, Caio G" w:date="2023-04-06T23:06:00Z">
        <w:r w:rsidRPr="00826F82">
          <w:delText>”, and therefore</w:delText>
        </w:r>
      </w:del>
      <w:r w:rsidRPr="00826F82">
        <w:t xml:space="preserve"> that a strict definition would only be an unwarranted constraint </w:t>
      </w:r>
      <w:hyperlink r:id="rId207">
        <w:r w:rsidRPr="00826F82">
          <w:rPr>
            <w:color w:val="000000"/>
          </w:rPr>
          <w:t>(</w:t>
        </w:r>
      </w:hyperlink>
      <w:hyperlink r:id="rId208">
        <w:r w:rsidRPr="00826F82">
          <w:rPr>
            <w:i/>
            <w:color w:val="000000"/>
          </w:rPr>
          <w:t>32</w:t>
        </w:r>
      </w:hyperlink>
      <w:hyperlink r:id="rId209">
        <w:r w:rsidRPr="00826F82">
          <w:rPr>
            <w:color w:val="000000"/>
          </w:rPr>
          <w:t>)</w:t>
        </w:r>
      </w:hyperlink>
      <w:del w:id="205" w:author="Roza, Caio G" w:date="2023-04-06T23:06:00Z">
        <w:r w:rsidRPr="00826F82">
          <w:rPr>
            <w:color w:val="000000"/>
          </w:rPr>
          <w:delText>(</w:delText>
        </w:r>
        <w:r w:rsidRPr="00826F82">
          <w:rPr>
            <w:i/>
            <w:color w:val="000000"/>
          </w:rPr>
          <w:delText>32</w:delText>
        </w:r>
        <w:r w:rsidRPr="00826F82">
          <w:rPr>
            <w:color w:val="000000"/>
          </w:rPr>
          <w:delText>)</w:delText>
        </w:r>
        <w:r w:rsidRPr="00826F82">
          <w:delText>.</w:delText>
        </w:r>
      </w:del>
      <w:ins w:id="206" w:author="Roza, Caio G" w:date="2023-04-06T23:06:00Z">
        <w:r w:rsidRPr="00826F82">
          <w:t>.</w:t>
        </w:r>
      </w:ins>
      <w:r w:rsidRPr="00826F82">
        <w:t xml:space="preserve"> This flexibility might </w:t>
      </w:r>
      <w:ins w:id="207" w:author="Roza, Caio G" w:date="2023-04-06T23:06:00Z">
        <w:r w:rsidR="00B67D11" w:rsidRPr="00E91065">
          <w:rPr>
            <w:highlight w:val="yellow"/>
          </w:rPr>
          <w:t>explain</w:t>
        </w:r>
      </w:ins>
      <w:del w:id="208" w:author="Roza, Caio G" w:date="2023-04-06T23:06:00Z">
        <w:r w:rsidRPr="00826F82">
          <w:delText>underlie</w:delText>
        </w:r>
      </w:del>
      <w:r w:rsidRPr="00826F82">
        <w:t xml:space="preserve"> how some fields </w:t>
      </w:r>
      <w:ins w:id="209" w:author="Roza, Caio G" w:date="2023-04-06T23:06:00Z">
        <w:r w:rsidR="00B67D11" w:rsidRPr="00E91065">
          <w:rPr>
            <w:highlight w:val="yellow"/>
          </w:rPr>
          <w:t>, such as computer science,</w:t>
        </w:r>
        <w:r w:rsidRPr="00826F82">
          <w:t xml:space="preserve"> </w:t>
        </w:r>
      </w:ins>
      <w:r w:rsidRPr="00826F82">
        <w:t>that leverage explicit</w:t>
      </w:r>
      <w:ins w:id="210" w:author="Roza, Caio G" w:date="2023-04-06T23:06:00Z">
        <w:r w:rsidR="00B67D11" w:rsidRPr="00E91065">
          <w:rPr>
            <w:highlight w:val="yellow"/>
          </w:rPr>
          <w:t>, quantitative</w:t>
        </w:r>
      </w:ins>
      <w:r w:rsidRPr="00826F82">
        <w:t xml:space="preserve"> metrics of complexity, </w:t>
      </w:r>
      <w:del w:id="211" w:author="Roza, Caio G" w:date="2023-04-06T23:06:00Z">
        <w:r w:rsidRPr="00826F82">
          <w:delText xml:space="preserve">like computer science, </w:delText>
        </w:r>
      </w:del>
      <w:r w:rsidRPr="00826F82">
        <w:t xml:space="preserve">have advanced faster than others in their quest to understand complexity. Nevertheless, </w:t>
      </w:r>
      <w:ins w:id="212" w:author="Roza, Caio G" w:date="2023-04-06T23:06:00Z">
        <w:r w:rsidR="00B67D11" w:rsidRPr="00E91065">
          <w:rPr>
            <w:highlight w:val="yellow"/>
          </w:rPr>
          <w:t xml:space="preserve">the </w:t>
        </w:r>
      </w:ins>
      <w:r w:rsidRPr="00826F82">
        <w:t xml:space="preserve">immoderate freedom </w:t>
      </w:r>
      <w:ins w:id="213" w:author="Roza, Caio G" w:date="2023-04-06T23:06:00Z">
        <w:r w:rsidR="00B67D11" w:rsidRPr="00E91065">
          <w:rPr>
            <w:highlight w:val="yellow"/>
          </w:rPr>
          <w:t xml:space="preserve">of vague definitions </w:t>
        </w:r>
      </w:ins>
      <w:r w:rsidRPr="00826F82">
        <w:t>also seem</w:t>
      </w:r>
      <w:ins w:id="214" w:author="Roza, Caio G" w:date="2023-04-06T23:06:00Z">
        <w:r w:rsidR="00B67D11" w:rsidRPr="00E91065">
          <w:rPr>
            <w:highlight w:val="yellow"/>
          </w:rPr>
          <w:t>s</w:t>
        </w:r>
      </w:ins>
      <w:del w:id="215" w:author="Roza, Caio G" w:date="2023-04-06T23:06:00Z">
        <w:r w:rsidRPr="00826F82">
          <w:delText>ed</w:delText>
        </w:r>
      </w:del>
      <w:r w:rsidRPr="00826F82">
        <w:t xml:space="preserve"> to have hindered coordination and synthesis.</w:t>
      </w:r>
    </w:p>
    <w:p w14:paraId="74F0D3CA" w14:textId="6E2DD30B" w:rsidR="00FF1AFD" w:rsidRPr="00826F82" w:rsidRDefault="00FF1AFD" w:rsidP="00FF1AFD">
      <w:pPr>
        <w:spacing w:before="240" w:after="240"/>
      </w:pPr>
      <w:r w:rsidRPr="00826F82">
        <w:t xml:space="preserve">CSS bypasses most of these philosophical aspects and is </w:t>
      </w:r>
      <w:del w:id="216" w:author="Roza, Caio G" w:date="2023-04-06T23:06:00Z">
        <w:r w:rsidRPr="00826F82">
          <w:delText xml:space="preserve">thus </w:delText>
        </w:r>
      </w:del>
      <w:r w:rsidRPr="00826F82">
        <w:t>more operational</w:t>
      </w:r>
      <w:ins w:id="217" w:author="Roza, Caio G" w:date="2023-04-06T23:06:00Z">
        <w:r w:rsidR="00364DDF" w:rsidRPr="00E91065">
          <w:rPr>
            <w:highlight w:val="yellow"/>
          </w:rPr>
          <w:t xml:space="preserve"> in its definitions and implemetation</w:t>
        </w:r>
        <w:r w:rsidRPr="00826F82">
          <w:t>.</w:t>
        </w:r>
      </w:ins>
      <w:del w:id="218" w:author="Roza, Caio G" w:date="2023-04-06T23:06:00Z">
        <w:r w:rsidRPr="00826F82">
          <w:delText>.</w:delText>
        </w:r>
      </w:del>
      <w:r w:rsidRPr="00826F82">
        <w:t xml:space="preserve"> Being the quantitative field that seeks to discover laws that describe phenomena in complex systems, CSS has </w:t>
      </w:r>
      <w:del w:id="219" w:author="Roza, Caio G" w:date="2023-04-06T23:06:00Z">
        <w:r w:rsidRPr="00826F82">
          <w:delText xml:space="preserve">provided </w:delText>
        </w:r>
      </w:del>
      <w:r w:rsidRPr="00826F82">
        <w:t xml:space="preserve">for decades </w:t>
      </w:r>
      <w:ins w:id="220" w:author="Roza, Caio G" w:date="2023-04-06T23:06:00Z">
        <w:r w:rsidR="00291D58" w:rsidRPr="00E91065">
          <w:rPr>
            <w:highlight w:val="yellow"/>
          </w:rPr>
          <w:t xml:space="preserve">provided </w:t>
        </w:r>
      </w:ins>
      <w:r w:rsidRPr="00826F82">
        <w:t xml:space="preserve">a robust and pragmatic framework to classify phenomena also in </w:t>
      </w:r>
      <w:ins w:id="221" w:author="Roza, Caio G" w:date="2023-04-06T23:06:00Z">
        <w:r w:rsidR="00291D58" w:rsidRPr="00E91065">
          <w:rPr>
            <w:highlight w:val="yellow"/>
          </w:rPr>
          <w:t xml:space="preserve">observed in </w:t>
        </w:r>
      </w:ins>
      <w:r w:rsidRPr="00826F82">
        <w:t xml:space="preserve">ecosystems. Ecologists turning to CSS, however, must be aware that this field demands a shift from </w:t>
      </w:r>
      <w:ins w:id="222" w:author="Roza, Caio G" w:date="2023-04-06T23:06:00Z">
        <w:r w:rsidR="00291D58" w:rsidRPr="00E91065">
          <w:rPr>
            <w:highlight w:val="yellow"/>
          </w:rPr>
          <w:t>conventional</w:t>
        </w:r>
      </w:ins>
      <w:del w:id="223" w:author="Roza, Caio G" w:date="2023-04-06T23:06:00Z">
        <w:r w:rsidRPr="00826F82">
          <w:delText>traditional</w:delText>
        </w:r>
      </w:del>
      <w:r w:rsidRPr="00826F82">
        <w:t xml:space="preserve"> scientific paradigms </w:t>
      </w:r>
      <w:hyperlink r:id="rId210">
        <w:r w:rsidRPr="00826F82">
          <w:rPr>
            <w:color w:val="000000"/>
          </w:rPr>
          <w:t>(</w:t>
        </w:r>
      </w:hyperlink>
      <w:hyperlink r:id="rId211">
        <w:r w:rsidRPr="00826F82">
          <w:rPr>
            <w:i/>
            <w:color w:val="000000"/>
          </w:rPr>
          <w:t>3</w:t>
        </w:r>
      </w:hyperlink>
      <w:hyperlink r:id="rId212">
        <w:r w:rsidRPr="00826F82">
          <w:rPr>
            <w:color w:val="000000"/>
          </w:rPr>
          <w:t xml:space="preserve">, </w:t>
        </w:r>
      </w:hyperlink>
      <w:hyperlink r:id="rId213">
        <w:r w:rsidRPr="00826F82">
          <w:rPr>
            <w:i/>
            <w:color w:val="000000"/>
          </w:rPr>
          <w:t>6</w:t>
        </w:r>
      </w:hyperlink>
      <w:hyperlink r:id="rId214">
        <w:r w:rsidRPr="00826F82">
          <w:rPr>
            <w:color w:val="000000"/>
          </w:rPr>
          <w:t xml:space="preserve">, </w:t>
        </w:r>
      </w:hyperlink>
      <w:hyperlink r:id="rId215">
        <w:r w:rsidRPr="00826F82">
          <w:rPr>
            <w:i/>
            <w:color w:val="000000"/>
          </w:rPr>
          <w:t>44</w:t>
        </w:r>
      </w:hyperlink>
      <w:hyperlink r:id="rId216">
        <w:r w:rsidRPr="00826F82">
          <w:rPr>
            <w:color w:val="000000"/>
          </w:rPr>
          <w:t xml:space="preserve">, </w:t>
        </w:r>
      </w:hyperlink>
      <w:hyperlink r:id="rId217">
        <w:r w:rsidRPr="00826F82">
          <w:rPr>
            <w:i/>
            <w:color w:val="000000"/>
          </w:rPr>
          <w:t>58</w:t>
        </w:r>
      </w:hyperlink>
      <w:hyperlink r:id="rId218">
        <w:r w:rsidRPr="00826F82">
          <w:rPr>
            <w:color w:val="000000"/>
          </w:rPr>
          <w:t>)</w:t>
        </w:r>
      </w:hyperlink>
      <w:del w:id="224" w:author="Roza, Caio G" w:date="2023-04-06T23:06:00Z">
        <w:r w:rsidRPr="00826F82">
          <w:rPr>
            <w:color w:val="000000"/>
          </w:rPr>
          <w:delText>(</w:delText>
        </w:r>
        <w:r w:rsidRPr="00826F82">
          <w:rPr>
            <w:i/>
            <w:color w:val="000000"/>
          </w:rPr>
          <w:delText>3</w:delText>
        </w:r>
        <w:r w:rsidRPr="00826F82">
          <w:rPr>
            <w:color w:val="000000"/>
          </w:rPr>
          <w:delText xml:space="preserve">, </w:delText>
        </w:r>
        <w:r w:rsidRPr="00826F82">
          <w:rPr>
            <w:i/>
            <w:color w:val="000000"/>
          </w:rPr>
          <w:delText>6</w:delText>
        </w:r>
        <w:r w:rsidRPr="00826F82">
          <w:rPr>
            <w:color w:val="000000"/>
          </w:rPr>
          <w:delText xml:space="preserve">, </w:delText>
        </w:r>
        <w:r w:rsidRPr="00826F82">
          <w:rPr>
            <w:i/>
            <w:color w:val="000000"/>
          </w:rPr>
          <w:delText>44</w:delText>
        </w:r>
        <w:r w:rsidRPr="00826F82">
          <w:rPr>
            <w:color w:val="000000"/>
          </w:rPr>
          <w:delText xml:space="preserve">, </w:delText>
        </w:r>
        <w:r w:rsidRPr="00826F82">
          <w:rPr>
            <w:i/>
            <w:color w:val="000000"/>
          </w:rPr>
          <w:delText>58</w:delText>
        </w:r>
        <w:r w:rsidRPr="00826F82">
          <w:rPr>
            <w:color w:val="000000"/>
          </w:rPr>
          <w:delText>)</w:delText>
        </w:r>
        <w:r w:rsidRPr="00826F82">
          <w:delText>.</w:delText>
        </w:r>
      </w:del>
      <w:ins w:id="225" w:author="Roza, Caio G" w:date="2023-04-06T23:06:00Z">
        <w:r w:rsidRPr="00826F82">
          <w:t>.</w:t>
        </w:r>
      </w:ins>
      <w:r w:rsidRPr="00826F82">
        <w:t xml:space="preserve"> Scientists have</w:t>
      </w:r>
      <w:r w:rsidR="00432F72" w:rsidRPr="00826F82">
        <w:t xml:space="preserve"> traditionally</w:t>
      </w:r>
      <w:r w:rsidRPr="00826F82">
        <w:t xml:space="preserve"> engaged complexity following (i) determinism, i.e., </w:t>
      </w:r>
      <w:ins w:id="226" w:author="Roza, Caio G" w:date="2023-04-06T23:06:00Z">
        <w:r w:rsidR="00291D58" w:rsidRPr="00E91065">
          <w:rPr>
            <w:highlight w:val="yellow"/>
          </w:rPr>
          <w:t xml:space="preserve">the idea that </w:t>
        </w:r>
      </w:ins>
      <w:r w:rsidRPr="00826F82">
        <w:t xml:space="preserve">systems can be explained by adequate mathematical models; (ii) reductionism, i.e., </w:t>
      </w:r>
      <w:ins w:id="227" w:author="Roza, Caio G" w:date="2023-04-06T23:06:00Z">
        <w:r w:rsidR="00291D58" w:rsidRPr="00E91065">
          <w:rPr>
            <w:highlight w:val="yellow"/>
          </w:rPr>
          <w:t xml:space="preserve">that </w:t>
        </w:r>
      </w:ins>
      <w:r w:rsidRPr="00826F82">
        <w:t xml:space="preserve">any system composed by many entities can be understood by studying such entities individually; and (iii) disjunction, i.e., </w:t>
      </w:r>
      <w:ins w:id="228" w:author="Roza, Caio G" w:date="2023-04-06T23:06:00Z">
        <w:r w:rsidR="00291D58" w:rsidRPr="00E91065">
          <w:rPr>
            <w:highlight w:val="yellow"/>
          </w:rPr>
          <w:t xml:space="preserve">that </w:t>
        </w:r>
      </w:ins>
      <w:r w:rsidRPr="00826F82">
        <w:t xml:space="preserve">the way to resolve cognitive problems is isolating them within specialized disciplines. These principles can fail, as </w:t>
      </w:r>
      <w:ins w:id="229" w:author="Roza, Caio G" w:date="2023-04-06T23:06:00Z">
        <w:r w:rsidR="00291D58" w:rsidRPr="00E91065">
          <w:rPr>
            <w:highlight w:val="yellow"/>
          </w:rPr>
          <w:t>for example,</w:t>
        </w:r>
      </w:ins>
      <w:del w:id="230" w:author="Roza, Caio G" w:date="2023-04-06T23:06:00Z">
        <w:r w:rsidRPr="00826F82">
          <w:delText>(i)</w:delText>
        </w:r>
      </w:del>
      <w:r w:rsidRPr="00826F82">
        <w:t xml:space="preserve"> some systems cannot be easily predicted, even when they follow deterministic laws </w:t>
      </w:r>
      <w:hyperlink r:id="rId219">
        <w:r w:rsidRPr="00826F82">
          <w:rPr>
            <w:color w:val="000000"/>
          </w:rPr>
          <w:t>(</w:t>
        </w:r>
      </w:hyperlink>
      <w:hyperlink r:id="rId220">
        <w:r w:rsidRPr="00826F82">
          <w:rPr>
            <w:i/>
            <w:color w:val="000000"/>
          </w:rPr>
          <w:t>4</w:t>
        </w:r>
      </w:hyperlink>
      <w:hyperlink r:id="rId221">
        <w:r w:rsidRPr="00826F82">
          <w:rPr>
            <w:color w:val="000000"/>
          </w:rPr>
          <w:t xml:space="preserve">, </w:t>
        </w:r>
      </w:hyperlink>
      <w:hyperlink r:id="rId222">
        <w:r w:rsidRPr="00826F82">
          <w:rPr>
            <w:i/>
            <w:color w:val="000000"/>
          </w:rPr>
          <w:t>18</w:t>
        </w:r>
      </w:hyperlink>
      <w:hyperlink r:id="rId223">
        <w:r w:rsidRPr="00826F82">
          <w:rPr>
            <w:color w:val="000000"/>
          </w:rPr>
          <w:t xml:space="preserve">, </w:t>
        </w:r>
      </w:hyperlink>
      <w:hyperlink r:id="rId224">
        <w:r w:rsidRPr="00826F82">
          <w:rPr>
            <w:i/>
            <w:color w:val="000000"/>
          </w:rPr>
          <w:t>33</w:t>
        </w:r>
      </w:hyperlink>
      <w:hyperlink r:id="rId225">
        <w:r w:rsidRPr="00826F82">
          <w:rPr>
            <w:color w:val="000000"/>
          </w:rPr>
          <w:t xml:space="preserve">, </w:t>
        </w:r>
      </w:hyperlink>
      <w:hyperlink r:id="rId226">
        <w:r w:rsidRPr="00826F82">
          <w:rPr>
            <w:i/>
            <w:color w:val="000000"/>
          </w:rPr>
          <w:t>59</w:t>
        </w:r>
      </w:hyperlink>
      <w:hyperlink r:id="rId227">
        <w:r w:rsidRPr="00826F82">
          <w:rPr>
            <w:color w:val="000000"/>
          </w:rPr>
          <w:t>)</w:t>
        </w:r>
      </w:hyperlink>
      <w:ins w:id="231" w:author="Roza, Caio G" w:date="2023-04-06T23:06:00Z">
        <w:r w:rsidRPr="00826F82">
          <w:rPr>
            <w:color w:val="000000"/>
          </w:rPr>
          <w:t>(</w:t>
        </w:r>
        <w:r w:rsidRPr="00826F82">
          <w:rPr>
            <w:i/>
            <w:color w:val="000000"/>
          </w:rPr>
          <w:t>4</w:t>
        </w:r>
        <w:r w:rsidRPr="00826F82">
          <w:rPr>
            <w:color w:val="000000"/>
          </w:rPr>
          <w:t xml:space="preserve">, </w:t>
        </w:r>
        <w:r w:rsidRPr="00826F82">
          <w:rPr>
            <w:i/>
            <w:color w:val="000000"/>
          </w:rPr>
          <w:t>18</w:t>
        </w:r>
        <w:r w:rsidRPr="00826F82">
          <w:rPr>
            <w:color w:val="000000"/>
          </w:rPr>
          <w:t xml:space="preserve">, </w:t>
        </w:r>
        <w:r w:rsidRPr="00826F82">
          <w:rPr>
            <w:i/>
            <w:color w:val="000000"/>
          </w:rPr>
          <w:t>33</w:t>
        </w:r>
        <w:r w:rsidRPr="00826F82">
          <w:rPr>
            <w:color w:val="000000"/>
          </w:rPr>
          <w:t xml:space="preserve">, </w:t>
        </w:r>
        <w:r w:rsidRPr="00826F82">
          <w:rPr>
            <w:i/>
            <w:color w:val="000000"/>
          </w:rPr>
          <w:t>59</w:t>
        </w:r>
        <w:r w:rsidRPr="00826F82">
          <w:rPr>
            <w:color w:val="000000"/>
          </w:rPr>
          <w:t>)</w:t>
        </w:r>
        <w:r w:rsidRPr="00826F82">
          <w:t xml:space="preserve">; </w:t>
        </w:r>
        <w:r w:rsidR="00291D58" w:rsidRPr="00E91065">
          <w:rPr>
            <w:highlight w:val="yellow"/>
          </w:rPr>
          <w:t>the</w:t>
        </w:r>
      </w:ins>
      <w:del w:id="232" w:author="Roza, Caio G" w:date="2023-04-06T23:06:00Z">
        <w:r w:rsidRPr="00826F82">
          <w:delText>; (ii)</w:delText>
        </w:r>
      </w:del>
      <w:r w:rsidRPr="00826F82">
        <w:t xml:space="preserve"> organization of units in a system can determine the emergence of some properties and the inhibition of others, hindering efforts to predict systems by studying </w:t>
      </w:r>
      <w:del w:id="233" w:author="Roza, Caio G" w:date="2023-04-06T23:06:00Z">
        <w:r w:rsidRPr="00826F82">
          <w:delText xml:space="preserve">solely </w:delText>
        </w:r>
      </w:del>
      <w:r w:rsidRPr="00826F82">
        <w:t xml:space="preserve">their parts </w:t>
      </w:r>
      <w:hyperlink r:id="rId228">
        <w:r w:rsidRPr="00826F82">
          <w:rPr>
            <w:color w:val="000000"/>
          </w:rPr>
          <w:t>(</w:t>
        </w:r>
      </w:hyperlink>
      <w:hyperlink r:id="rId229">
        <w:r w:rsidRPr="00826F82">
          <w:rPr>
            <w:i/>
            <w:color w:val="000000"/>
          </w:rPr>
          <w:t>6</w:t>
        </w:r>
      </w:hyperlink>
      <w:hyperlink r:id="rId230">
        <w:r w:rsidRPr="00826F82">
          <w:rPr>
            <w:color w:val="000000"/>
          </w:rPr>
          <w:t xml:space="preserve">, </w:t>
        </w:r>
      </w:hyperlink>
      <w:hyperlink r:id="rId231">
        <w:r w:rsidRPr="00826F82">
          <w:rPr>
            <w:i/>
            <w:color w:val="000000"/>
          </w:rPr>
          <w:t>28</w:t>
        </w:r>
      </w:hyperlink>
      <w:hyperlink r:id="rId232">
        <w:r w:rsidRPr="00826F82">
          <w:rPr>
            <w:color w:val="000000"/>
          </w:rPr>
          <w:t xml:space="preserve">, </w:t>
        </w:r>
      </w:hyperlink>
      <w:hyperlink r:id="rId233">
        <w:r w:rsidRPr="00826F82">
          <w:rPr>
            <w:i/>
            <w:color w:val="000000"/>
          </w:rPr>
          <w:t>31</w:t>
        </w:r>
      </w:hyperlink>
      <w:hyperlink r:id="rId234">
        <w:r w:rsidRPr="00826F82">
          <w:rPr>
            <w:color w:val="000000"/>
          </w:rPr>
          <w:t xml:space="preserve">, </w:t>
        </w:r>
      </w:hyperlink>
      <w:hyperlink r:id="rId235">
        <w:r w:rsidRPr="00826F82">
          <w:rPr>
            <w:i/>
            <w:color w:val="000000"/>
          </w:rPr>
          <w:t>58</w:t>
        </w:r>
      </w:hyperlink>
      <w:hyperlink r:id="rId236">
        <w:r w:rsidRPr="00826F82">
          <w:rPr>
            <w:color w:val="000000"/>
          </w:rPr>
          <w:t>)</w:t>
        </w:r>
      </w:hyperlink>
      <w:ins w:id="234" w:author="Roza, Caio G" w:date="2023-04-06T23:06:00Z">
        <w:r w:rsidR="00291D58" w:rsidRPr="00E91065">
          <w:rPr>
            <w:highlight w:val="yellow"/>
          </w:rPr>
          <w:t xml:space="preserve">in isolation </w:t>
        </w:r>
        <w:r w:rsidRPr="00826F82">
          <w:rPr>
            <w:color w:val="000000"/>
          </w:rPr>
          <w:t>(</w:t>
        </w:r>
        <w:r w:rsidRPr="00826F82">
          <w:rPr>
            <w:i/>
            <w:color w:val="000000"/>
          </w:rPr>
          <w:t>6</w:t>
        </w:r>
        <w:r w:rsidRPr="00826F82">
          <w:rPr>
            <w:color w:val="000000"/>
          </w:rPr>
          <w:t xml:space="preserve">, </w:t>
        </w:r>
        <w:r w:rsidRPr="00826F82">
          <w:rPr>
            <w:i/>
            <w:color w:val="000000"/>
          </w:rPr>
          <w:t>28</w:t>
        </w:r>
        <w:r w:rsidRPr="00826F82">
          <w:rPr>
            <w:color w:val="000000"/>
          </w:rPr>
          <w:t xml:space="preserve">, </w:t>
        </w:r>
        <w:r w:rsidRPr="00826F82">
          <w:rPr>
            <w:i/>
            <w:color w:val="000000"/>
          </w:rPr>
          <w:t>31</w:t>
        </w:r>
        <w:r w:rsidRPr="00826F82">
          <w:rPr>
            <w:color w:val="000000"/>
          </w:rPr>
          <w:t xml:space="preserve">, </w:t>
        </w:r>
        <w:r w:rsidRPr="00826F82">
          <w:rPr>
            <w:i/>
            <w:color w:val="000000"/>
          </w:rPr>
          <w:t>58</w:t>
        </w:r>
        <w:r w:rsidRPr="00826F82">
          <w:rPr>
            <w:color w:val="000000"/>
          </w:rPr>
          <w:t>)</w:t>
        </w:r>
        <w:r w:rsidRPr="00826F82">
          <w:t>;</w:t>
        </w:r>
      </w:ins>
      <w:del w:id="235" w:author="Roza, Caio G" w:date="2023-04-06T23:06:00Z">
        <w:r w:rsidRPr="00826F82">
          <w:delText>;</w:delText>
        </w:r>
      </w:del>
      <w:r w:rsidRPr="00826F82">
        <w:t xml:space="preserve"> and </w:t>
      </w:r>
      <w:ins w:id="236" w:author="Roza, Caio G" w:date="2023-04-06T23:06:00Z">
        <w:r w:rsidR="00291D58" w:rsidRPr="00E91065">
          <w:rPr>
            <w:highlight w:val="yellow"/>
          </w:rPr>
          <w:t xml:space="preserve"> employing</w:t>
        </w:r>
      </w:ins>
      <w:del w:id="237" w:author="Roza, Caio G" w:date="2023-04-06T23:06:00Z">
        <w:r w:rsidRPr="00826F82">
          <w:delText>(iii) capitalizing on</w:delText>
        </w:r>
      </w:del>
      <w:r w:rsidRPr="00826F82">
        <w:t xml:space="preserve"> interdisciplinary approaches </w:t>
      </w:r>
      <w:ins w:id="238" w:author="Roza, Caio G" w:date="2023-04-06T23:06:00Z">
        <w:r w:rsidR="00291D58" w:rsidRPr="00E91065">
          <w:rPr>
            <w:highlight w:val="yellow"/>
          </w:rPr>
          <w:t>can</w:t>
        </w:r>
      </w:ins>
      <w:del w:id="239" w:author="Roza, Caio G" w:date="2023-04-06T23:06:00Z">
        <w:r w:rsidRPr="00826F82">
          <w:delText>has</w:delText>
        </w:r>
      </w:del>
      <w:r w:rsidRPr="00826F82">
        <w:t xml:space="preserve"> greatly increase</w:t>
      </w:r>
      <w:del w:id="240" w:author="Roza, Caio G" w:date="2023-04-06T23:06:00Z">
        <w:r w:rsidRPr="00826F82">
          <w:delText>d</w:delText>
        </w:r>
      </w:del>
      <w:r w:rsidRPr="00826F82">
        <w:t xml:space="preserve"> our understanding of complex systems </w:t>
      </w:r>
      <w:hyperlink r:id="rId237">
        <w:r w:rsidRPr="00826F82">
          <w:rPr>
            <w:color w:val="000000"/>
          </w:rPr>
          <w:t>(</w:t>
        </w:r>
      </w:hyperlink>
      <w:hyperlink r:id="rId238">
        <w:r w:rsidRPr="00826F82">
          <w:rPr>
            <w:i/>
            <w:color w:val="000000"/>
          </w:rPr>
          <w:t>3</w:t>
        </w:r>
      </w:hyperlink>
      <w:hyperlink r:id="rId239">
        <w:r w:rsidRPr="00826F82">
          <w:rPr>
            <w:color w:val="000000"/>
          </w:rPr>
          <w:t xml:space="preserve">, </w:t>
        </w:r>
      </w:hyperlink>
      <w:hyperlink r:id="rId240">
        <w:r w:rsidRPr="00826F82">
          <w:rPr>
            <w:i/>
            <w:color w:val="000000"/>
          </w:rPr>
          <w:t>6</w:t>
        </w:r>
      </w:hyperlink>
      <w:hyperlink r:id="rId241">
        <w:r w:rsidRPr="00826F82">
          <w:rPr>
            <w:color w:val="000000"/>
          </w:rPr>
          <w:t xml:space="preserve">, </w:t>
        </w:r>
      </w:hyperlink>
      <w:hyperlink r:id="rId242">
        <w:r w:rsidRPr="00826F82">
          <w:rPr>
            <w:i/>
            <w:color w:val="000000"/>
          </w:rPr>
          <w:t>46</w:t>
        </w:r>
      </w:hyperlink>
      <w:hyperlink r:id="rId243">
        <w:r w:rsidRPr="00826F82">
          <w:rPr>
            <w:color w:val="000000"/>
          </w:rPr>
          <w:t>)</w:t>
        </w:r>
      </w:hyperlink>
      <w:del w:id="241" w:author="Roza, Caio G" w:date="2023-04-06T23:06:00Z">
        <w:r w:rsidRPr="00826F82">
          <w:rPr>
            <w:color w:val="000000"/>
          </w:rPr>
          <w:delText>(</w:delText>
        </w:r>
        <w:r w:rsidRPr="00826F82">
          <w:rPr>
            <w:i/>
            <w:color w:val="000000"/>
          </w:rPr>
          <w:delText>3</w:delText>
        </w:r>
        <w:r w:rsidRPr="00826F82">
          <w:rPr>
            <w:color w:val="000000"/>
          </w:rPr>
          <w:delText xml:space="preserve">, </w:delText>
        </w:r>
        <w:r w:rsidRPr="00826F82">
          <w:rPr>
            <w:i/>
            <w:color w:val="000000"/>
          </w:rPr>
          <w:delText>6</w:delText>
        </w:r>
        <w:r w:rsidRPr="00826F82">
          <w:rPr>
            <w:color w:val="000000"/>
          </w:rPr>
          <w:delText xml:space="preserve">, </w:delText>
        </w:r>
        <w:r w:rsidRPr="00826F82">
          <w:rPr>
            <w:i/>
            <w:color w:val="000000"/>
          </w:rPr>
          <w:delText>46</w:delText>
        </w:r>
        <w:r w:rsidRPr="00826F82">
          <w:rPr>
            <w:color w:val="000000"/>
          </w:rPr>
          <w:delText>)</w:delText>
        </w:r>
        <w:r w:rsidRPr="00826F82">
          <w:delText>.</w:delText>
        </w:r>
      </w:del>
      <w:ins w:id="242" w:author="Roza, Caio G" w:date="2023-04-06T23:06:00Z">
        <w:r w:rsidRPr="00826F82">
          <w:t>.</w:t>
        </w:r>
      </w:ins>
    </w:p>
    <w:p w14:paraId="55F9F2BA" w14:textId="6CD56768" w:rsidR="00FF1AFD" w:rsidRPr="00826F82" w:rsidRDefault="00FF1AFD" w:rsidP="00FF1AFD">
      <w:pPr>
        <w:spacing w:before="240" w:after="240"/>
      </w:pPr>
      <w:r w:rsidRPr="00826F82">
        <w:t xml:space="preserve">Due to these discrepancies, </w:t>
      </w:r>
      <w:ins w:id="243" w:author="Roza, Caio G" w:date="2023-04-06T23:06:00Z">
        <w:r w:rsidR="0022388B" w:rsidRPr="00E91065">
          <w:rPr>
            <w:highlight w:val="yellow"/>
          </w:rPr>
          <w:t>reductionist</w:t>
        </w:r>
      </w:ins>
      <w:del w:id="244" w:author="Roza, Caio G" w:date="2023-04-06T23:06:00Z">
        <w:r w:rsidRPr="00826F82">
          <w:delText>the traditional</w:delText>
        </w:r>
      </w:del>
      <w:r w:rsidRPr="00826F82">
        <w:t xml:space="preserve"> scientific </w:t>
      </w:r>
      <w:ins w:id="245" w:author="Roza, Caio G" w:date="2023-04-06T23:06:00Z">
        <w:r w:rsidR="0022388B" w:rsidRPr="00E91065">
          <w:rPr>
            <w:highlight w:val="yellow"/>
          </w:rPr>
          <w:t xml:space="preserve">approaches </w:t>
        </w:r>
        <w:r w:rsidRPr="00826F82">
          <w:t>ha</w:t>
        </w:r>
        <w:r w:rsidR="0022388B" w:rsidRPr="00E91065">
          <w:rPr>
            <w:highlight w:val="yellow"/>
          </w:rPr>
          <w:t>ve</w:t>
        </w:r>
      </w:ins>
      <w:del w:id="246" w:author="Roza, Caio G" w:date="2023-04-06T23:06:00Z">
        <w:r w:rsidRPr="00826F82">
          <w:delText>model has</w:delText>
        </w:r>
      </w:del>
      <w:r w:rsidRPr="00826F82">
        <w:t xml:space="preserve"> often failed ecologists interested in understanding complex systems (</w:t>
      </w:r>
      <w:r w:rsidRPr="00826F82">
        <w:rPr>
          <w:i/>
        </w:rPr>
        <w:t>2</w:t>
      </w:r>
      <w:r w:rsidR="00432F72" w:rsidRPr="00826F82">
        <w:rPr>
          <w:i/>
        </w:rPr>
        <w:t>8</w:t>
      </w:r>
      <w:r w:rsidRPr="00826F82">
        <w:t xml:space="preserve">). Conversely, CSS has helped because it explicitly recognizes the importance of emergence, and it is, by nature, integrative across disciplines. Transcending reductionism is a major divide in the study of complexity between two philosophical views – restricted complexity, of which CSS is an expression, and generalized complexity </w:t>
      </w:r>
      <w:hyperlink r:id="rId244">
        <w:r w:rsidRPr="00826F82">
          <w:rPr>
            <w:color w:val="000000"/>
          </w:rPr>
          <w:t>(</w:t>
        </w:r>
      </w:hyperlink>
      <w:hyperlink r:id="rId245">
        <w:r w:rsidRPr="00826F82">
          <w:rPr>
            <w:i/>
            <w:color w:val="000000"/>
          </w:rPr>
          <w:t>6</w:t>
        </w:r>
      </w:hyperlink>
      <w:hyperlink r:id="rId246">
        <w:r w:rsidRPr="00826F82">
          <w:rPr>
            <w:color w:val="000000"/>
          </w:rPr>
          <w:t xml:space="preserve">, </w:t>
        </w:r>
      </w:hyperlink>
      <w:hyperlink r:id="rId247">
        <w:r w:rsidRPr="00826F82">
          <w:rPr>
            <w:i/>
            <w:color w:val="000000"/>
          </w:rPr>
          <w:t>44</w:t>
        </w:r>
      </w:hyperlink>
      <w:hyperlink r:id="rId248">
        <w:r w:rsidRPr="00826F82">
          <w:rPr>
            <w:color w:val="000000"/>
          </w:rPr>
          <w:t>)</w:t>
        </w:r>
      </w:hyperlink>
      <w:del w:id="247" w:author="Roza, Caio G" w:date="2023-04-06T23:06:00Z">
        <w:r w:rsidRPr="00826F82">
          <w:rPr>
            <w:color w:val="000000"/>
          </w:rPr>
          <w:delText>(</w:delText>
        </w:r>
        <w:r w:rsidRPr="00826F82">
          <w:rPr>
            <w:i/>
            <w:color w:val="000000"/>
          </w:rPr>
          <w:delText>6</w:delText>
        </w:r>
        <w:r w:rsidRPr="00826F82">
          <w:rPr>
            <w:color w:val="000000"/>
          </w:rPr>
          <w:delText xml:space="preserve">, </w:delText>
        </w:r>
        <w:r w:rsidRPr="00826F82">
          <w:rPr>
            <w:i/>
            <w:color w:val="000000"/>
          </w:rPr>
          <w:delText>44</w:delText>
        </w:r>
        <w:r w:rsidRPr="00826F82">
          <w:rPr>
            <w:color w:val="000000"/>
          </w:rPr>
          <w:delText>)</w:delText>
        </w:r>
        <w:r w:rsidRPr="00826F82">
          <w:delText>.</w:delText>
        </w:r>
      </w:del>
      <w:ins w:id="248" w:author="Roza, Caio G" w:date="2023-04-06T23:06:00Z">
        <w:r w:rsidRPr="00826F82">
          <w:t>.</w:t>
        </w:r>
      </w:ins>
    </w:p>
    <w:p w14:paraId="75AC1436" w14:textId="77777777" w:rsidR="00432F72" w:rsidRPr="00826F82" w:rsidRDefault="00317CD2" w:rsidP="00FF1AFD">
      <w:pPr>
        <w:spacing w:before="240" w:after="240"/>
      </w:pPr>
      <w:ins w:id="249" w:author="Roza, Caio G" w:date="2023-04-06T23:06:00Z">
        <w:r w:rsidRPr="00E91065">
          <w:rPr>
            <w:highlight w:val="yellow"/>
          </w:rPr>
          <w:t>“</w:t>
        </w:r>
      </w:ins>
      <w:r w:rsidR="00FF1AFD" w:rsidRPr="00826F82">
        <w:t>Restricted complexity</w:t>
      </w:r>
      <w:ins w:id="250" w:author="Roza, Caio G" w:date="2023-04-06T23:06:00Z">
        <w:r w:rsidRPr="00E91065">
          <w:rPr>
            <w:highlight w:val="yellow"/>
          </w:rPr>
          <w:t>,”</w:t>
        </w:r>
        <w:r w:rsidR="00FF1AFD" w:rsidRPr="00826F82">
          <w:t xml:space="preserve"> </w:t>
        </w:r>
        <w:r w:rsidRPr="00E91065">
          <w:rPr>
            <w:highlight w:val="yellow"/>
          </w:rPr>
          <w:t>in contrast to “general complexity,”</w:t>
        </w:r>
      </w:ins>
      <w:r w:rsidR="00FF1AFD" w:rsidRPr="00826F82">
        <w:t xml:space="preserve"> is interested in the dynamics of complex systems composed of a large </w:t>
      </w:r>
      <w:r w:rsidR="00FF1AFD" w:rsidRPr="00826F82">
        <w:rPr>
          <w:i/>
        </w:rPr>
        <w:t xml:space="preserve">number </w:t>
      </w:r>
      <w:r w:rsidR="00FF1AFD" w:rsidRPr="00826F82">
        <w:t>of interacting parts (i.e., the more parts and interactions, the greater the complexity</w:t>
      </w:r>
      <w:ins w:id="251" w:author="Roza, Caio G" w:date="2023-04-06T23:06:00Z">
        <w:r w:rsidR="00FF1AFD" w:rsidRPr="00826F82">
          <w:t>)</w:t>
        </w:r>
        <w:r w:rsidR="0022388B" w:rsidRPr="00E91065">
          <w:rPr>
            <w:highlight w:val="yellow"/>
          </w:rPr>
          <w:t xml:space="preserve"> [</w:t>
        </w:r>
        <w:commentRangeStart w:id="252"/>
        <w:r w:rsidR="0022388B" w:rsidRPr="00E91065">
          <w:rPr>
            <w:highlight w:val="yellow"/>
          </w:rPr>
          <w:t>REF</w:t>
        </w:r>
        <w:commentRangeEnd w:id="252"/>
        <w:r w:rsidR="006A6FDB" w:rsidRPr="00E91065">
          <w:rPr>
            <w:rStyle w:val="CommentReference"/>
            <w:highlight w:val="yellow"/>
          </w:rPr>
          <w:commentReference w:id="252"/>
        </w:r>
        <w:r w:rsidR="0022388B" w:rsidRPr="00E91065">
          <w:rPr>
            <w:highlight w:val="yellow"/>
          </w:rPr>
          <w:t>]</w:t>
        </w:r>
        <w:r w:rsidR="00FF1AFD" w:rsidRPr="00826F82">
          <w:t>.</w:t>
        </w:r>
      </w:ins>
      <w:del w:id="253" w:author="Roza, Caio G" w:date="2023-04-06T23:06:00Z">
        <w:r w:rsidR="00FF1AFD" w:rsidRPr="00826F82">
          <w:delText>).</w:delText>
        </w:r>
      </w:del>
      <w:r w:rsidR="00FF1AFD" w:rsidRPr="00826F82">
        <w:t xml:space="preserve"> Restricted complexity postulates that certain phenomena make systems more difficult than others to understand and predict, bypassing epistemological and ontological considerations on complexity, and aims at understanding laws </w:t>
      </w:r>
      <w:ins w:id="254" w:author="Roza, Caio G" w:date="2023-04-06T23:06:00Z">
        <w:r w:rsidR="0014748C" w:rsidRPr="00E91065">
          <w:rPr>
            <w:highlight w:val="yellow"/>
          </w:rPr>
          <w:t>gov</w:t>
        </w:r>
      </w:ins>
      <w:del w:id="255" w:author="Roza, Caio G" w:date="2023-04-06T23:06:00Z">
        <w:r w:rsidR="00FF1AFD" w:rsidRPr="00826F82">
          <w:delText>d</w:delText>
        </w:r>
      </w:del>
      <w:r w:rsidR="00FF1AFD" w:rsidRPr="00826F82">
        <w:t>e</w:t>
      </w:r>
      <w:del w:id="256" w:author="Roza, Caio G" w:date="2023-04-06T23:06:00Z">
        <w:r w:rsidR="00FF1AFD" w:rsidRPr="00826F82">
          <w:delText>te</w:delText>
        </w:r>
      </w:del>
      <w:r w:rsidR="00FF1AFD" w:rsidRPr="00826F82">
        <w:t>r</w:t>
      </w:r>
      <w:del w:id="257" w:author="Roza, Caio G" w:date="2023-04-06T23:06:00Z">
        <w:r w:rsidR="00FF1AFD" w:rsidRPr="00826F82">
          <w:delText>mi</w:delText>
        </w:r>
      </w:del>
      <w:r w:rsidR="00FF1AFD" w:rsidRPr="00826F82">
        <w:t xml:space="preserve">ning those phenomena. Drawing inspiration from mathematics and physics, restricted complexity emerged to address the gap left when the traditional scientific paradigm </w:t>
      </w:r>
      <w:ins w:id="258" w:author="Roza, Caio G" w:date="2023-04-06T23:06:00Z">
        <w:r w:rsidR="0014748C" w:rsidRPr="00E91065">
          <w:rPr>
            <w:highlight w:val="yellow"/>
          </w:rPr>
          <w:t xml:space="preserve">has been </w:t>
        </w:r>
      </w:ins>
      <w:r w:rsidR="00FF1AFD" w:rsidRPr="00826F82">
        <w:t>demonstrated</w:t>
      </w:r>
      <w:ins w:id="259" w:author="Roza, Caio G" w:date="2023-04-06T23:06:00Z">
        <w:r w:rsidR="00FF1AFD" w:rsidRPr="00826F82">
          <w:t xml:space="preserve"> </w:t>
        </w:r>
        <w:r w:rsidR="0014748C" w:rsidRPr="00E91065">
          <w:rPr>
            <w:highlight w:val="yellow"/>
          </w:rPr>
          <w:t>to be</w:t>
        </w:r>
      </w:ins>
      <w:r w:rsidR="00FF1AFD" w:rsidRPr="00826F82">
        <w:t xml:space="preserve"> inadequate </w:t>
      </w:r>
      <w:ins w:id="260" w:author="Roza, Caio G" w:date="2023-04-06T23:06:00Z">
        <w:r w:rsidR="0014748C" w:rsidRPr="00E91065">
          <w:rPr>
            <w:highlight w:val="yellow"/>
          </w:rPr>
          <w:t>in</w:t>
        </w:r>
        <w:r w:rsidR="00FF1AFD" w:rsidRPr="00826F82">
          <w:t xml:space="preserve"> predict</w:t>
        </w:r>
        <w:r w:rsidR="0014748C" w:rsidRPr="00E91065">
          <w:rPr>
            <w:highlight w:val="yellow"/>
          </w:rPr>
          <w:t>ing</w:t>
        </w:r>
      </w:ins>
      <w:del w:id="261" w:author="Roza, Caio G" w:date="2023-04-06T23:06:00Z">
        <w:r w:rsidR="00FF1AFD" w:rsidRPr="00826F82">
          <w:delText>to predict</w:delText>
        </w:r>
      </w:del>
      <w:r w:rsidR="00FF1AFD" w:rsidRPr="00826F82">
        <w:t xml:space="preserve"> phenomena typical of some systems (e.g., chaos, nonlinearities, </w:t>
      </w:r>
      <w:ins w:id="262" w:author="Roza, Caio G" w:date="2023-04-06T23:06:00Z">
        <w:r w:rsidR="0014748C" w:rsidRPr="00E91065">
          <w:rPr>
            <w:highlight w:val="yellow"/>
          </w:rPr>
          <w:t xml:space="preserve">and </w:t>
        </w:r>
      </w:ins>
      <w:r w:rsidR="00FF1AFD" w:rsidRPr="00826F82">
        <w:t>tipping points). It is a search for the “laws of complexity</w:t>
      </w:r>
      <w:ins w:id="263" w:author="Roza, Caio G" w:date="2023-04-06T23:06:00Z">
        <w:r w:rsidR="0014748C" w:rsidRPr="00E91065">
          <w:rPr>
            <w:highlight w:val="yellow"/>
          </w:rPr>
          <w:t>,</w:t>
        </w:r>
        <w:r w:rsidR="00FF1AFD" w:rsidRPr="00826F82">
          <w:t>”</w:t>
        </w:r>
      </w:ins>
      <w:del w:id="264" w:author="Roza, Caio G" w:date="2023-04-06T23:06:00Z">
        <w:r w:rsidR="00FF1AFD" w:rsidRPr="00826F82">
          <w:delText>”,</w:delText>
        </w:r>
      </w:del>
      <w:r w:rsidR="00FF1AFD" w:rsidRPr="00826F82">
        <w:t xml:space="preserve"> and may be </w:t>
      </w:r>
      <w:ins w:id="265" w:author="Roza, Caio G" w:date="2023-04-06T23:06:00Z">
        <w:r w:rsidR="0014748C" w:rsidRPr="00E91065">
          <w:rPr>
            <w:highlight w:val="yellow"/>
          </w:rPr>
          <w:t xml:space="preserve">equally </w:t>
        </w:r>
      </w:ins>
      <w:r w:rsidR="00FF1AFD" w:rsidRPr="00826F82">
        <w:t>prone to the paradox of following a reductionistic model</w:t>
      </w:r>
      <w:del w:id="266" w:author="Roza, Caio G" w:date="2023-04-06T23:06:00Z">
        <w:r w:rsidR="00FF1AFD" w:rsidRPr="00826F82">
          <w:delText xml:space="preserve"> too </w:delText>
        </w:r>
      </w:del>
      <w:hyperlink r:id="rId249">
        <w:r w:rsidR="00FF1AFD" w:rsidRPr="00826F82">
          <w:rPr>
            <w:color w:val="000000"/>
          </w:rPr>
          <w:t>(</w:t>
        </w:r>
      </w:hyperlink>
      <w:hyperlink r:id="rId250">
        <w:r w:rsidR="00FF1AFD" w:rsidRPr="00826F82">
          <w:rPr>
            <w:i/>
            <w:color w:val="000000"/>
          </w:rPr>
          <w:t>33</w:t>
        </w:r>
      </w:hyperlink>
      <w:hyperlink r:id="rId251">
        <w:r w:rsidR="00FF1AFD" w:rsidRPr="00826F82">
          <w:rPr>
            <w:color w:val="000000"/>
          </w:rPr>
          <w:t>)</w:t>
        </w:r>
      </w:hyperlink>
      <w:ins w:id="267" w:author="Roza, Caio G" w:date="2023-04-06T23:06:00Z">
        <w:r w:rsidR="0014748C" w:rsidRPr="00E91065">
          <w:rPr>
            <w:highlight w:val="yellow"/>
          </w:rPr>
          <w:t>, as well</w:t>
        </w:r>
        <w:r w:rsidR="00FF1AFD" w:rsidRPr="00826F82">
          <w:t xml:space="preserve"> </w:t>
        </w:r>
        <w:r w:rsidR="00FF1AFD" w:rsidRPr="00826F82">
          <w:rPr>
            <w:color w:val="000000"/>
          </w:rPr>
          <w:t>(</w:t>
        </w:r>
        <w:r w:rsidR="00FF1AFD" w:rsidRPr="00826F82">
          <w:rPr>
            <w:i/>
            <w:color w:val="000000"/>
          </w:rPr>
          <w:t>33</w:t>
        </w:r>
        <w:r w:rsidR="00FF1AFD" w:rsidRPr="00826F82">
          <w:rPr>
            <w:color w:val="000000"/>
          </w:rPr>
          <w:t>)</w:t>
        </w:r>
        <w:r w:rsidR="00FF1AFD" w:rsidRPr="00826F82">
          <w:t>.</w:t>
        </w:r>
      </w:ins>
      <w:del w:id="268" w:author="Roza, Caio G" w:date="2023-04-06T23:06:00Z">
        <w:r w:rsidR="00FF1AFD" w:rsidRPr="00826F82">
          <w:delText>.</w:delText>
        </w:r>
      </w:del>
      <w:r w:rsidR="00FF1AFD" w:rsidRPr="00826F82">
        <w:t xml:space="preserve"> </w:t>
      </w:r>
    </w:p>
    <w:p w14:paraId="70E1BDA2" w14:textId="2D0801FA" w:rsidR="00FF1AFD" w:rsidRPr="00826F82" w:rsidRDefault="00FF1AFD" w:rsidP="00FF1AFD">
      <w:pPr>
        <w:spacing w:before="240" w:after="240"/>
      </w:pPr>
      <w:r w:rsidRPr="00826F82">
        <w:t>Generalized complexity originated from the integration of post-structural philosophy with biology</w:t>
      </w:r>
      <w:ins w:id="269" w:author="Roza, Caio G" w:date="2023-04-06T23:06:00Z">
        <w:r w:rsidR="00552926" w:rsidRPr="00E91065">
          <w:rPr>
            <w:highlight w:val="yellow"/>
          </w:rPr>
          <w:t>,</w:t>
        </w:r>
      </w:ins>
      <w:r w:rsidRPr="00826F82">
        <w:t xml:space="preserve"> and suggests that complexity not only concerns all scientific disciplines, but also systems of knowledge. </w:t>
      </w:r>
      <w:r w:rsidR="00432F72" w:rsidRPr="00826F82">
        <w:t>R</w:t>
      </w:r>
      <w:r w:rsidRPr="00826F82">
        <w:t xml:space="preserve">eductionism is substituted </w:t>
      </w:r>
      <w:ins w:id="270" w:author="Roza, Caio G" w:date="2023-04-06T23:06:00Z">
        <w:r w:rsidR="00552926" w:rsidRPr="00E91065">
          <w:rPr>
            <w:highlight w:val="yellow"/>
          </w:rPr>
          <w:t>with</w:t>
        </w:r>
      </w:ins>
      <w:del w:id="271" w:author="Roza, Caio G" w:date="2023-04-06T23:06:00Z">
        <w:r w:rsidRPr="00826F82">
          <w:delText>by</w:delText>
        </w:r>
      </w:del>
      <w:r w:rsidRPr="00826F82">
        <w:t xml:space="preserve"> the seeking of a dynamic understanding of the relation</w:t>
      </w:r>
      <w:ins w:id="272" w:author="Roza, Caio G" w:date="2023-04-06T23:06:00Z">
        <w:r w:rsidR="00552926" w:rsidRPr="00E91065">
          <w:rPr>
            <w:highlight w:val="yellow"/>
          </w:rPr>
          <w:t>ship</w:t>
        </w:r>
      </w:ins>
      <w:r w:rsidRPr="00826F82">
        <w:t xml:space="preserve"> between a whole and its parts, as well as their mutual implications. Rather than the </w:t>
      </w:r>
      <w:r w:rsidRPr="00826F82">
        <w:rPr>
          <w:i/>
        </w:rPr>
        <w:t xml:space="preserve">number </w:t>
      </w:r>
      <w:r w:rsidRPr="00826F82">
        <w:t xml:space="preserve">of parts interacting in a system, generalized complexity focuses on the </w:t>
      </w:r>
      <w:r w:rsidRPr="00826F82">
        <w:rPr>
          <w:i/>
        </w:rPr>
        <w:t xml:space="preserve">nature </w:t>
      </w:r>
      <w:r w:rsidRPr="00826F82">
        <w:t xml:space="preserve">of the interactions among the parts (i.e., more complex interactions lead to more complex systems). In this view, our inference on complex systems </w:t>
      </w:r>
      <w:ins w:id="273" w:author="Roza, Caio G" w:date="2023-04-06T23:06:00Z">
        <w:r w:rsidR="00552926" w:rsidRPr="00E91065">
          <w:rPr>
            <w:highlight w:val="yellow"/>
          </w:rPr>
          <w:t>can</w:t>
        </w:r>
      </w:ins>
      <w:del w:id="274" w:author="Roza, Caio G" w:date="2023-04-06T23:06:00Z">
        <w:r w:rsidRPr="00826F82">
          <w:delText>is</w:delText>
        </w:r>
      </w:del>
      <w:r w:rsidRPr="00826F82">
        <w:t xml:space="preserve"> never </w:t>
      </w:r>
      <w:ins w:id="275" w:author="Roza, Caio G" w:date="2023-04-06T23:06:00Z">
        <w:r w:rsidR="00552926" w:rsidRPr="00E91065">
          <w:rPr>
            <w:highlight w:val="yellow"/>
          </w:rPr>
          <w:t xml:space="preserve">be </w:t>
        </w:r>
      </w:ins>
      <w:r w:rsidRPr="00826F82">
        <w:t xml:space="preserve">perfect because studying a system </w:t>
      </w:r>
      <w:r w:rsidRPr="00826F82">
        <w:lastRenderedPageBreak/>
        <w:t xml:space="preserve">requires creating boundaries, </w:t>
      </w:r>
      <w:ins w:id="276" w:author="Roza, Caio G" w:date="2023-04-06T23:06:00Z">
        <w:r w:rsidR="00552926" w:rsidRPr="00E91065">
          <w:rPr>
            <w:highlight w:val="yellow"/>
          </w:rPr>
          <w:t xml:space="preserve">which </w:t>
        </w:r>
        <w:r w:rsidRPr="00826F82">
          <w:t>a</w:t>
        </w:r>
        <w:r w:rsidR="00552926" w:rsidRPr="00E91065">
          <w:rPr>
            <w:highlight w:val="yellow"/>
          </w:rPr>
          <w:t xml:space="preserve">t least partially </w:t>
        </w:r>
      </w:ins>
      <w:r w:rsidRPr="00826F82">
        <w:t xml:space="preserve">an arbitrary process </w:t>
      </w:r>
      <w:ins w:id="277" w:author="Roza, Caio G" w:date="2023-04-06T23:06:00Z">
        <w:r w:rsidR="00552926" w:rsidRPr="00E91065">
          <w:rPr>
            <w:highlight w:val="yellow"/>
          </w:rPr>
          <w:t>for complex systems,</w:t>
        </w:r>
        <w:r w:rsidRPr="00826F82">
          <w:t xml:space="preserve"> </w:t>
        </w:r>
        <w:r w:rsidR="00552926" w:rsidRPr="00E91065">
          <w:rPr>
            <w:highlight w:val="yellow"/>
          </w:rPr>
          <w:t>which will</w:t>
        </w:r>
        <w:r w:rsidRPr="00826F82">
          <w:t xml:space="preserve"> exclude</w:t>
        </w:r>
      </w:ins>
      <w:del w:id="278" w:author="Roza, Caio G" w:date="2023-04-06T23:06:00Z">
        <w:r w:rsidRPr="00826F82">
          <w:delText>that excludes</w:delText>
        </w:r>
      </w:del>
      <w:r w:rsidRPr="00826F82">
        <w:t xml:space="preserve"> certain aspects of the system itself and of the environment hosting that system. </w:t>
      </w:r>
      <w:ins w:id="279" w:author="Roza, Caio G" w:date="2023-04-06T23:06:00Z">
        <w:r w:rsidR="006B2BF4" w:rsidRPr="00E91065">
          <w:rPr>
            <w:highlight w:val="yellow"/>
          </w:rPr>
          <w:t>Note that generalized complexity does not argue against reductionism; instead, it recognizes some of its limitations.</w:t>
        </w:r>
        <w:r w:rsidR="006B2BF4">
          <w:t xml:space="preserve"> </w:t>
        </w:r>
      </w:ins>
    </w:p>
    <w:p w14:paraId="1F34D78E" w14:textId="4D458AB4" w:rsidR="00FF1AFD" w:rsidRPr="00826F82" w:rsidRDefault="00FF1AFD" w:rsidP="00FF1AFD">
      <w:pPr>
        <w:spacing w:before="240" w:after="240"/>
      </w:pPr>
      <w:r w:rsidRPr="00826F82">
        <w:t xml:space="preserve">Our </w:t>
      </w:r>
      <w:ins w:id="280" w:author="Roza, Caio G" w:date="2023-04-06T23:06:00Z">
        <w:r w:rsidR="006B2BF4">
          <w:t>analyses and approach aligns</w:t>
        </w:r>
      </w:ins>
      <w:del w:id="281" w:author="Roza, Caio G" w:date="2023-04-06T23:06:00Z">
        <w:r w:rsidRPr="00826F82">
          <w:delText>manuscript stems from views consistent</w:delText>
        </w:r>
      </w:del>
      <w:r w:rsidRPr="00826F82">
        <w:t xml:space="preserve"> with </w:t>
      </w:r>
      <w:ins w:id="282" w:author="Roza, Caio G" w:date="2023-04-06T23:06:00Z">
        <w:r w:rsidR="006B2BF4">
          <w:t xml:space="preserve"> the view espoused </w:t>
        </w:r>
        <w:r w:rsidR="00054133">
          <w:t>by the</w:t>
        </w:r>
        <w:r w:rsidR="006B2BF4">
          <w:t xml:space="preserve"> </w:t>
        </w:r>
      </w:ins>
      <w:r w:rsidRPr="00826F82">
        <w:t>restricted complexity</w:t>
      </w:r>
      <w:del w:id="283" w:author="Roza, Caio G" w:date="2023-04-06T23:06:00Z">
        <w:r w:rsidRPr="00826F82">
          <w:delText>, a</w:delText>
        </w:r>
      </w:del>
      <w:r w:rsidRPr="00826F82">
        <w:t xml:space="preserve"> perspective</w:t>
      </w:r>
      <w:ins w:id="284" w:author="Roza, Caio G" w:date="2023-04-06T23:06:00Z">
        <w:r w:rsidR="00054133">
          <w:t>, which</w:t>
        </w:r>
      </w:ins>
      <w:del w:id="285" w:author="Roza, Caio G" w:date="2023-04-06T23:06:00Z">
        <w:r w:rsidRPr="00826F82">
          <w:delText xml:space="preserve"> that</w:delText>
        </w:r>
      </w:del>
      <w:r w:rsidRPr="00826F82">
        <w:t xml:space="preserve"> we consider appropriate given the strong quantitative focus of modern ecology. </w:t>
      </w:r>
      <w:ins w:id="286" w:author="Roza, Caio G" w:date="2023-04-06T23:06:00Z">
        <w:r w:rsidRPr="00826F82">
          <w:t xml:space="preserve"> </w:t>
        </w:r>
        <w:r w:rsidR="00054133" w:rsidRPr="00E91065">
          <w:rPr>
            <w:highlight w:val="yellow"/>
          </w:rPr>
          <w:t>A</w:t>
        </w:r>
      </w:ins>
      <w:del w:id="287" w:author="Roza, Caio G" w:date="2023-04-06T23:06:00Z">
        <w:r w:rsidR="009329EF" w:rsidRPr="00826F82">
          <w:delText>N</w:delText>
        </w:r>
        <w:r w:rsidRPr="00826F82">
          <w:delText>ote that generalized complexity does not argue against reductionism</w:delText>
        </w:r>
        <w:r w:rsidR="009329EF" w:rsidRPr="00826F82">
          <w:delText>;</w:delText>
        </w:r>
        <w:r w:rsidRPr="00826F82">
          <w:delText xml:space="preserve"> instead, it recognizes some of its limitations. Understanding the world necessarily requires reduction, and a</w:delText>
        </w:r>
      </w:del>
      <w:r w:rsidRPr="00826F82">
        <w:t xml:space="preserve"> balance between conceptual advances and urgent action, as well as between restricted and generalized complexity</w:t>
      </w:r>
      <w:ins w:id="288" w:author="Roza, Caio G" w:date="2023-04-06T23:06:00Z">
        <w:r w:rsidR="00054133" w:rsidRPr="00E91065">
          <w:rPr>
            <w:highlight w:val="yellow"/>
          </w:rPr>
          <w:t xml:space="preserve"> perspectives</w:t>
        </w:r>
      </w:ins>
      <w:r w:rsidRPr="00826F82">
        <w:t xml:space="preserve">, will be necessary to face the global environmental crisis </w:t>
      </w:r>
      <w:hyperlink r:id="rId252">
        <w:r w:rsidRPr="00826F82">
          <w:rPr>
            <w:color w:val="000000"/>
          </w:rPr>
          <w:t>(</w:t>
        </w:r>
      </w:hyperlink>
      <w:hyperlink r:id="rId253">
        <w:r w:rsidRPr="00826F82">
          <w:rPr>
            <w:i/>
            <w:color w:val="000000"/>
          </w:rPr>
          <w:t>60</w:t>
        </w:r>
      </w:hyperlink>
      <w:hyperlink r:id="rId254">
        <w:r w:rsidRPr="00826F82">
          <w:rPr>
            <w:color w:val="000000"/>
          </w:rPr>
          <w:t xml:space="preserve">, </w:t>
        </w:r>
      </w:hyperlink>
      <w:hyperlink r:id="rId255">
        <w:r w:rsidRPr="00826F82">
          <w:rPr>
            <w:i/>
            <w:color w:val="000000"/>
          </w:rPr>
          <w:t>61</w:t>
        </w:r>
      </w:hyperlink>
      <w:hyperlink r:id="rId256">
        <w:r w:rsidRPr="00826F82">
          <w:rPr>
            <w:color w:val="000000"/>
          </w:rPr>
          <w:t>)</w:t>
        </w:r>
      </w:hyperlink>
      <w:del w:id="289" w:author="Roza, Caio G" w:date="2023-04-06T23:06:00Z">
        <w:r w:rsidRPr="00826F82">
          <w:rPr>
            <w:color w:val="000000"/>
          </w:rPr>
          <w:delText>(</w:delText>
        </w:r>
        <w:r w:rsidRPr="00826F82">
          <w:rPr>
            <w:i/>
            <w:color w:val="000000"/>
          </w:rPr>
          <w:delText>60</w:delText>
        </w:r>
        <w:r w:rsidRPr="00826F82">
          <w:rPr>
            <w:color w:val="000000"/>
          </w:rPr>
          <w:delText xml:space="preserve">, </w:delText>
        </w:r>
        <w:r w:rsidRPr="00826F82">
          <w:rPr>
            <w:i/>
            <w:color w:val="000000"/>
          </w:rPr>
          <w:delText>61</w:delText>
        </w:r>
        <w:r w:rsidRPr="00826F82">
          <w:rPr>
            <w:color w:val="000000"/>
          </w:rPr>
          <w:delText>)</w:delText>
        </w:r>
        <w:r w:rsidRPr="00826F82">
          <w:delText>.</w:delText>
        </w:r>
      </w:del>
      <w:ins w:id="290" w:author="Roza, Caio G" w:date="2023-04-06T23:06:00Z">
        <w:r w:rsidRPr="00826F82">
          <w:t>.</w:t>
        </w:r>
      </w:ins>
    </w:p>
    <w:p w14:paraId="493E250C" w14:textId="77777777" w:rsidR="00FF1AFD" w:rsidRPr="00826F82" w:rsidRDefault="00FF1AFD" w:rsidP="00FF1AFD">
      <w:pPr>
        <w:rPr>
          <w:b/>
        </w:rPr>
      </w:pPr>
      <w:r w:rsidRPr="00826F82">
        <w:rPr>
          <w:b/>
        </w:rPr>
        <w:t>UNTANGLING THE FABRIC OF ECOLOGICAL COMPLEXITY</w:t>
      </w:r>
    </w:p>
    <w:p w14:paraId="70201B9E" w14:textId="77777777" w:rsidR="00FF1AFD" w:rsidRPr="00826F82" w:rsidRDefault="00FF1AFD" w:rsidP="00FF1AFD">
      <w:pPr>
        <w:spacing w:before="120" w:after="120"/>
      </w:pPr>
      <w:r w:rsidRPr="00826F82">
        <w:t>To understand how ecologists conceptualize complexity, we propose</w:t>
      </w:r>
      <w:del w:id="291" w:author="Roza, Caio G" w:date="2023-04-06T23:06:00Z">
        <w:r w:rsidRPr="00826F82">
          <w:delText>d</w:delText>
        </w:r>
      </w:del>
      <w:r w:rsidRPr="00826F82">
        <w:t xml:space="preserve"> a </w:t>
      </w:r>
      <w:ins w:id="292" w:author="Roza, Caio G" w:date="2023-04-06T23:06:00Z">
        <w:r w:rsidR="00EB3106" w:rsidRPr="00E91065">
          <w:rPr>
            <w:highlight w:val="yellow"/>
          </w:rPr>
          <w:t>“</w:t>
        </w:r>
      </w:ins>
      <w:r w:rsidRPr="00826F82">
        <w:t xml:space="preserve">research weaving </w:t>
      </w:r>
      <w:ins w:id="293" w:author="Roza, Caio G" w:date="2023-04-06T23:06:00Z">
        <w:r w:rsidR="00EB3106" w:rsidRPr="00E91065">
          <w:rPr>
            <w:highlight w:val="yellow"/>
          </w:rPr>
          <w:t>”</w:t>
        </w:r>
        <w:r w:rsidRPr="00826F82">
          <w:t xml:space="preserve"> </w:t>
        </w:r>
      </w:ins>
      <w:r w:rsidRPr="00826F82">
        <w:t>exercise designed to identify general patterns in how authors conceptualize complexity in ecology (Fig. 1b-e; see Materials and Methods</w:t>
      </w:r>
      <w:ins w:id="294" w:author="Roza, Caio G" w:date="2023-04-06T23:06:00Z">
        <w:r w:rsidRPr="00826F82">
          <w:t>)</w:t>
        </w:r>
        <w:r w:rsidR="0058411A" w:rsidRPr="00E91065">
          <w:rPr>
            <w:highlight w:val="yellow"/>
          </w:rPr>
          <w:t xml:space="preserve"> (</w:t>
        </w:r>
        <w:commentRangeStart w:id="295"/>
        <w:r w:rsidR="0058411A" w:rsidRPr="00E91065">
          <w:rPr>
            <w:highlight w:val="yellow"/>
          </w:rPr>
          <w:t>REF</w:t>
        </w:r>
      </w:ins>
      <w:commentRangeEnd w:id="295"/>
      <w:r w:rsidRPr="00826F82">
        <w:t xml:space="preserve">). Briefly, we first identify a set of features typical of complex systems in ecology and the environmental sciences (Table 1). We then quantify how often these features have been used in all the articles that are explicitly related to ecological complexity in the Web of Science database, and compare those to </w:t>
      </w:r>
      <w:ins w:id="296" w:author="Roza, Caio G" w:date="2023-04-06T23:06:00Z">
        <w:r w:rsidR="00702B24" w:rsidRPr="00E91065">
          <w:rPr>
            <w:highlight w:val="yellow"/>
          </w:rPr>
          <w:t>the “</w:t>
        </w:r>
      </w:ins>
      <w:r w:rsidRPr="00826F82">
        <w:t>control</w:t>
      </w:r>
      <w:ins w:id="297" w:author="Roza, Caio G" w:date="2023-04-06T23:06:00Z">
        <w:r w:rsidR="00702B24" w:rsidRPr="00E91065">
          <w:rPr>
            <w:highlight w:val="yellow"/>
          </w:rPr>
          <w:t>”</w:t>
        </w:r>
      </w:ins>
      <w:r w:rsidRPr="00826F82">
        <w:t xml:space="preserve"> articles</w:t>
      </w:r>
      <w:ins w:id="298" w:author="Roza, Caio G" w:date="2023-04-06T23:06:00Z">
        <w:r w:rsidR="00702B24" w:rsidRPr="00E91065">
          <w:rPr>
            <w:highlight w:val="yellow"/>
          </w:rPr>
          <w:t xml:space="preserve">, which are </w:t>
        </w:r>
      </w:ins>
      <w:r w:rsidRPr="00826F82">
        <w:t xml:space="preserve"> randomly selected from ecological studies that do not refer to ecological complexity. Last</w:t>
      </w:r>
      <w:ins w:id="299" w:author="Roza, Caio G" w:date="2023-04-06T23:06:00Z">
        <w:r w:rsidR="00702B24" w:rsidRPr="00E91065">
          <w:rPr>
            <w:highlight w:val="yellow"/>
          </w:rPr>
          <w:t>ly</w:t>
        </w:r>
      </w:ins>
      <w:r w:rsidRPr="00826F82">
        <w:t xml:space="preserve">, we use this dataset to describe spatiotemporal trends in the study of ecological complexity (Fig. 2), to analyze thematic diversity (Fig. 3), and to identify patterns in connections between feature usage (Fig. 4) and co-citation of the references </w:t>
      </w:r>
      <w:ins w:id="300" w:author="Roza, Caio G" w:date="2023-04-06T23:06:00Z">
        <w:r w:rsidR="00702B24" w:rsidRPr="00E91065">
          <w:rPr>
            <w:highlight w:val="yellow"/>
          </w:rPr>
          <w:t>appearing</w:t>
        </w:r>
      </w:ins>
      <w:del w:id="301" w:author="Roza, Caio G" w:date="2023-04-06T23:06:00Z">
        <w:r w:rsidRPr="00826F82">
          <w:delText>cited</w:delText>
        </w:r>
      </w:del>
      <w:r w:rsidRPr="00826F82">
        <w:t xml:space="preserve"> in articles that explicitly refer to ecological complexity (Fig. 5).</w:t>
      </w:r>
    </w:p>
    <w:p w14:paraId="1AD06992" w14:textId="2FC8EDA5" w:rsidR="00FF1AFD" w:rsidRPr="00826F82" w:rsidRDefault="00FF1AFD" w:rsidP="00FF1AFD">
      <w:pPr>
        <w:spacing w:before="240" w:after="240"/>
      </w:pPr>
      <w:r w:rsidRPr="00826F82">
        <w:t xml:space="preserve">Because the concept of complexity should recall similar ideas for different scientists, </w:t>
      </w:r>
      <w:ins w:id="302" w:author="Roza, Caio G" w:date="2023-04-06T23:06:00Z">
        <w:r w:rsidR="00D3210C" w:rsidRPr="00E91065">
          <w:rPr>
            <w:highlight w:val="yellow"/>
          </w:rPr>
          <w:t xml:space="preserve">we expect that </w:t>
        </w:r>
      </w:ins>
      <w:r w:rsidRPr="00826F82">
        <w:t xml:space="preserve">articles </w:t>
      </w:r>
      <w:del w:id="303" w:author="Roza, Caio G" w:date="2023-04-06T23:06:00Z">
        <w:r w:rsidRPr="00826F82">
          <w:delText xml:space="preserve">that </w:delText>
        </w:r>
      </w:del>
      <w:r w:rsidRPr="00826F82">
        <w:t>explicitly refer</w:t>
      </w:r>
      <w:ins w:id="304" w:author="Roza, Caio G" w:date="2023-04-06T23:06:00Z">
        <w:r w:rsidR="00D3210C" w:rsidRPr="00E91065">
          <w:rPr>
            <w:highlight w:val="yellow"/>
          </w:rPr>
          <w:t>ring</w:t>
        </w:r>
      </w:ins>
      <w:r w:rsidRPr="00826F82">
        <w:t xml:space="preserve"> to ecological complexity should more frequently mention features typical of complex systems than the </w:t>
      </w:r>
      <w:r w:rsidRPr="00826F82">
        <w:rPr>
          <w:i/>
        </w:rPr>
        <w:t>control</w:t>
      </w:r>
      <w:r w:rsidRPr="00826F82">
        <w:t xml:space="preserve"> group articles (or “</w:t>
      </w:r>
      <w:r w:rsidRPr="00826F82">
        <w:rPr>
          <w:i/>
        </w:rPr>
        <w:t>control</w:t>
      </w:r>
      <w:r w:rsidRPr="00826F82">
        <w:t xml:space="preserve"> articles”). We also predict that articles that explicitly refer to ecological complexity should be more similar among</w:t>
      </w:r>
      <w:del w:id="305" w:author="Roza, Caio G" w:date="2023-04-06T23:06:00Z">
        <w:r w:rsidRPr="00826F82">
          <w:delText>st</w:delText>
        </w:r>
      </w:del>
      <w:r w:rsidRPr="00826F82">
        <w:t xml:space="preserve"> themselves than </w:t>
      </w:r>
      <w:ins w:id="306" w:author="Roza, Caio G" w:date="2023-04-06T23:06:00Z">
        <w:r w:rsidR="00D3210C" w:rsidRPr="00E91065">
          <w:rPr>
            <w:highlight w:val="yellow"/>
          </w:rPr>
          <w:t xml:space="preserve">the </w:t>
        </w:r>
      </w:ins>
      <w:r w:rsidRPr="00826F82">
        <w:t xml:space="preserve">control articles, because </w:t>
      </w:r>
      <w:ins w:id="307" w:author="Roza, Caio G" w:date="2023-04-06T23:06:00Z">
        <w:r w:rsidR="00EE535C" w:rsidRPr="00E91065">
          <w:rPr>
            <w:highlight w:val="yellow"/>
          </w:rPr>
          <w:t xml:space="preserve">of </w:t>
        </w:r>
        <w:r w:rsidRPr="00826F82">
          <w:t>ecology</w:t>
        </w:r>
        <w:r w:rsidR="00EE535C" w:rsidRPr="00E91065">
          <w:rPr>
            <w:highlight w:val="yellow"/>
          </w:rPr>
          <w:t>’s</w:t>
        </w:r>
      </w:ins>
      <w:del w:id="308" w:author="Roza, Caio G" w:date="2023-04-06T23:06:00Z">
        <w:r w:rsidRPr="00826F82">
          <w:delText>ecology is a</w:delText>
        </w:r>
      </w:del>
      <w:r w:rsidRPr="00826F82">
        <w:t xml:space="preserve"> vast </w:t>
      </w:r>
      <w:ins w:id="309" w:author="Roza, Caio G" w:date="2023-04-06T23:06:00Z">
        <w:r w:rsidR="00EE535C" w:rsidRPr="00E91065">
          <w:rPr>
            <w:highlight w:val="yellow"/>
          </w:rPr>
          <w:t>scope</w:t>
        </w:r>
        <w:r w:rsidRPr="00826F82">
          <w:t>.</w:t>
        </w:r>
      </w:ins>
      <w:del w:id="310" w:author="Roza, Caio G" w:date="2023-04-06T23:06:00Z">
        <w:r w:rsidRPr="00826F82">
          <w:delText>field with studies ranging from behavioral responses to biogeographical patterns.</w:delText>
        </w:r>
      </w:del>
      <w:r w:rsidRPr="00826F82">
        <w:t xml:space="preserve"> For the same reason, we predict that patterns in how ecological complexity is conceptualized should differ across subfields</w:t>
      </w:r>
      <w:ins w:id="311" w:author="Roza, Caio G" w:date="2023-04-06T23:06:00Z">
        <w:r w:rsidR="00EE535C" w:rsidRPr="00E91065">
          <w:rPr>
            <w:highlight w:val="yellow"/>
          </w:rPr>
          <w:t xml:space="preserve"> of ecology</w:t>
        </w:r>
      </w:ins>
      <w:r w:rsidRPr="00826F82">
        <w:t xml:space="preserve">, e.g., with certain features being more likely to be discussed together, and/or with some subfields citing different subsets of the literature. Support for these predictions would suggest that authors who refer to ecological complexity do so while relating to a set of shared ideas, and therefore that, at least </w:t>
      </w:r>
      <w:r w:rsidR="009329EF" w:rsidRPr="00826F82">
        <w:t>theoretically</w:t>
      </w:r>
      <w:r w:rsidRPr="00826F82">
        <w:t>, there is potential to organize the study of ecological complexity around the principles we identified in reviewing relevant literature in CSS (Table 1).</w:t>
      </w:r>
    </w:p>
    <w:p w14:paraId="486ED28A" w14:textId="77777777" w:rsidR="00FF1AFD" w:rsidRPr="00826F82" w:rsidRDefault="00FF1AFD" w:rsidP="00FF1AFD">
      <w:pPr>
        <w:spacing w:before="120" w:after="120"/>
        <w:rPr>
          <w:u w:val="single"/>
        </w:rPr>
      </w:pPr>
      <w:r w:rsidRPr="00826F82">
        <w:rPr>
          <w:u w:val="single"/>
        </w:rPr>
        <w:t>Features of complex ecological systems identified from complex system science</w:t>
      </w:r>
    </w:p>
    <w:p w14:paraId="5E8FE36E" w14:textId="77777777" w:rsidR="00FF1AFD" w:rsidRPr="00826F82" w:rsidRDefault="00FF1AFD" w:rsidP="00FF1AFD">
      <w:pPr>
        <w:spacing w:before="120" w:after="120"/>
      </w:pPr>
      <w:r w:rsidRPr="00826F82">
        <w:t>We found</w:t>
      </w:r>
      <w:ins w:id="312" w:author="Roza, Caio G" w:date="2023-04-06T23:06:00Z">
        <w:r w:rsidRPr="00826F82">
          <w:t xml:space="preserve"> </w:t>
        </w:r>
        <w:r w:rsidR="00743290" w:rsidRPr="00E91065">
          <w:rPr>
            <w:highlight w:val="yellow"/>
          </w:rPr>
          <w:t>from the literature</w:t>
        </w:r>
      </w:ins>
      <w:r w:rsidRPr="00826F82">
        <w:t xml:space="preserve"> that scientists in CSS identified a core set of concepts that characterize complex systems. Common narratives include the idea that complexity is typical of systems composed of multiple, diverse parts and structured across different organizational levels </w:t>
      </w:r>
      <w:hyperlink r:id="rId257">
        <w:r w:rsidRPr="00826F82">
          <w:rPr>
            <w:color w:val="000000"/>
          </w:rPr>
          <w:t>(</w:t>
        </w:r>
      </w:hyperlink>
      <w:hyperlink r:id="rId258">
        <w:r w:rsidRPr="00826F82">
          <w:rPr>
            <w:i/>
            <w:color w:val="000000"/>
          </w:rPr>
          <w:t>3</w:t>
        </w:r>
      </w:hyperlink>
      <w:hyperlink r:id="rId259">
        <w:r w:rsidRPr="00826F82">
          <w:rPr>
            <w:color w:val="000000"/>
          </w:rPr>
          <w:t>–</w:t>
        </w:r>
      </w:hyperlink>
      <w:hyperlink r:id="rId260">
        <w:r w:rsidRPr="00826F82">
          <w:rPr>
            <w:i/>
            <w:color w:val="000000"/>
          </w:rPr>
          <w:t>5</w:t>
        </w:r>
      </w:hyperlink>
      <w:hyperlink r:id="rId261">
        <w:r w:rsidRPr="00826F82">
          <w:rPr>
            <w:color w:val="000000"/>
          </w:rPr>
          <w:t xml:space="preserve">, </w:t>
        </w:r>
      </w:hyperlink>
      <w:hyperlink r:id="rId262">
        <w:r w:rsidRPr="00826F82">
          <w:rPr>
            <w:i/>
            <w:color w:val="000000"/>
          </w:rPr>
          <w:t>18</w:t>
        </w:r>
      </w:hyperlink>
      <w:hyperlink r:id="rId263">
        <w:r w:rsidRPr="00826F82">
          <w:rPr>
            <w:color w:val="000000"/>
          </w:rPr>
          <w:t xml:space="preserve">, </w:t>
        </w:r>
      </w:hyperlink>
      <w:hyperlink r:id="rId264">
        <w:r w:rsidRPr="00826F82">
          <w:rPr>
            <w:i/>
            <w:color w:val="000000"/>
          </w:rPr>
          <w:t>21</w:t>
        </w:r>
      </w:hyperlink>
      <w:hyperlink r:id="rId265">
        <w:r w:rsidRPr="00826F82">
          <w:rPr>
            <w:color w:val="000000"/>
          </w:rPr>
          <w:t xml:space="preserve">, </w:t>
        </w:r>
      </w:hyperlink>
      <w:hyperlink r:id="rId266">
        <w:r w:rsidRPr="00826F82">
          <w:rPr>
            <w:i/>
            <w:color w:val="000000"/>
          </w:rPr>
          <w:t>33</w:t>
        </w:r>
      </w:hyperlink>
      <w:hyperlink r:id="rId267">
        <w:r w:rsidRPr="00826F82">
          <w:rPr>
            <w:color w:val="000000"/>
          </w:rPr>
          <w:t>)</w:t>
        </w:r>
      </w:hyperlink>
      <w:del w:id="313" w:author="Roza, Caio G" w:date="2023-04-06T23:06:00Z">
        <w:r w:rsidRPr="00826F82">
          <w:rPr>
            <w:color w:val="000000"/>
          </w:rPr>
          <w:delText>(</w:delText>
        </w:r>
        <w:r w:rsidRPr="00826F82">
          <w:rPr>
            <w:i/>
            <w:color w:val="000000"/>
          </w:rPr>
          <w:delText>3</w:delText>
        </w:r>
        <w:r w:rsidRPr="00826F82">
          <w:rPr>
            <w:color w:val="000000"/>
          </w:rPr>
          <w:delText>–</w:delText>
        </w:r>
        <w:r w:rsidRPr="00826F82">
          <w:rPr>
            <w:i/>
            <w:color w:val="000000"/>
          </w:rPr>
          <w:delText>5</w:delText>
        </w:r>
        <w:r w:rsidRPr="00826F82">
          <w:rPr>
            <w:color w:val="000000"/>
          </w:rPr>
          <w:delText xml:space="preserve">, </w:delText>
        </w:r>
        <w:r w:rsidRPr="00826F82">
          <w:rPr>
            <w:i/>
            <w:color w:val="000000"/>
          </w:rPr>
          <w:delText>18</w:delText>
        </w:r>
        <w:r w:rsidRPr="00826F82">
          <w:rPr>
            <w:color w:val="000000"/>
          </w:rPr>
          <w:delText xml:space="preserve">, </w:delText>
        </w:r>
        <w:r w:rsidRPr="00826F82">
          <w:rPr>
            <w:i/>
            <w:color w:val="000000"/>
          </w:rPr>
          <w:delText>21</w:delText>
        </w:r>
        <w:r w:rsidRPr="00826F82">
          <w:rPr>
            <w:color w:val="000000"/>
          </w:rPr>
          <w:delText xml:space="preserve">, </w:delText>
        </w:r>
        <w:r w:rsidRPr="00826F82">
          <w:rPr>
            <w:i/>
            <w:color w:val="000000"/>
          </w:rPr>
          <w:delText>33</w:delText>
        </w:r>
        <w:r w:rsidRPr="00826F82">
          <w:rPr>
            <w:color w:val="000000"/>
          </w:rPr>
          <w:delText>)</w:delText>
        </w:r>
        <w:r w:rsidRPr="00826F82">
          <w:delText>,</w:delText>
        </w:r>
      </w:del>
      <w:ins w:id="314" w:author="Roza, Caio G" w:date="2023-04-06T23:06:00Z">
        <w:r w:rsidRPr="00826F82">
          <w:t>,</w:t>
        </w:r>
      </w:ins>
      <w:r w:rsidRPr="00826F82">
        <w:t xml:space="preserve"> a vision that puts networks </w:t>
      </w:r>
      <w:hyperlink r:id="rId268">
        <w:r w:rsidRPr="00826F82">
          <w:rPr>
            <w:color w:val="000000"/>
          </w:rPr>
          <w:t>(</w:t>
        </w:r>
      </w:hyperlink>
      <w:hyperlink r:id="rId269">
        <w:r w:rsidRPr="00826F82">
          <w:rPr>
            <w:i/>
            <w:color w:val="000000"/>
          </w:rPr>
          <w:t>52</w:t>
        </w:r>
      </w:hyperlink>
      <w:hyperlink r:id="rId270">
        <w:r w:rsidRPr="00826F82">
          <w:rPr>
            <w:color w:val="000000"/>
          </w:rPr>
          <w:t xml:space="preserve">, </w:t>
        </w:r>
      </w:hyperlink>
      <w:hyperlink r:id="rId271">
        <w:r w:rsidRPr="00826F82">
          <w:rPr>
            <w:i/>
            <w:color w:val="000000"/>
          </w:rPr>
          <w:t>62</w:t>
        </w:r>
      </w:hyperlink>
      <w:hyperlink r:id="rId272">
        <w:r w:rsidRPr="00826F82">
          <w:rPr>
            <w:color w:val="000000"/>
          </w:rPr>
          <w:t>)</w:t>
        </w:r>
      </w:hyperlink>
      <w:del w:id="315" w:author="Roza, Caio G" w:date="2023-04-06T23:06:00Z">
        <w:r w:rsidRPr="00826F82">
          <w:rPr>
            <w:color w:val="000000"/>
          </w:rPr>
          <w:delText>(</w:delText>
        </w:r>
        <w:r w:rsidRPr="00826F82">
          <w:rPr>
            <w:i/>
            <w:color w:val="000000"/>
          </w:rPr>
          <w:delText>52</w:delText>
        </w:r>
        <w:r w:rsidRPr="00826F82">
          <w:rPr>
            <w:color w:val="000000"/>
          </w:rPr>
          <w:delText xml:space="preserve">, </w:delText>
        </w:r>
        <w:r w:rsidRPr="00826F82">
          <w:rPr>
            <w:i/>
            <w:color w:val="000000"/>
          </w:rPr>
          <w:delText>62</w:delText>
        </w:r>
        <w:r w:rsidRPr="00826F82">
          <w:rPr>
            <w:color w:val="000000"/>
          </w:rPr>
          <w:delText>)</w:delText>
        </w:r>
      </w:del>
      <w:r w:rsidRPr="00826F82">
        <w:t xml:space="preserve"> and hierarchies </w:t>
      </w:r>
      <w:hyperlink r:id="rId273">
        <w:r w:rsidRPr="00826F82">
          <w:rPr>
            <w:color w:val="000000"/>
          </w:rPr>
          <w:t>(</w:t>
        </w:r>
      </w:hyperlink>
      <w:hyperlink r:id="rId274">
        <w:r w:rsidRPr="00826F82">
          <w:rPr>
            <w:i/>
            <w:color w:val="000000"/>
          </w:rPr>
          <w:t>9</w:t>
        </w:r>
      </w:hyperlink>
      <w:hyperlink r:id="rId275">
        <w:r w:rsidRPr="00826F82">
          <w:rPr>
            <w:color w:val="000000"/>
          </w:rPr>
          <w:t xml:space="preserve">, </w:t>
        </w:r>
      </w:hyperlink>
      <w:hyperlink r:id="rId276">
        <w:r w:rsidRPr="00826F82">
          <w:rPr>
            <w:i/>
            <w:color w:val="000000"/>
          </w:rPr>
          <w:t>63</w:t>
        </w:r>
      </w:hyperlink>
      <w:hyperlink r:id="rId277">
        <w:r w:rsidRPr="00826F82">
          <w:rPr>
            <w:color w:val="000000"/>
          </w:rPr>
          <w:t xml:space="preserve">, </w:t>
        </w:r>
      </w:hyperlink>
      <w:hyperlink r:id="rId278">
        <w:r w:rsidRPr="00826F82">
          <w:rPr>
            <w:i/>
            <w:color w:val="000000"/>
          </w:rPr>
          <w:t>64</w:t>
        </w:r>
      </w:hyperlink>
      <w:hyperlink r:id="rId279">
        <w:r w:rsidRPr="00826F82">
          <w:rPr>
            <w:color w:val="000000"/>
          </w:rPr>
          <w:t>)</w:t>
        </w:r>
      </w:hyperlink>
      <w:del w:id="316" w:author="Roza, Caio G" w:date="2023-04-06T23:06:00Z">
        <w:r w:rsidRPr="00826F82">
          <w:rPr>
            <w:color w:val="000000"/>
          </w:rPr>
          <w:delText>(</w:delText>
        </w:r>
        <w:r w:rsidRPr="00826F82">
          <w:rPr>
            <w:i/>
            <w:color w:val="000000"/>
          </w:rPr>
          <w:delText>9</w:delText>
        </w:r>
        <w:r w:rsidRPr="00826F82">
          <w:rPr>
            <w:color w:val="000000"/>
          </w:rPr>
          <w:delText xml:space="preserve">, </w:delText>
        </w:r>
        <w:r w:rsidRPr="00826F82">
          <w:rPr>
            <w:i/>
            <w:color w:val="000000"/>
          </w:rPr>
          <w:delText>63</w:delText>
        </w:r>
        <w:r w:rsidRPr="00826F82">
          <w:rPr>
            <w:color w:val="000000"/>
          </w:rPr>
          <w:delText xml:space="preserve">, </w:delText>
        </w:r>
        <w:r w:rsidRPr="00826F82">
          <w:rPr>
            <w:i/>
            <w:color w:val="000000"/>
          </w:rPr>
          <w:delText>64</w:delText>
        </w:r>
        <w:r w:rsidRPr="00826F82">
          <w:rPr>
            <w:color w:val="000000"/>
          </w:rPr>
          <w:delText>)</w:delText>
        </w:r>
      </w:del>
      <w:r w:rsidRPr="00826F82">
        <w:t xml:space="preserve"> at the core of ecological complexity. Other concepts include spatiotemporal scale dependencies </w:t>
      </w:r>
      <w:hyperlink r:id="rId280">
        <w:r w:rsidRPr="00826F82">
          <w:rPr>
            <w:color w:val="000000"/>
          </w:rPr>
          <w:t>(</w:t>
        </w:r>
      </w:hyperlink>
      <w:hyperlink r:id="rId281">
        <w:r w:rsidRPr="00826F82">
          <w:rPr>
            <w:i/>
            <w:color w:val="000000"/>
          </w:rPr>
          <w:t>28</w:t>
        </w:r>
      </w:hyperlink>
      <w:hyperlink r:id="rId282">
        <w:r w:rsidRPr="00826F82">
          <w:rPr>
            <w:color w:val="000000"/>
          </w:rPr>
          <w:t xml:space="preserve">, </w:t>
        </w:r>
      </w:hyperlink>
      <w:hyperlink r:id="rId283">
        <w:r w:rsidRPr="00826F82">
          <w:rPr>
            <w:i/>
            <w:color w:val="000000"/>
          </w:rPr>
          <w:t>65</w:t>
        </w:r>
      </w:hyperlink>
      <w:hyperlink r:id="rId284">
        <w:r w:rsidRPr="00826F82">
          <w:rPr>
            <w:color w:val="000000"/>
          </w:rPr>
          <w:t>–</w:t>
        </w:r>
      </w:hyperlink>
      <w:hyperlink r:id="rId285">
        <w:r w:rsidRPr="00826F82">
          <w:rPr>
            <w:i/>
            <w:color w:val="000000"/>
          </w:rPr>
          <w:t>67</w:t>
        </w:r>
      </w:hyperlink>
      <w:hyperlink r:id="rId286">
        <w:r w:rsidRPr="00826F82">
          <w:rPr>
            <w:color w:val="000000"/>
          </w:rPr>
          <w:t>)</w:t>
        </w:r>
      </w:hyperlink>
      <w:del w:id="317" w:author="Roza, Caio G" w:date="2023-04-06T23:06:00Z">
        <w:r w:rsidRPr="00826F82">
          <w:rPr>
            <w:color w:val="000000"/>
          </w:rPr>
          <w:delText>(</w:delText>
        </w:r>
        <w:r w:rsidRPr="00826F82">
          <w:rPr>
            <w:i/>
            <w:color w:val="000000"/>
          </w:rPr>
          <w:delText>28</w:delText>
        </w:r>
        <w:r w:rsidRPr="00826F82">
          <w:rPr>
            <w:color w:val="000000"/>
          </w:rPr>
          <w:delText xml:space="preserve">, </w:delText>
        </w:r>
        <w:r w:rsidRPr="00826F82">
          <w:rPr>
            <w:i/>
            <w:color w:val="000000"/>
          </w:rPr>
          <w:delText>65</w:delText>
        </w:r>
        <w:r w:rsidRPr="00826F82">
          <w:rPr>
            <w:color w:val="000000"/>
          </w:rPr>
          <w:delText>–</w:delText>
        </w:r>
        <w:r w:rsidRPr="00826F82">
          <w:rPr>
            <w:i/>
            <w:color w:val="000000"/>
          </w:rPr>
          <w:delText>67</w:delText>
        </w:r>
        <w:r w:rsidRPr="00826F82">
          <w:rPr>
            <w:color w:val="000000"/>
          </w:rPr>
          <w:delText>)</w:delText>
        </w:r>
        <w:r w:rsidRPr="00826F82">
          <w:delText>,</w:delText>
        </w:r>
      </w:del>
      <w:ins w:id="318" w:author="Roza, Caio G" w:date="2023-04-06T23:06:00Z">
        <w:r w:rsidRPr="00826F82">
          <w:t>,</w:t>
        </w:r>
      </w:ins>
      <w:r w:rsidRPr="00826F82">
        <w:t xml:space="preserve"> criticality </w:t>
      </w:r>
      <w:hyperlink r:id="rId287">
        <w:r w:rsidRPr="00826F82">
          <w:rPr>
            <w:color w:val="000000"/>
          </w:rPr>
          <w:t>(</w:t>
        </w:r>
      </w:hyperlink>
      <w:hyperlink r:id="rId288">
        <w:r w:rsidRPr="00826F82">
          <w:rPr>
            <w:i/>
            <w:color w:val="000000"/>
          </w:rPr>
          <w:t>11</w:t>
        </w:r>
      </w:hyperlink>
      <w:hyperlink r:id="rId289">
        <w:r w:rsidRPr="00826F82">
          <w:rPr>
            <w:color w:val="000000"/>
          </w:rPr>
          <w:t xml:space="preserve">, </w:t>
        </w:r>
      </w:hyperlink>
      <w:hyperlink r:id="rId290">
        <w:r w:rsidRPr="00826F82">
          <w:rPr>
            <w:i/>
            <w:color w:val="000000"/>
          </w:rPr>
          <w:t>68</w:t>
        </w:r>
      </w:hyperlink>
      <w:hyperlink r:id="rId291">
        <w:r w:rsidRPr="00826F82">
          <w:rPr>
            <w:color w:val="000000"/>
          </w:rPr>
          <w:t>)</w:t>
        </w:r>
      </w:hyperlink>
      <w:del w:id="319" w:author="Roza, Caio G" w:date="2023-04-06T23:06:00Z">
        <w:r w:rsidRPr="00826F82">
          <w:rPr>
            <w:color w:val="000000"/>
          </w:rPr>
          <w:delText>(</w:delText>
        </w:r>
        <w:r w:rsidRPr="00826F82">
          <w:rPr>
            <w:i/>
            <w:color w:val="000000"/>
          </w:rPr>
          <w:delText>11</w:delText>
        </w:r>
        <w:r w:rsidRPr="00826F82">
          <w:rPr>
            <w:color w:val="000000"/>
          </w:rPr>
          <w:delText xml:space="preserve">, </w:delText>
        </w:r>
        <w:r w:rsidRPr="00826F82">
          <w:rPr>
            <w:i/>
            <w:color w:val="000000"/>
          </w:rPr>
          <w:delText>68</w:delText>
        </w:r>
        <w:r w:rsidRPr="00826F82">
          <w:rPr>
            <w:color w:val="000000"/>
          </w:rPr>
          <w:delText>)</w:delText>
        </w:r>
        <w:r w:rsidRPr="00826F82">
          <w:delText>,</w:delText>
        </w:r>
      </w:del>
      <w:ins w:id="320" w:author="Roza, Caio G" w:date="2023-04-06T23:06:00Z">
        <w:r w:rsidRPr="00826F82">
          <w:t>,</w:t>
        </w:r>
      </w:ins>
      <w:r w:rsidRPr="00826F82">
        <w:t xml:space="preserve"> self-organization of the parts that compose a system in increasingly sophisticated modules </w:t>
      </w:r>
      <w:hyperlink r:id="rId292">
        <w:r w:rsidRPr="00826F82">
          <w:rPr>
            <w:color w:val="000000"/>
          </w:rPr>
          <w:t>(</w:t>
        </w:r>
      </w:hyperlink>
      <w:hyperlink r:id="rId293">
        <w:r w:rsidRPr="00826F82">
          <w:rPr>
            <w:i/>
            <w:color w:val="000000"/>
          </w:rPr>
          <w:t>9</w:t>
        </w:r>
      </w:hyperlink>
      <w:hyperlink r:id="rId294">
        <w:r w:rsidRPr="00826F82">
          <w:rPr>
            <w:color w:val="000000"/>
          </w:rPr>
          <w:t xml:space="preserve">, </w:t>
        </w:r>
      </w:hyperlink>
      <w:hyperlink r:id="rId295">
        <w:r w:rsidRPr="00826F82">
          <w:rPr>
            <w:i/>
            <w:color w:val="000000"/>
          </w:rPr>
          <w:t>21</w:t>
        </w:r>
      </w:hyperlink>
      <w:hyperlink r:id="rId296">
        <w:r w:rsidRPr="00826F82">
          <w:rPr>
            <w:color w:val="000000"/>
          </w:rPr>
          <w:t xml:space="preserve">, </w:t>
        </w:r>
      </w:hyperlink>
      <w:hyperlink r:id="rId297">
        <w:r w:rsidRPr="00826F82">
          <w:rPr>
            <w:i/>
            <w:color w:val="000000"/>
          </w:rPr>
          <w:t>33</w:t>
        </w:r>
      </w:hyperlink>
      <w:hyperlink r:id="rId298">
        <w:r w:rsidRPr="00826F82">
          <w:rPr>
            <w:color w:val="000000"/>
          </w:rPr>
          <w:t xml:space="preserve">, </w:t>
        </w:r>
      </w:hyperlink>
      <w:hyperlink r:id="rId299">
        <w:r w:rsidRPr="00826F82">
          <w:rPr>
            <w:i/>
            <w:color w:val="000000"/>
          </w:rPr>
          <w:t>69</w:t>
        </w:r>
      </w:hyperlink>
      <w:hyperlink r:id="rId300">
        <w:r w:rsidRPr="00826F82">
          <w:rPr>
            <w:color w:val="000000"/>
          </w:rPr>
          <w:t xml:space="preserve">, </w:t>
        </w:r>
      </w:hyperlink>
      <w:hyperlink r:id="rId301">
        <w:r w:rsidRPr="00826F82">
          <w:rPr>
            <w:i/>
            <w:color w:val="000000"/>
          </w:rPr>
          <w:t>70</w:t>
        </w:r>
      </w:hyperlink>
      <w:hyperlink r:id="rId302">
        <w:r w:rsidRPr="00826F82">
          <w:rPr>
            <w:color w:val="000000"/>
          </w:rPr>
          <w:t>)</w:t>
        </w:r>
      </w:hyperlink>
      <w:del w:id="321" w:author="Roza, Caio G" w:date="2023-04-06T23:06:00Z">
        <w:r w:rsidRPr="00826F82">
          <w:rPr>
            <w:color w:val="000000"/>
          </w:rPr>
          <w:delText>(</w:delText>
        </w:r>
        <w:r w:rsidRPr="00826F82">
          <w:rPr>
            <w:i/>
            <w:color w:val="000000"/>
          </w:rPr>
          <w:delText>9</w:delText>
        </w:r>
        <w:r w:rsidRPr="00826F82">
          <w:rPr>
            <w:color w:val="000000"/>
          </w:rPr>
          <w:delText xml:space="preserve">, </w:delText>
        </w:r>
        <w:r w:rsidRPr="00826F82">
          <w:rPr>
            <w:i/>
            <w:color w:val="000000"/>
          </w:rPr>
          <w:delText>21</w:delText>
        </w:r>
        <w:r w:rsidRPr="00826F82">
          <w:rPr>
            <w:color w:val="000000"/>
          </w:rPr>
          <w:delText xml:space="preserve">, </w:delText>
        </w:r>
        <w:r w:rsidRPr="00826F82">
          <w:rPr>
            <w:i/>
            <w:color w:val="000000"/>
          </w:rPr>
          <w:delText>33</w:delText>
        </w:r>
        <w:r w:rsidRPr="00826F82">
          <w:rPr>
            <w:color w:val="000000"/>
          </w:rPr>
          <w:delText xml:space="preserve">, </w:delText>
        </w:r>
        <w:r w:rsidRPr="00826F82">
          <w:rPr>
            <w:i/>
            <w:color w:val="000000"/>
          </w:rPr>
          <w:delText>69</w:delText>
        </w:r>
        <w:r w:rsidRPr="00826F82">
          <w:rPr>
            <w:color w:val="000000"/>
          </w:rPr>
          <w:delText xml:space="preserve">, </w:delText>
        </w:r>
        <w:r w:rsidRPr="00826F82">
          <w:rPr>
            <w:i/>
            <w:color w:val="000000"/>
          </w:rPr>
          <w:delText>70</w:delText>
        </w:r>
        <w:r w:rsidRPr="00826F82">
          <w:rPr>
            <w:color w:val="000000"/>
          </w:rPr>
          <w:delText>)</w:delText>
        </w:r>
        <w:r w:rsidRPr="00826F82">
          <w:delText>,</w:delText>
        </w:r>
      </w:del>
      <w:ins w:id="322" w:author="Roza, Caio G" w:date="2023-04-06T23:06:00Z">
        <w:r w:rsidRPr="00826F82">
          <w:t>,</w:t>
        </w:r>
      </w:ins>
      <w:r w:rsidRPr="00826F82">
        <w:t xml:space="preserve"> and feedbacks occurring both within and between each level of the system, which stabilize and constrain both the whole system and its parts </w:t>
      </w:r>
      <w:hyperlink r:id="rId303">
        <w:r w:rsidRPr="00826F82">
          <w:rPr>
            <w:color w:val="000000"/>
          </w:rPr>
          <w:t>(</w:t>
        </w:r>
      </w:hyperlink>
      <w:hyperlink r:id="rId304">
        <w:r w:rsidRPr="00826F82">
          <w:rPr>
            <w:i/>
            <w:color w:val="000000"/>
          </w:rPr>
          <w:t>6</w:t>
        </w:r>
      </w:hyperlink>
      <w:hyperlink r:id="rId305">
        <w:r w:rsidRPr="00826F82">
          <w:rPr>
            <w:color w:val="000000"/>
          </w:rPr>
          <w:t xml:space="preserve">, </w:t>
        </w:r>
      </w:hyperlink>
      <w:hyperlink r:id="rId306">
        <w:r w:rsidRPr="00826F82">
          <w:rPr>
            <w:i/>
            <w:color w:val="000000"/>
          </w:rPr>
          <w:t>18</w:t>
        </w:r>
      </w:hyperlink>
      <w:hyperlink r:id="rId307">
        <w:r w:rsidRPr="00826F82">
          <w:rPr>
            <w:color w:val="000000"/>
          </w:rPr>
          <w:t xml:space="preserve">, </w:t>
        </w:r>
      </w:hyperlink>
      <w:hyperlink r:id="rId308">
        <w:r w:rsidRPr="00826F82">
          <w:rPr>
            <w:i/>
            <w:color w:val="000000"/>
          </w:rPr>
          <w:t>31</w:t>
        </w:r>
      </w:hyperlink>
      <w:hyperlink r:id="rId309">
        <w:r w:rsidRPr="00826F82">
          <w:rPr>
            <w:color w:val="000000"/>
          </w:rPr>
          <w:t xml:space="preserve">, </w:t>
        </w:r>
      </w:hyperlink>
      <w:hyperlink r:id="rId310">
        <w:r w:rsidRPr="00826F82">
          <w:rPr>
            <w:i/>
            <w:color w:val="000000"/>
          </w:rPr>
          <w:t>65</w:t>
        </w:r>
      </w:hyperlink>
      <w:hyperlink r:id="rId311">
        <w:r w:rsidRPr="00826F82">
          <w:rPr>
            <w:color w:val="000000"/>
          </w:rPr>
          <w:t xml:space="preserve">, </w:t>
        </w:r>
      </w:hyperlink>
      <w:hyperlink r:id="rId312">
        <w:r w:rsidRPr="00826F82">
          <w:rPr>
            <w:i/>
            <w:color w:val="000000"/>
          </w:rPr>
          <w:t>67</w:t>
        </w:r>
      </w:hyperlink>
      <w:hyperlink r:id="rId313">
        <w:r w:rsidRPr="00826F82">
          <w:rPr>
            <w:color w:val="000000"/>
          </w:rPr>
          <w:t>)</w:t>
        </w:r>
      </w:hyperlink>
      <w:del w:id="323" w:author="Roza, Caio G" w:date="2023-04-06T23:06:00Z">
        <w:r w:rsidRPr="00826F82">
          <w:rPr>
            <w:color w:val="000000"/>
          </w:rPr>
          <w:delText>(</w:delText>
        </w:r>
        <w:r w:rsidRPr="00826F82">
          <w:rPr>
            <w:i/>
            <w:color w:val="000000"/>
          </w:rPr>
          <w:delText>6</w:delText>
        </w:r>
        <w:r w:rsidRPr="00826F82">
          <w:rPr>
            <w:color w:val="000000"/>
          </w:rPr>
          <w:delText xml:space="preserve">, </w:delText>
        </w:r>
        <w:r w:rsidRPr="00826F82">
          <w:rPr>
            <w:i/>
            <w:color w:val="000000"/>
          </w:rPr>
          <w:delText>18</w:delText>
        </w:r>
        <w:r w:rsidRPr="00826F82">
          <w:rPr>
            <w:color w:val="000000"/>
          </w:rPr>
          <w:delText xml:space="preserve">, </w:delText>
        </w:r>
        <w:r w:rsidRPr="00826F82">
          <w:rPr>
            <w:i/>
            <w:color w:val="000000"/>
          </w:rPr>
          <w:delText>31</w:delText>
        </w:r>
        <w:r w:rsidRPr="00826F82">
          <w:rPr>
            <w:color w:val="000000"/>
          </w:rPr>
          <w:delText xml:space="preserve">, </w:delText>
        </w:r>
        <w:r w:rsidRPr="00826F82">
          <w:rPr>
            <w:i/>
            <w:color w:val="000000"/>
          </w:rPr>
          <w:delText>65</w:delText>
        </w:r>
        <w:r w:rsidRPr="00826F82">
          <w:rPr>
            <w:color w:val="000000"/>
          </w:rPr>
          <w:delText xml:space="preserve">, </w:delText>
        </w:r>
        <w:r w:rsidRPr="00826F82">
          <w:rPr>
            <w:i/>
            <w:color w:val="000000"/>
          </w:rPr>
          <w:delText>67</w:delText>
        </w:r>
        <w:r w:rsidRPr="00826F82">
          <w:rPr>
            <w:color w:val="000000"/>
          </w:rPr>
          <w:delText>)</w:delText>
        </w:r>
        <w:r w:rsidRPr="00826F82">
          <w:delText>.</w:delText>
        </w:r>
      </w:del>
      <w:ins w:id="324" w:author="Roza, Caio G" w:date="2023-04-06T23:06:00Z">
        <w:r w:rsidRPr="00826F82">
          <w:t>.</w:t>
        </w:r>
      </w:ins>
      <w:r w:rsidRPr="00826F82">
        <w:t xml:space="preserve"> </w:t>
      </w:r>
      <w:r w:rsidRPr="00826F82">
        <w:lastRenderedPageBreak/>
        <w:t xml:space="preserve">Chaotic dynamics and the potential for alternative states, which are often contingent on the initial conditions of a system and may operate at any organizational level, complete the typical recipe of a complex system </w:t>
      </w:r>
      <w:hyperlink r:id="rId314">
        <w:r w:rsidRPr="00826F82">
          <w:rPr>
            <w:color w:val="000000"/>
          </w:rPr>
          <w:t>(</w:t>
        </w:r>
      </w:hyperlink>
      <w:hyperlink r:id="rId315">
        <w:r w:rsidRPr="00826F82">
          <w:rPr>
            <w:i/>
            <w:color w:val="000000"/>
          </w:rPr>
          <w:t>2</w:t>
        </w:r>
      </w:hyperlink>
      <w:hyperlink r:id="rId316">
        <w:r w:rsidRPr="00826F82">
          <w:rPr>
            <w:color w:val="000000"/>
          </w:rPr>
          <w:t xml:space="preserve">, </w:t>
        </w:r>
      </w:hyperlink>
      <w:hyperlink r:id="rId317">
        <w:r w:rsidRPr="00826F82">
          <w:rPr>
            <w:i/>
            <w:color w:val="000000"/>
          </w:rPr>
          <w:t>18</w:t>
        </w:r>
      </w:hyperlink>
      <w:hyperlink r:id="rId318">
        <w:r w:rsidRPr="00826F82">
          <w:rPr>
            <w:color w:val="000000"/>
          </w:rPr>
          <w:t xml:space="preserve">, </w:t>
        </w:r>
      </w:hyperlink>
      <w:hyperlink r:id="rId319">
        <w:r w:rsidRPr="00826F82">
          <w:rPr>
            <w:i/>
            <w:color w:val="000000"/>
          </w:rPr>
          <w:t>71</w:t>
        </w:r>
      </w:hyperlink>
      <w:hyperlink r:id="rId320">
        <w:r w:rsidRPr="00826F82">
          <w:rPr>
            <w:color w:val="000000"/>
          </w:rPr>
          <w:t xml:space="preserve">, </w:t>
        </w:r>
      </w:hyperlink>
      <w:hyperlink r:id="rId321">
        <w:r w:rsidRPr="00826F82">
          <w:rPr>
            <w:i/>
            <w:color w:val="000000"/>
          </w:rPr>
          <w:t>72</w:t>
        </w:r>
      </w:hyperlink>
      <w:hyperlink r:id="rId322">
        <w:r w:rsidRPr="00826F82">
          <w:rPr>
            <w:color w:val="000000"/>
          </w:rPr>
          <w:t>)</w:t>
        </w:r>
      </w:hyperlink>
      <w:del w:id="325" w:author="Roza, Caio G" w:date="2023-04-06T23:06:00Z">
        <w:r w:rsidRPr="00826F82">
          <w:rPr>
            <w:color w:val="000000"/>
          </w:rPr>
          <w:delText>(</w:delText>
        </w:r>
        <w:r w:rsidRPr="00826F82">
          <w:rPr>
            <w:i/>
            <w:color w:val="000000"/>
          </w:rPr>
          <w:delText>2</w:delText>
        </w:r>
        <w:r w:rsidRPr="00826F82">
          <w:rPr>
            <w:color w:val="000000"/>
          </w:rPr>
          <w:delText xml:space="preserve">, </w:delText>
        </w:r>
        <w:r w:rsidRPr="00826F82">
          <w:rPr>
            <w:i/>
            <w:color w:val="000000"/>
          </w:rPr>
          <w:delText>18</w:delText>
        </w:r>
        <w:r w:rsidRPr="00826F82">
          <w:rPr>
            <w:color w:val="000000"/>
          </w:rPr>
          <w:delText xml:space="preserve">, </w:delText>
        </w:r>
        <w:r w:rsidRPr="00826F82">
          <w:rPr>
            <w:i/>
            <w:color w:val="000000"/>
          </w:rPr>
          <w:delText>71</w:delText>
        </w:r>
        <w:r w:rsidRPr="00826F82">
          <w:rPr>
            <w:color w:val="000000"/>
          </w:rPr>
          <w:delText xml:space="preserve">, </w:delText>
        </w:r>
        <w:r w:rsidRPr="00826F82">
          <w:rPr>
            <w:i/>
            <w:color w:val="000000"/>
          </w:rPr>
          <w:delText>72</w:delText>
        </w:r>
        <w:r w:rsidRPr="00826F82">
          <w:rPr>
            <w:color w:val="000000"/>
          </w:rPr>
          <w:delText>)</w:delText>
        </w:r>
        <w:r w:rsidRPr="00826F82">
          <w:delText>.</w:delText>
        </w:r>
      </w:del>
      <w:ins w:id="326" w:author="Roza, Caio G" w:date="2023-04-06T23:06:00Z">
        <w:r w:rsidRPr="00826F82">
          <w:t>.</w:t>
        </w:r>
      </w:ins>
      <w:r w:rsidRPr="00826F82">
        <w:t xml:space="preserve"> We chose 23 representative features to synthesize more specific aspects that emerged consistently from this broad range of concepts (Table 1).</w:t>
      </w:r>
    </w:p>
    <w:p w14:paraId="5114D0FF" w14:textId="77777777" w:rsidR="00FF1AFD" w:rsidRPr="00826F82" w:rsidRDefault="00FF1AFD" w:rsidP="00FF1AFD">
      <w:pPr>
        <w:spacing w:before="120" w:after="120"/>
        <w:rPr>
          <w:u w:val="single"/>
        </w:rPr>
      </w:pPr>
      <w:r w:rsidRPr="00826F82">
        <w:rPr>
          <w:u w:val="single"/>
        </w:rPr>
        <w:t>Spatiotemporal patterns in the study of ecological complexity</w:t>
      </w:r>
    </w:p>
    <w:p w14:paraId="26A29EE7" w14:textId="3DD8099C" w:rsidR="00FF1AFD" w:rsidRPr="00826F82" w:rsidRDefault="00FF1AFD" w:rsidP="00FF1AFD">
      <w:pPr>
        <w:spacing w:before="120" w:after="120"/>
      </w:pPr>
      <w:r w:rsidRPr="00826F82">
        <w:t xml:space="preserve">We retrieved 172 articles that mention “ecological complexity” in their title or keywords. </w:t>
      </w:r>
      <w:ins w:id="327" w:author="Roza, Caio G" w:date="2023-04-06T23:06:00Z">
        <w:r w:rsidR="00497B93" w:rsidRPr="00E91065">
          <w:rPr>
            <w:highlight w:val="yellow"/>
          </w:rPr>
          <w:t>Researchers based in</w:t>
        </w:r>
        <w:r w:rsidRPr="00826F82">
          <w:t xml:space="preserve"> </w:t>
        </w:r>
        <w:r w:rsidR="00497B93" w:rsidRPr="00E91065">
          <w:rPr>
            <w:highlight w:val="yellow"/>
          </w:rPr>
          <w:t>i</w:t>
        </w:r>
        <w:r w:rsidRPr="00826F82">
          <w:t>nstitutions</w:t>
        </w:r>
      </w:ins>
      <w:del w:id="328" w:author="Roza, Caio G" w:date="2023-04-06T23:06:00Z">
        <w:r w:rsidRPr="00826F82">
          <w:delText>Institutions</w:delText>
        </w:r>
      </w:del>
      <w:r w:rsidRPr="00826F82">
        <w:t xml:space="preserve"> from all continents except Antarctica contributed to this pool of manuscripts (Fig. 2a), with</w:t>
      </w:r>
      <w:ins w:id="329" w:author="Roza, Caio G" w:date="2023-04-06T23:06:00Z">
        <w:r w:rsidR="00497B93" w:rsidRPr="00E91065">
          <w:rPr>
            <w:highlight w:val="yellow"/>
          </w:rPr>
          <w:t xml:space="preserve"> researchers based in</w:t>
        </w:r>
      </w:ins>
      <w:r w:rsidRPr="00826F82">
        <w:t xml:space="preserve"> North American (</w:t>
      </w:r>
      <w:r w:rsidRPr="00826F82">
        <w:rPr>
          <w:i/>
        </w:rPr>
        <w:t>n</w:t>
      </w:r>
      <w:r w:rsidRPr="00826F82">
        <w:t xml:space="preserve"> = 266) and European (</w:t>
      </w:r>
      <w:r w:rsidRPr="00826F82">
        <w:rPr>
          <w:i/>
        </w:rPr>
        <w:t>n</w:t>
      </w:r>
      <w:r w:rsidRPr="00826F82">
        <w:t xml:space="preserve"> = 185) institutions contributing disproportionately more. Considering the articles mentioning “ecological complexity” in all fields (i.e., title, keywords</w:t>
      </w:r>
      <w:r w:rsidR="009329EF" w:rsidRPr="00826F82">
        <w:t>,</w:t>
      </w:r>
      <w:r w:rsidRPr="00826F82">
        <w:t xml:space="preserve"> and abstract), we found a steady increase in research effort starting from the late 1990s, exceeding 2000 articles</w:t>
      </w:r>
      <w:r w:rsidR="009329EF" w:rsidRPr="00826F82">
        <w:t xml:space="preserve"> per year</w:t>
      </w:r>
      <w:r w:rsidRPr="00826F82">
        <w:t xml:space="preserve"> as of the end of 2021 (Fig. 2b; see also Fig. S1).</w:t>
      </w:r>
    </w:p>
    <w:p w14:paraId="47B6DCB5" w14:textId="77777777" w:rsidR="00FF1AFD" w:rsidRPr="00826F82" w:rsidRDefault="00FF1AFD" w:rsidP="00FF1AFD">
      <w:pPr>
        <w:spacing w:before="120" w:after="120"/>
        <w:rPr>
          <w:u w:val="single"/>
        </w:rPr>
      </w:pPr>
      <w:r w:rsidRPr="00826F82">
        <w:rPr>
          <w:u w:val="single"/>
        </w:rPr>
        <w:t>The diversity of complexity articles</w:t>
      </w:r>
    </w:p>
    <w:p w14:paraId="4D3DEEF5" w14:textId="77777777" w:rsidR="00FF1AFD" w:rsidRPr="00826F82" w:rsidRDefault="00FF1AFD" w:rsidP="00FF1AFD">
      <w:pPr>
        <w:spacing w:before="120" w:after="120"/>
      </w:pPr>
      <w:r w:rsidRPr="00826F82">
        <w:t xml:space="preserve">We ran a topic modeling analysis using the Latent Dirichlet Allocation (LDA) to test whether the 23 features we selected through our critical review (Table 1) are relevant to characterize </w:t>
      </w:r>
      <w:r w:rsidRPr="00826F82">
        <w:rPr>
          <w:i/>
        </w:rPr>
        <w:t xml:space="preserve">complexity </w:t>
      </w:r>
      <w:r w:rsidRPr="00826F82">
        <w:t xml:space="preserve">articles, and to what extent these contribute more to </w:t>
      </w:r>
      <w:r w:rsidRPr="00826F82">
        <w:rPr>
          <w:i/>
        </w:rPr>
        <w:t>complexity</w:t>
      </w:r>
      <w:r w:rsidRPr="00826F82">
        <w:t xml:space="preserve"> than </w:t>
      </w:r>
      <w:r w:rsidRPr="00826F82">
        <w:rPr>
          <w:i/>
        </w:rPr>
        <w:t xml:space="preserve">control </w:t>
      </w:r>
      <w:r w:rsidRPr="00826F82">
        <w:t xml:space="preserve">articles. All features except ‘aggregation’ appeared more often in the top 0.5% important features in topics from the </w:t>
      </w:r>
      <w:r w:rsidRPr="00826F82">
        <w:rPr>
          <w:i/>
        </w:rPr>
        <w:t>complexity</w:t>
      </w:r>
      <w:r w:rsidRPr="00826F82">
        <w:t xml:space="preserve"> group compared to the </w:t>
      </w:r>
      <w:r w:rsidRPr="00826F82">
        <w:rPr>
          <w:i/>
        </w:rPr>
        <w:t>control</w:t>
      </w:r>
      <w:r w:rsidRPr="00826F82">
        <w:t xml:space="preserve">, and the average probability of a feature to characterize a document was higher for the </w:t>
      </w:r>
      <w:r w:rsidRPr="00826F82">
        <w:rPr>
          <w:i/>
        </w:rPr>
        <w:t>complexity</w:t>
      </w:r>
      <w:r w:rsidRPr="00826F82">
        <w:t xml:space="preserve"> group (Fig. S2).</w:t>
      </w:r>
    </w:p>
    <w:p w14:paraId="5C0519B9" w14:textId="64B162A6" w:rsidR="00FF1AFD" w:rsidRPr="00826F82" w:rsidRDefault="00FF1AFD" w:rsidP="00FF1AFD">
      <w:pPr>
        <w:spacing w:before="120" w:after="120"/>
        <w:ind w:firstLine="720"/>
      </w:pPr>
      <w:r w:rsidRPr="00826F82">
        <w:t xml:space="preserve">Having assessed the reliability of the 23 features we identified in our critical review, we compared </w:t>
      </w:r>
      <w:r w:rsidRPr="00826F82">
        <w:rPr>
          <w:i/>
        </w:rPr>
        <w:t xml:space="preserve">complexity </w:t>
      </w:r>
      <w:r w:rsidRPr="00826F82">
        <w:t>and</w:t>
      </w:r>
      <w:r w:rsidRPr="00826F82">
        <w:rPr>
          <w:i/>
        </w:rPr>
        <w:t xml:space="preserve"> control </w:t>
      </w:r>
      <w:r w:rsidRPr="00826F82">
        <w:t xml:space="preserve">articles with respect to their reference to these features. </w:t>
      </w:r>
      <w:r w:rsidRPr="00826F82">
        <w:rPr>
          <w:i/>
        </w:rPr>
        <w:t>Complexity</w:t>
      </w:r>
      <w:r w:rsidRPr="00826F82">
        <w:t xml:space="preserve"> articles included a significantly (α = 0.05) higher number of features than expected from a random sample of </w:t>
      </w:r>
      <w:r w:rsidRPr="00826F82">
        <w:rPr>
          <w:i/>
        </w:rPr>
        <w:t xml:space="preserve">control </w:t>
      </w:r>
      <w:r w:rsidRPr="00826F82">
        <w:t xml:space="preserve">articles from the ecological literature (Fig. 3a-b) and were more similar to each other than expected by chance alone (Fig. 3c-d). Specifically, </w:t>
      </w:r>
      <w:r w:rsidRPr="00826F82">
        <w:rPr>
          <w:i/>
        </w:rPr>
        <w:t>complexity</w:t>
      </w:r>
      <w:r w:rsidRPr="00826F82">
        <w:t xml:space="preserve"> articles mentioned on average 9 out of 23 features, against the 6 observed in </w:t>
      </w:r>
      <w:r w:rsidRPr="00826F82">
        <w:rPr>
          <w:i/>
        </w:rPr>
        <w:t xml:space="preserve">control </w:t>
      </w:r>
      <w:r w:rsidRPr="00826F82">
        <w:t>articles (</w:t>
      </w:r>
      <w:r w:rsidRPr="00826F82">
        <w:rPr>
          <w:i/>
        </w:rPr>
        <w:t>F</w:t>
      </w:r>
      <w:r w:rsidRPr="00826F82">
        <w:rPr>
          <w:i/>
          <w:vertAlign w:val="subscript"/>
        </w:rPr>
        <w:t>1,344</w:t>
      </w:r>
      <w:r w:rsidRPr="00826F82">
        <w:t xml:space="preserve"> = 86.6, p &lt; 0.0001; Fig. 3a). This result was consistent when accounting for features’ relative abundances (</w:t>
      </w:r>
      <w:r w:rsidRPr="00826F82">
        <w:rPr>
          <w:i/>
        </w:rPr>
        <w:t>F</w:t>
      </w:r>
      <w:r w:rsidRPr="00826F82">
        <w:rPr>
          <w:vertAlign w:val="subscript"/>
        </w:rPr>
        <w:t>1,344</w:t>
      </w:r>
      <w:r w:rsidRPr="00826F82">
        <w:t xml:space="preserve"> = 68.53, </w:t>
      </w:r>
      <w:r w:rsidRPr="00826F82">
        <w:rPr>
          <w:i/>
        </w:rPr>
        <w:t>p</w:t>
      </w:r>
      <w:r w:rsidRPr="00826F82">
        <w:t xml:space="preserve"> &lt; 0.0001; Fig. 3b). Regarding uniqueness, </w:t>
      </w:r>
      <w:r w:rsidRPr="00826F82">
        <w:rPr>
          <w:i/>
        </w:rPr>
        <w:t>complexity</w:t>
      </w:r>
      <w:r w:rsidRPr="00826F82">
        <w:t xml:space="preserve"> articles were on average 6% more similar to each other than </w:t>
      </w:r>
      <w:r w:rsidRPr="00826F82">
        <w:rPr>
          <w:i/>
        </w:rPr>
        <w:t>control</w:t>
      </w:r>
      <w:r w:rsidRPr="00826F82">
        <w:t xml:space="preserve"> articles. The average distance to the median of </w:t>
      </w:r>
      <w:r w:rsidRPr="00826F82">
        <w:rPr>
          <w:i/>
        </w:rPr>
        <w:t xml:space="preserve">complexity </w:t>
      </w:r>
      <w:r w:rsidRPr="00826F82">
        <w:t xml:space="preserve">articles was 0.51 ± 0.09, while </w:t>
      </w:r>
      <w:r w:rsidRPr="00826F82">
        <w:rPr>
          <w:i/>
        </w:rPr>
        <w:t>control</w:t>
      </w:r>
      <w:r w:rsidRPr="00826F82">
        <w:t xml:space="preserve"> articles showed an average distance to the median of 0.54 ± 0.10 (</w:t>
      </w:r>
      <w:r w:rsidRPr="00826F82">
        <w:rPr>
          <w:i/>
        </w:rPr>
        <w:t>F</w:t>
      </w:r>
      <w:r w:rsidRPr="00826F82">
        <w:rPr>
          <w:i/>
          <w:vertAlign w:val="subscript"/>
        </w:rPr>
        <w:t>1</w:t>
      </w:r>
      <w:r w:rsidRPr="00826F82">
        <w:rPr>
          <w:vertAlign w:val="subscript"/>
        </w:rPr>
        <w:t>,344</w:t>
      </w:r>
      <w:r w:rsidRPr="00826F82">
        <w:t xml:space="preserve"> = 10.92, </w:t>
      </w:r>
      <w:r w:rsidRPr="00826F82">
        <w:rPr>
          <w:i/>
        </w:rPr>
        <w:t>p</w:t>
      </w:r>
      <w:r w:rsidRPr="00826F82">
        <w:t xml:space="preserve"> = 0.001; Fig. 3c). For both </w:t>
      </w:r>
      <w:r w:rsidRPr="00826F82">
        <w:rPr>
          <w:i/>
        </w:rPr>
        <w:t>complexity</w:t>
      </w:r>
      <w:r w:rsidRPr="00826F82">
        <w:t xml:space="preserve"> and </w:t>
      </w:r>
      <w:r w:rsidRPr="00826F82">
        <w:rPr>
          <w:i/>
        </w:rPr>
        <w:t>control</w:t>
      </w:r>
      <w:r w:rsidRPr="00826F82">
        <w:t xml:space="preserve"> articles, those mentioning less than five features were typically more distant from their respective group median than the other articles, which suggests that the features mentioned in those articles were less commonly mentioned in other articles from our sample (Fig. 3d). </w:t>
      </w:r>
    </w:p>
    <w:p w14:paraId="4AB8BD8D" w14:textId="77777777" w:rsidR="00FF1AFD" w:rsidRPr="00826F82" w:rsidRDefault="00FF1AFD" w:rsidP="00FF1AFD">
      <w:pPr>
        <w:spacing w:before="120" w:after="120"/>
        <w:rPr>
          <w:u w:val="single"/>
        </w:rPr>
      </w:pPr>
      <w:r w:rsidRPr="00826F82">
        <w:rPr>
          <w:u w:val="single"/>
        </w:rPr>
        <w:t>A network of complexity features</w:t>
      </w:r>
    </w:p>
    <w:p w14:paraId="2C4CA0EB" w14:textId="42C8EE0E" w:rsidR="00FF1AFD" w:rsidRPr="00826F82" w:rsidRDefault="00FF1AFD" w:rsidP="00FF1AFD">
      <w:pPr>
        <w:spacing w:before="120" w:after="120"/>
      </w:pPr>
      <w:r w:rsidRPr="00826F82">
        <w:t xml:space="preserve">The features identified in our critical review formed a highly connected network (Relative Connectance = 0.988; Fig. 4). Most of the features co-occurred at least once, although the features “scaling”, “interaction” and “dynamicity” contributed disproportionately more in terms of connection strength and node weight (Fig. 4, S3). By modeling the network using an Exponential Random Graph Model, we found that </w:t>
      </w:r>
      <w:r w:rsidRPr="00826F82">
        <w:rPr>
          <w:i/>
        </w:rPr>
        <w:t>complexity</w:t>
      </w:r>
      <w:r w:rsidRPr="00826F82">
        <w:t xml:space="preserve"> articles are more likely to form connections in the network (edges) than </w:t>
      </w:r>
      <w:r w:rsidRPr="00826F82">
        <w:rPr>
          <w:i/>
        </w:rPr>
        <w:t xml:space="preserve">control </w:t>
      </w:r>
      <w:r w:rsidRPr="00826F82">
        <w:t xml:space="preserve">articles (estimate ± SE: 0.47 ± 0.02, </w:t>
      </w:r>
      <w:r w:rsidRPr="00826F82">
        <w:rPr>
          <w:i/>
        </w:rPr>
        <w:t>z-value</w:t>
      </w:r>
      <w:r w:rsidRPr="00826F82">
        <w:t xml:space="preserve">: 27.67, </w:t>
      </w:r>
      <w:r w:rsidRPr="00826F82">
        <w:rPr>
          <w:i/>
        </w:rPr>
        <w:t xml:space="preserve">p </w:t>
      </w:r>
      <w:r w:rsidRPr="00826F82">
        <w:t xml:space="preserve">&lt; 0.0001). Conversely, network homophily (i.e., similar nodes are more likely to connect than dissimilar ones) was not significant (estimate ± SE: –0.04 ± 0.02, z-value: –1.91, </w:t>
      </w:r>
      <w:r w:rsidRPr="00826F82">
        <w:rPr>
          <w:i/>
        </w:rPr>
        <w:t>p</w:t>
      </w:r>
      <w:r w:rsidRPr="00826F82">
        <w:t xml:space="preserve"> = 0.06), indicating overall that </w:t>
      </w:r>
      <w:r w:rsidRPr="00826F82">
        <w:rPr>
          <w:i/>
        </w:rPr>
        <w:t>control</w:t>
      </w:r>
      <w:r w:rsidRPr="00826F82">
        <w:t xml:space="preserve"> and </w:t>
      </w:r>
      <w:r w:rsidRPr="00826F82">
        <w:rPr>
          <w:i/>
        </w:rPr>
        <w:t>complexity</w:t>
      </w:r>
      <w:r w:rsidRPr="00826F82">
        <w:t xml:space="preserve"> articles tended to be interconnected with each other. Some of the most important features for the extracted network (e.g., the terms “network” and “diversity”) were not typically common to the </w:t>
      </w:r>
      <w:r w:rsidRPr="00826F82">
        <w:rPr>
          <w:i/>
        </w:rPr>
        <w:t>complexity</w:t>
      </w:r>
      <w:r w:rsidRPr="00826F82">
        <w:t xml:space="preserve"> articles (Fig. 4).</w:t>
      </w:r>
    </w:p>
    <w:p w14:paraId="12C610EB" w14:textId="77777777" w:rsidR="00FF1AFD" w:rsidRPr="00826F82" w:rsidRDefault="00FF1AFD" w:rsidP="00FF1AFD">
      <w:pPr>
        <w:spacing w:before="120" w:after="120"/>
        <w:rPr>
          <w:u w:val="single"/>
        </w:rPr>
      </w:pPr>
      <w:r w:rsidRPr="00826F82">
        <w:rPr>
          <w:u w:val="single"/>
        </w:rPr>
        <w:lastRenderedPageBreak/>
        <w:t>Co-citation network for the ecological complexity literature</w:t>
      </w:r>
    </w:p>
    <w:p w14:paraId="5383CE07" w14:textId="420259DD" w:rsidR="00FF1AFD" w:rsidRPr="00826F82" w:rsidRDefault="00FF1AFD" w:rsidP="00FF1AFD">
      <w:pPr>
        <w:spacing w:before="120" w:after="120"/>
      </w:pPr>
      <w:r w:rsidRPr="00826F82">
        <w:t xml:space="preserve">When assessing the reference lists of all </w:t>
      </w:r>
      <w:r w:rsidRPr="00826F82">
        <w:rPr>
          <w:i/>
        </w:rPr>
        <w:t>complexity</w:t>
      </w:r>
      <w:r w:rsidRPr="00826F82">
        <w:t xml:space="preserve"> articles, the Louvain clustering algorithm identified five clusters of co-citation among the top 100 most co-cited references (Fig. 5). Two clusters included 10 or fewer references and reflected the production of two research groups (Fig. 5; in gray and black). Conversely, three clusters included at least 19 references and involved several research groups. The first cluster includes, among others, the seminal work of Kuhn </w:t>
      </w:r>
      <w:hyperlink r:id="rId323">
        <w:r w:rsidRPr="00826F82">
          <w:rPr>
            <w:color w:val="000000"/>
          </w:rPr>
          <w:t>(</w:t>
        </w:r>
      </w:hyperlink>
      <w:hyperlink r:id="rId324">
        <w:r w:rsidRPr="00826F82">
          <w:rPr>
            <w:i/>
            <w:color w:val="000000"/>
          </w:rPr>
          <w:t>73</w:t>
        </w:r>
      </w:hyperlink>
      <w:hyperlink r:id="rId325">
        <w:r w:rsidRPr="00826F82">
          <w:rPr>
            <w:color w:val="000000"/>
          </w:rPr>
          <w:t>)</w:t>
        </w:r>
      </w:hyperlink>
      <w:del w:id="330" w:author="Roza, Caio G" w:date="2023-04-06T23:06:00Z">
        <w:r w:rsidRPr="00826F82">
          <w:rPr>
            <w:color w:val="000000"/>
          </w:rPr>
          <w:delText>(</w:delText>
        </w:r>
        <w:r w:rsidRPr="00826F82">
          <w:rPr>
            <w:i/>
            <w:color w:val="000000"/>
          </w:rPr>
          <w:delText>73</w:delText>
        </w:r>
        <w:r w:rsidRPr="00826F82">
          <w:rPr>
            <w:color w:val="000000"/>
          </w:rPr>
          <w:delText>)</w:delText>
        </w:r>
        <w:r w:rsidRPr="00826F82">
          <w:delText>,</w:delText>
        </w:r>
      </w:del>
      <w:ins w:id="331" w:author="Roza, Caio G" w:date="2023-04-06T23:06:00Z">
        <w:r w:rsidRPr="00826F82">
          <w:t>,</w:t>
        </w:r>
      </w:ins>
      <w:r w:rsidRPr="00826F82">
        <w:t xml:space="preserve"> Levins &amp; Lewontin </w:t>
      </w:r>
      <w:hyperlink r:id="rId326">
        <w:r w:rsidRPr="00826F82">
          <w:rPr>
            <w:color w:val="000000"/>
          </w:rPr>
          <w:t>(</w:t>
        </w:r>
      </w:hyperlink>
      <w:hyperlink r:id="rId327">
        <w:r w:rsidRPr="00826F82">
          <w:rPr>
            <w:i/>
            <w:color w:val="000000"/>
          </w:rPr>
          <w:t>74</w:t>
        </w:r>
      </w:hyperlink>
      <w:hyperlink r:id="rId328">
        <w:r w:rsidRPr="00826F82">
          <w:rPr>
            <w:color w:val="000000"/>
          </w:rPr>
          <w:t>)</w:t>
        </w:r>
      </w:hyperlink>
      <w:del w:id="332" w:author="Roza, Caio G" w:date="2023-04-06T23:06:00Z">
        <w:r w:rsidRPr="00826F82">
          <w:rPr>
            <w:color w:val="000000"/>
          </w:rPr>
          <w:delText>(</w:delText>
        </w:r>
        <w:r w:rsidRPr="00826F82">
          <w:rPr>
            <w:i/>
            <w:color w:val="000000"/>
          </w:rPr>
          <w:delText>74</w:delText>
        </w:r>
        <w:r w:rsidRPr="00826F82">
          <w:rPr>
            <w:color w:val="000000"/>
          </w:rPr>
          <w:delText>)</w:delText>
        </w:r>
        <w:r w:rsidRPr="00826F82">
          <w:delText>,</w:delText>
        </w:r>
      </w:del>
      <w:ins w:id="333" w:author="Roza, Caio G" w:date="2023-04-06T23:06:00Z">
        <w:r w:rsidRPr="00826F82">
          <w:t>,</w:t>
        </w:r>
      </w:ins>
      <w:r w:rsidRPr="00826F82">
        <w:t xml:space="preserve"> and May</w:t>
      </w:r>
      <w:r w:rsidR="00745F98" w:rsidRPr="00826F82">
        <w:t xml:space="preserve"> </w:t>
      </w:r>
      <w:hyperlink r:id="rId329">
        <w:r w:rsidRPr="00826F82">
          <w:rPr>
            <w:color w:val="000000"/>
          </w:rPr>
          <w:t>(</w:t>
        </w:r>
      </w:hyperlink>
      <w:hyperlink r:id="rId330">
        <w:r w:rsidRPr="00826F82">
          <w:rPr>
            <w:i/>
            <w:color w:val="000000"/>
          </w:rPr>
          <w:t>2</w:t>
        </w:r>
      </w:hyperlink>
      <w:hyperlink r:id="rId331">
        <w:r w:rsidRPr="00826F82">
          <w:rPr>
            <w:color w:val="000000"/>
          </w:rPr>
          <w:t>)</w:t>
        </w:r>
      </w:hyperlink>
      <w:del w:id="334" w:author="Roza, Caio G" w:date="2023-04-06T23:06:00Z">
        <w:r w:rsidRPr="00826F82">
          <w:rPr>
            <w:color w:val="000000"/>
          </w:rPr>
          <w:delText>(</w:delText>
        </w:r>
        <w:r w:rsidRPr="00826F82">
          <w:rPr>
            <w:i/>
            <w:color w:val="000000"/>
          </w:rPr>
          <w:delText>2</w:delText>
        </w:r>
        <w:r w:rsidRPr="00826F82">
          <w:rPr>
            <w:color w:val="000000"/>
          </w:rPr>
          <w:delText>)</w:delText>
        </w:r>
        <w:r w:rsidRPr="00826F82">
          <w:delText>,</w:delText>
        </w:r>
      </w:del>
      <w:ins w:id="335" w:author="Roza, Caio G" w:date="2023-04-06T23:06:00Z">
        <w:r w:rsidRPr="00826F82">
          <w:t>,</w:t>
        </w:r>
      </w:ins>
      <w:r w:rsidRPr="00826F82">
        <w:t xml:space="preserve"> representing a tradition of basic theory, mathematics, and philosophy applied in the study of complexity (Fig. 5; in pink). The second cluster includes the work of Levin </w:t>
      </w:r>
      <w:hyperlink r:id="rId332">
        <w:r w:rsidRPr="00826F82">
          <w:rPr>
            <w:color w:val="000000"/>
          </w:rPr>
          <w:t>(</w:t>
        </w:r>
      </w:hyperlink>
      <w:hyperlink r:id="rId333">
        <w:r w:rsidRPr="00826F82">
          <w:rPr>
            <w:i/>
            <w:color w:val="000000"/>
          </w:rPr>
          <w:t>18</w:t>
        </w:r>
      </w:hyperlink>
      <w:hyperlink r:id="rId334">
        <w:r w:rsidRPr="00826F82">
          <w:rPr>
            <w:color w:val="000000"/>
          </w:rPr>
          <w:t>)</w:t>
        </w:r>
      </w:hyperlink>
      <w:del w:id="336" w:author="Roza, Caio G" w:date="2023-04-06T23:06:00Z">
        <w:r w:rsidRPr="00826F82">
          <w:rPr>
            <w:color w:val="000000"/>
          </w:rPr>
          <w:delText>(</w:delText>
        </w:r>
        <w:r w:rsidRPr="00826F82">
          <w:rPr>
            <w:i/>
            <w:color w:val="000000"/>
          </w:rPr>
          <w:delText>18</w:delText>
        </w:r>
        <w:r w:rsidRPr="00826F82">
          <w:rPr>
            <w:color w:val="000000"/>
          </w:rPr>
          <w:delText>)</w:delText>
        </w:r>
        <w:r w:rsidRPr="00826F82">
          <w:delText>,</w:delText>
        </w:r>
      </w:del>
      <w:ins w:id="337" w:author="Roza, Caio G" w:date="2023-04-06T23:06:00Z">
        <w:r w:rsidRPr="00826F82">
          <w:t>,</w:t>
        </w:r>
      </w:ins>
      <w:r w:rsidRPr="00826F82">
        <w:t xml:space="preserve"> Brown </w:t>
      </w:r>
      <w:hyperlink r:id="rId335">
        <w:r w:rsidRPr="00826F82">
          <w:rPr>
            <w:color w:val="000000"/>
          </w:rPr>
          <w:t>(</w:t>
        </w:r>
      </w:hyperlink>
      <w:hyperlink r:id="rId336">
        <w:r w:rsidRPr="00826F82">
          <w:rPr>
            <w:i/>
            <w:color w:val="000000"/>
          </w:rPr>
          <w:t>75</w:t>
        </w:r>
      </w:hyperlink>
      <w:hyperlink r:id="rId337">
        <w:r w:rsidRPr="00826F82">
          <w:rPr>
            <w:color w:val="000000"/>
          </w:rPr>
          <w:t>)</w:t>
        </w:r>
      </w:hyperlink>
      <w:del w:id="338" w:author="Roza, Caio G" w:date="2023-04-06T23:06:00Z">
        <w:r w:rsidRPr="00826F82">
          <w:rPr>
            <w:color w:val="000000"/>
          </w:rPr>
          <w:delText>(</w:delText>
        </w:r>
        <w:r w:rsidRPr="00826F82">
          <w:rPr>
            <w:i/>
            <w:color w:val="000000"/>
          </w:rPr>
          <w:delText>75</w:delText>
        </w:r>
        <w:r w:rsidRPr="00826F82">
          <w:rPr>
            <w:color w:val="000000"/>
          </w:rPr>
          <w:delText>)</w:delText>
        </w:r>
        <w:r w:rsidRPr="00826F82">
          <w:delText>,</w:delText>
        </w:r>
      </w:del>
      <w:ins w:id="339" w:author="Roza, Caio G" w:date="2023-04-06T23:06:00Z">
        <w:r w:rsidRPr="00826F82">
          <w:t>,</w:t>
        </w:r>
      </w:ins>
      <w:r w:rsidRPr="00826F82">
        <w:t xml:space="preserve"> Maurer </w:t>
      </w:r>
      <w:hyperlink r:id="rId338">
        <w:r w:rsidRPr="00826F82">
          <w:rPr>
            <w:color w:val="000000"/>
          </w:rPr>
          <w:t>(</w:t>
        </w:r>
      </w:hyperlink>
      <w:hyperlink r:id="rId339">
        <w:r w:rsidRPr="00826F82">
          <w:rPr>
            <w:i/>
            <w:color w:val="000000"/>
          </w:rPr>
          <w:t>76</w:t>
        </w:r>
      </w:hyperlink>
      <w:hyperlink r:id="rId340">
        <w:r w:rsidRPr="00826F82">
          <w:rPr>
            <w:color w:val="000000"/>
          </w:rPr>
          <w:t>)</w:t>
        </w:r>
      </w:hyperlink>
      <w:del w:id="340" w:author="Roza, Caio G" w:date="2023-04-06T23:06:00Z">
        <w:r w:rsidRPr="00826F82">
          <w:rPr>
            <w:color w:val="000000"/>
          </w:rPr>
          <w:delText>(</w:delText>
        </w:r>
        <w:r w:rsidRPr="00826F82">
          <w:rPr>
            <w:i/>
            <w:color w:val="000000"/>
          </w:rPr>
          <w:delText>76</w:delText>
        </w:r>
        <w:r w:rsidRPr="00826F82">
          <w:rPr>
            <w:color w:val="000000"/>
          </w:rPr>
          <w:delText>)</w:delText>
        </w:r>
      </w:del>
      <w:r w:rsidRPr="00826F82">
        <w:t xml:space="preserve"> and Hubbell </w:t>
      </w:r>
      <w:hyperlink r:id="rId341">
        <w:r w:rsidRPr="00826F82">
          <w:rPr>
            <w:color w:val="000000"/>
          </w:rPr>
          <w:t>(</w:t>
        </w:r>
      </w:hyperlink>
      <w:hyperlink r:id="rId342">
        <w:r w:rsidRPr="00826F82">
          <w:rPr>
            <w:i/>
            <w:color w:val="000000"/>
          </w:rPr>
          <w:t>77</w:t>
        </w:r>
      </w:hyperlink>
      <w:hyperlink r:id="rId343">
        <w:r w:rsidRPr="00826F82">
          <w:rPr>
            <w:color w:val="000000"/>
          </w:rPr>
          <w:t>)</w:t>
        </w:r>
      </w:hyperlink>
      <w:del w:id="341" w:author="Roza, Caio G" w:date="2023-04-06T23:06:00Z">
        <w:r w:rsidRPr="00826F82">
          <w:rPr>
            <w:color w:val="000000"/>
          </w:rPr>
          <w:delText>(</w:delText>
        </w:r>
        <w:r w:rsidRPr="00826F82">
          <w:rPr>
            <w:i/>
            <w:color w:val="000000"/>
          </w:rPr>
          <w:delText>77</w:delText>
        </w:r>
        <w:r w:rsidRPr="00826F82">
          <w:rPr>
            <w:color w:val="000000"/>
          </w:rPr>
          <w:delText>)</w:delText>
        </w:r>
        <w:r w:rsidRPr="00826F82">
          <w:delText>,</w:delText>
        </w:r>
      </w:del>
      <w:ins w:id="342" w:author="Roza, Caio G" w:date="2023-04-06T23:06:00Z">
        <w:r w:rsidRPr="00826F82">
          <w:t>,</w:t>
        </w:r>
      </w:ins>
      <w:r w:rsidRPr="00826F82">
        <w:t xml:space="preserve"> represent</w:t>
      </w:r>
      <w:r w:rsidR="00F87048" w:rsidRPr="00826F82">
        <w:t>ing</w:t>
      </w:r>
      <w:r w:rsidRPr="00826F82">
        <w:t xml:space="preserve"> a tradition of macroecological approaches and large-scale system science (Fig. 5; in blue). The third cluster includes the work of Allen &amp; Starr </w:t>
      </w:r>
      <w:hyperlink r:id="rId344">
        <w:r w:rsidRPr="00826F82">
          <w:rPr>
            <w:color w:val="000000"/>
          </w:rPr>
          <w:t>(</w:t>
        </w:r>
      </w:hyperlink>
      <w:hyperlink r:id="rId345">
        <w:r w:rsidRPr="00826F82">
          <w:rPr>
            <w:i/>
            <w:color w:val="000000"/>
          </w:rPr>
          <w:t>9</w:t>
        </w:r>
      </w:hyperlink>
      <w:hyperlink r:id="rId346">
        <w:r w:rsidRPr="00826F82">
          <w:rPr>
            <w:color w:val="000000"/>
          </w:rPr>
          <w:t>)</w:t>
        </w:r>
      </w:hyperlink>
      <w:del w:id="343" w:author="Roza, Caio G" w:date="2023-04-06T23:06:00Z">
        <w:r w:rsidRPr="00826F82">
          <w:rPr>
            <w:color w:val="000000"/>
          </w:rPr>
          <w:delText>(</w:delText>
        </w:r>
        <w:r w:rsidRPr="00826F82">
          <w:rPr>
            <w:i/>
            <w:color w:val="000000"/>
          </w:rPr>
          <w:delText>9</w:delText>
        </w:r>
        <w:r w:rsidRPr="00826F82">
          <w:rPr>
            <w:color w:val="000000"/>
          </w:rPr>
          <w:delText>)</w:delText>
        </w:r>
        <w:r w:rsidRPr="00826F82">
          <w:delText>,</w:delText>
        </w:r>
      </w:del>
      <w:ins w:id="344" w:author="Roza, Caio G" w:date="2023-04-06T23:06:00Z">
        <w:r w:rsidRPr="00826F82">
          <w:t>,</w:t>
        </w:r>
      </w:ins>
      <w:r w:rsidRPr="00826F82">
        <w:t xml:space="preserve"> Levin </w:t>
      </w:r>
      <w:hyperlink r:id="rId347">
        <w:r w:rsidRPr="00826F82">
          <w:rPr>
            <w:color w:val="000000"/>
          </w:rPr>
          <w:t>(</w:t>
        </w:r>
      </w:hyperlink>
      <w:hyperlink r:id="rId348">
        <w:r w:rsidRPr="00826F82">
          <w:rPr>
            <w:i/>
            <w:color w:val="000000"/>
          </w:rPr>
          <w:t>67</w:t>
        </w:r>
      </w:hyperlink>
      <w:hyperlink r:id="rId349">
        <w:r w:rsidRPr="00826F82">
          <w:rPr>
            <w:color w:val="000000"/>
          </w:rPr>
          <w:t>)</w:t>
        </w:r>
      </w:hyperlink>
      <w:del w:id="345" w:author="Roza, Caio G" w:date="2023-04-06T23:06:00Z">
        <w:r w:rsidRPr="00826F82">
          <w:rPr>
            <w:color w:val="000000"/>
          </w:rPr>
          <w:delText>(</w:delText>
        </w:r>
        <w:r w:rsidRPr="00826F82">
          <w:rPr>
            <w:i/>
            <w:color w:val="000000"/>
          </w:rPr>
          <w:delText>67</w:delText>
        </w:r>
        <w:r w:rsidRPr="00826F82">
          <w:rPr>
            <w:color w:val="000000"/>
          </w:rPr>
          <w:delText>)</w:delText>
        </w:r>
        <w:r w:rsidRPr="00826F82">
          <w:delText>,</w:delText>
        </w:r>
      </w:del>
      <w:ins w:id="346" w:author="Roza, Caio G" w:date="2023-04-06T23:06:00Z">
        <w:r w:rsidRPr="00826F82">
          <w:t>,</w:t>
        </w:r>
      </w:ins>
      <w:r w:rsidRPr="00826F82">
        <w:t xml:space="preserve"> and Petrovskii </w:t>
      </w:r>
      <w:hyperlink r:id="rId350">
        <w:r w:rsidRPr="00826F82">
          <w:rPr>
            <w:color w:val="000000"/>
          </w:rPr>
          <w:t>(</w:t>
        </w:r>
      </w:hyperlink>
      <w:hyperlink r:id="rId351">
        <w:r w:rsidRPr="00826F82">
          <w:rPr>
            <w:i/>
            <w:color w:val="000000"/>
          </w:rPr>
          <w:t>78</w:t>
        </w:r>
      </w:hyperlink>
      <w:hyperlink r:id="rId352">
        <w:r w:rsidRPr="00826F82">
          <w:rPr>
            <w:color w:val="000000"/>
          </w:rPr>
          <w:t>)</w:t>
        </w:r>
      </w:hyperlink>
      <w:del w:id="347" w:author="Roza, Caio G" w:date="2023-04-06T23:06:00Z">
        <w:r w:rsidRPr="00826F82">
          <w:rPr>
            <w:color w:val="000000"/>
          </w:rPr>
          <w:delText>(</w:delText>
        </w:r>
        <w:r w:rsidRPr="00826F82">
          <w:rPr>
            <w:i/>
            <w:color w:val="000000"/>
          </w:rPr>
          <w:delText>78</w:delText>
        </w:r>
        <w:r w:rsidRPr="00826F82">
          <w:rPr>
            <w:color w:val="000000"/>
          </w:rPr>
          <w:delText>)</w:delText>
        </w:r>
        <w:r w:rsidRPr="00826F82">
          <w:delText>,</w:delText>
        </w:r>
      </w:del>
      <w:ins w:id="348" w:author="Roza, Caio G" w:date="2023-04-06T23:06:00Z">
        <w:r w:rsidRPr="00826F82">
          <w:t>,</w:t>
        </w:r>
      </w:ins>
      <w:r w:rsidRPr="00826F82">
        <w:t xml:space="preserve"> representing a tradition of scaling approaches and application of hierarchy theory in the study of complex ecological systems (Fig. 5; in gold). Although these clusters were found when considering the 100 most cited articles, such structure remained resistant to deviations in the number of nodes in the network, except for the cluster including two seminal references by Ulanowicz</w:t>
      </w:r>
      <w:r w:rsidR="00F87048" w:rsidRPr="00826F82">
        <w:t xml:space="preserve"> (Fig. 5, in black)</w:t>
      </w:r>
      <w:r w:rsidRPr="00826F82">
        <w:t xml:space="preserve">. Overall, 68 </w:t>
      </w:r>
      <w:r w:rsidRPr="00826F82">
        <w:rPr>
          <w:i/>
        </w:rPr>
        <w:t xml:space="preserve">complexity </w:t>
      </w:r>
      <w:r w:rsidRPr="00826F82">
        <w:t>articles cited the references that determined patterns in the clusters, from which 58 cited only references from the three most important clusters. The adjacency matrix showing the pairwise co-occurrence of all 100 articles can be found in the supplementary information (Fig. S4).</w:t>
      </w:r>
    </w:p>
    <w:p w14:paraId="0283C767" w14:textId="77777777" w:rsidR="00FF1AFD" w:rsidRPr="00826F82" w:rsidRDefault="00FF1AFD" w:rsidP="00FF1AFD">
      <w:r w:rsidRPr="00826F82">
        <w:t xml:space="preserve"> </w:t>
      </w:r>
    </w:p>
    <w:p w14:paraId="14855A44" w14:textId="77777777" w:rsidR="00FF1AFD" w:rsidRPr="00826F82" w:rsidRDefault="00FF1AFD" w:rsidP="00FF1AFD">
      <w:pPr>
        <w:rPr>
          <w:b/>
        </w:rPr>
      </w:pPr>
      <w:r w:rsidRPr="00826F82">
        <w:rPr>
          <w:b/>
        </w:rPr>
        <w:t>THEMES IN ECOLOGICAL COMPLEXITY</w:t>
      </w:r>
    </w:p>
    <w:p w14:paraId="5AE49DBF" w14:textId="3CC481C6" w:rsidR="00FF1AFD" w:rsidRPr="00826F82" w:rsidRDefault="00FF1AFD" w:rsidP="00FF1AFD">
      <w:pPr>
        <w:spacing w:before="120" w:after="120"/>
      </w:pPr>
      <w:r w:rsidRPr="00826F82">
        <w:t xml:space="preserve">The concept of complexity has been historically intertwined with our understanding of nature </w:t>
      </w:r>
      <w:hyperlink r:id="rId353">
        <w:r w:rsidRPr="00826F82">
          <w:rPr>
            <w:color w:val="000000"/>
          </w:rPr>
          <w:t>(</w:t>
        </w:r>
      </w:hyperlink>
      <w:hyperlink r:id="rId354">
        <w:r w:rsidRPr="00826F82">
          <w:rPr>
            <w:i/>
            <w:color w:val="000000"/>
          </w:rPr>
          <w:t>3</w:t>
        </w:r>
      </w:hyperlink>
      <w:hyperlink r:id="rId355">
        <w:r w:rsidRPr="00826F82">
          <w:rPr>
            <w:color w:val="000000"/>
          </w:rPr>
          <w:t xml:space="preserve">, </w:t>
        </w:r>
      </w:hyperlink>
      <w:hyperlink r:id="rId356">
        <w:r w:rsidRPr="00826F82">
          <w:rPr>
            <w:i/>
            <w:color w:val="000000"/>
          </w:rPr>
          <w:t>32</w:t>
        </w:r>
      </w:hyperlink>
      <w:hyperlink r:id="rId357">
        <w:r w:rsidRPr="00826F82">
          <w:rPr>
            <w:color w:val="000000"/>
          </w:rPr>
          <w:t xml:space="preserve">, </w:t>
        </w:r>
      </w:hyperlink>
      <w:hyperlink r:id="rId358">
        <w:r w:rsidRPr="00826F82">
          <w:rPr>
            <w:i/>
            <w:color w:val="000000"/>
          </w:rPr>
          <w:t>33</w:t>
        </w:r>
      </w:hyperlink>
      <w:hyperlink r:id="rId359">
        <w:r w:rsidRPr="00826F82">
          <w:rPr>
            <w:color w:val="000000"/>
          </w:rPr>
          <w:t xml:space="preserve">, </w:t>
        </w:r>
      </w:hyperlink>
      <w:hyperlink r:id="rId360">
        <w:r w:rsidRPr="00826F82">
          <w:rPr>
            <w:i/>
            <w:color w:val="000000"/>
          </w:rPr>
          <w:t>79</w:t>
        </w:r>
      </w:hyperlink>
      <w:hyperlink r:id="rId361">
        <w:r w:rsidRPr="00826F82">
          <w:rPr>
            <w:color w:val="000000"/>
          </w:rPr>
          <w:t>)</w:t>
        </w:r>
      </w:hyperlink>
      <w:del w:id="349" w:author="Roza, Caio G" w:date="2023-04-06T23:06:00Z">
        <w:r w:rsidRPr="00826F82">
          <w:rPr>
            <w:color w:val="000000"/>
          </w:rPr>
          <w:delText>(</w:delText>
        </w:r>
        <w:r w:rsidRPr="00826F82">
          <w:rPr>
            <w:i/>
            <w:color w:val="000000"/>
          </w:rPr>
          <w:delText>3</w:delText>
        </w:r>
        <w:r w:rsidRPr="00826F82">
          <w:rPr>
            <w:color w:val="000000"/>
          </w:rPr>
          <w:delText xml:space="preserve">, </w:delText>
        </w:r>
        <w:r w:rsidRPr="00826F82">
          <w:rPr>
            <w:i/>
            <w:color w:val="000000"/>
          </w:rPr>
          <w:delText>32</w:delText>
        </w:r>
        <w:r w:rsidRPr="00826F82">
          <w:rPr>
            <w:color w:val="000000"/>
          </w:rPr>
          <w:delText xml:space="preserve">, </w:delText>
        </w:r>
        <w:r w:rsidRPr="00826F82">
          <w:rPr>
            <w:i/>
            <w:color w:val="000000"/>
          </w:rPr>
          <w:delText>33</w:delText>
        </w:r>
        <w:r w:rsidRPr="00826F82">
          <w:rPr>
            <w:color w:val="000000"/>
          </w:rPr>
          <w:delText xml:space="preserve">, </w:delText>
        </w:r>
        <w:r w:rsidRPr="00826F82">
          <w:rPr>
            <w:i/>
            <w:color w:val="000000"/>
          </w:rPr>
          <w:delText>79</w:delText>
        </w:r>
        <w:r w:rsidRPr="00826F82">
          <w:rPr>
            <w:color w:val="000000"/>
          </w:rPr>
          <w:delText>)</w:delText>
        </w:r>
        <w:r w:rsidR="00F87048" w:rsidRPr="00826F82">
          <w:rPr>
            <w:color w:val="000000"/>
          </w:rPr>
          <w:delText>.</w:delText>
        </w:r>
      </w:del>
      <w:ins w:id="350" w:author="Roza, Caio G" w:date="2023-04-06T23:06:00Z">
        <w:r w:rsidR="00F87048" w:rsidRPr="00826F82">
          <w:rPr>
            <w:color w:val="000000"/>
          </w:rPr>
          <w:t>.</w:t>
        </w:r>
      </w:ins>
      <w:r w:rsidR="00F87048" w:rsidRPr="00826F82">
        <w:rPr>
          <w:color w:val="000000"/>
        </w:rPr>
        <w:t xml:space="preserve"> </w:t>
      </w:r>
      <w:r w:rsidR="00B619AC" w:rsidRPr="00826F82">
        <w:rPr>
          <w:color w:val="000000"/>
        </w:rPr>
        <w:t>In fact</w:t>
      </w:r>
      <w:r w:rsidR="00F87048" w:rsidRPr="00826F82">
        <w:rPr>
          <w:color w:val="000000"/>
        </w:rPr>
        <w:t>,</w:t>
      </w:r>
      <w:r w:rsidRPr="00826F82">
        <w:t xml:space="preserve"> many environmental challenges faced by humanity are “complex systems problems”</w:t>
      </w:r>
      <w:r w:rsidR="00F87048" w:rsidRPr="00826F82">
        <w:t xml:space="preserve"> </w:t>
      </w:r>
      <w:hyperlink r:id="rId362">
        <w:r w:rsidRPr="00826F82">
          <w:rPr>
            <w:color w:val="000000"/>
          </w:rPr>
          <w:t>(</w:t>
        </w:r>
      </w:hyperlink>
      <w:hyperlink r:id="rId363">
        <w:r w:rsidRPr="00826F82">
          <w:rPr>
            <w:i/>
            <w:color w:val="000000"/>
          </w:rPr>
          <w:t>13</w:t>
        </w:r>
      </w:hyperlink>
      <w:hyperlink r:id="rId364">
        <w:r w:rsidRPr="00826F82">
          <w:rPr>
            <w:color w:val="000000"/>
          </w:rPr>
          <w:t xml:space="preserve">, </w:t>
        </w:r>
      </w:hyperlink>
      <w:hyperlink r:id="rId365">
        <w:r w:rsidRPr="00826F82">
          <w:rPr>
            <w:i/>
            <w:color w:val="000000"/>
          </w:rPr>
          <w:t>14</w:t>
        </w:r>
      </w:hyperlink>
      <w:hyperlink r:id="rId366">
        <w:r w:rsidRPr="00826F82">
          <w:rPr>
            <w:color w:val="000000"/>
          </w:rPr>
          <w:t xml:space="preserve">, </w:t>
        </w:r>
      </w:hyperlink>
      <w:hyperlink r:id="rId367">
        <w:r w:rsidRPr="00826F82">
          <w:rPr>
            <w:i/>
            <w:color w:val="000000"/>
          </w:rPr>
          <w:t>16</w:t>
        </w:r>
      </w:hyperlink>
      <w:hyperlink r:id="rId368">
        <w:r w:rsidRPr="00826F82">
          <w:rPr>
            <w:color w:val="000000"/>
          </w:rPr>
          <w:t xml:space="preserve">, </w:t>
        </w:r>
      </w:hyperlink>
      <w:hyperlink r:id="rId369">
        <w:r w:rsidRPr="00826F82">
          <w:rPr>
            <w:i/>
            <w:color w:val="000000"/>
          </w:rPr>
          <w:t>19</w:t>
        </w:r>
      </w:hyperlink>
      <w:hyperlink r:id="rId370">
        <w:r w:rsidRPr="00826F82">
          <w:rPr>
            <w:color w:val="000000"/>
          </w:rPr>
          <w:t xml:space="preserve">, </w:t>
        </w:r>
      </w:hyperlink>
      <w:hyperlink r:id="rId371">
        <w:r w:rsidRPr="00826F82">
          <w:rPr>
            <w:i/>
            <w:color w:val="000000"/>
          </w:rPr>
          <w:t>21</w:t>
        </w:r>
      </w:hyperlink>
      <w:hyperlink r:id="rId372">
        <w:r w:rsidRPr="00826F82">
          <w:rPr>
            <w:color w:val="000000"/>
          </w:rPr>
          <w:t xml:space="preserve">, </w:t>
        </w:r>
      </w:hyperlink>
      <w:hyperlink r:id="rId373">
        <w:r w:rsidRPr="00826F82">
          <w:rPr>
            <w:i/>
            <w:color w:val="000000"/>
          </w:rPr>
          <w:t>22</w:t>
        </w:r>
      </w:hyperlink>
      <w:del w:id="351" w:author="Roza, Caio G" w:date="2023-04-06T23:06:00Z">
        <w:r w:rsidRPr="00826F82">
          <w:rPr>
            <w:color w:val="000000"/>
          </w:rPr>
          <w:delText>(</w:delText>
        </w:r>
        <w:r w:rsidRPr="00826F82">
          <w:rPr>
            <w:i/>
            <w:color w:val="000000"/>
          </w:rPr>
          <w:delText>13</w:delText>
        </w:r>
        <w:r w:rsidRPr="00826F82">
          <w:rPr>
            <w:color w:val="000000"/>
          </w:rPr>
          <w:delText xml:space="preserve">, </w:delText>
        </w:r>
        <w:r w:rsidRPr="00826F82">
          <w:rPr>
            <w:i/>
            <w:color w:val="000000"/>
          </w:rPr>
          <w:delText>14</w:delText>
        </w:r>
        <w:r w:rsidRPr="00826F82">
          <w:rPr>
            <w:color w:val="000000"/>
          </w:rPr>
          <w:delText xml:space="preserve">, </w:delText>
        </w:r>
        <w:r w:rsidRPr="00826F82">
          <w:rPr>
            <w:i/>
            <w:color w:val="000000"/>
          </w:rPr>
          <w:delText>16</w:delText>
        </w:r>
        <w:r w:rsidRPr="00826F82">
          <w:rPr>
            <w:color w:val="000000"/>
          </w:rPr>
          <w:delText xml:space="preserve">, </w:delText>
        </w:r>
        <w:r w:rsidRPr="00826F82">
          <w:rPr>
            <w:i/>
            <w:color w:val="000000"/>
          </w:rPr>
          <w:delText>19</w:delText>
        </w:r>
        <w:r w:rsidRPr="00826F82">
          <w:rPr>
            <w:color w:val="000000"/>
          </w:rPr>
          <w:delText xml:space="preserve">, </w:delText>
        </w:r>
        <w:r w:rsidRPr="00826F82">
          <w:rPr>
            <w:i/>
            <w:color w:val="000000"/>
          </w:rPr>
          <w:delText>21</w:delText>
        </w:r>
        <w:r w:rsidRPr="00826F82">
          <w:rPr>
            <w:color w:val="000000"/>
          </w:rPr>
          <w:delText xml:space="preserve">, </w:delText>
        </w:r>
        <w:r w:rsidRPr="00826F82">
          <w:rPr>
            <w:i/>
            <w:color w:val="000000"/>
          </w:rPr>
          <w:delText>22</w:delText>
        </w:r>
        <w:r w:rsidR="00F87048" w:rsidRPr="00826F82">
          <w:rPr>
            <w:i/>
            <w:color w:val="000000"/>
          </w:rPr>
          <w:delText>,</w:delText>
        </w:r>
      </w:del>
      <w:ins w:id="352" w:author="Roza, Caio G" w:date="2023-04-06T23:06:00Z">
        <w:r w:rsidR="00F87048" w:rsidRPr="00826F82">
          <w:rPr>
            <w:i/>
            <w:color w:val="000000"/>
          </w:rPr>
          <w:t>,</w:t>
        </w:r>
      </w:ins>
      <w:r w:rsidR="00F87048" w:rsidRPr="00826F82">
        <w:rPr>
          <w:i/>
          <w:color w:val="000000"/>
        </w:rPr>
        <w:t xml:space="preserve"> 24</w:t>
      </w:r>
      <w:hyperlink r:id="rId374">
        <w:r w:rsidRPr="00826F82">
          <w:rPr>
            <w:color w:val="000000"/>
          </w:rPr>
          <w:t>)</w:t>
        </w:r>
      </w:hyperlink>
      <w:del w:id="353" w:author="Roza, Caio G" w:date="2023-04-06T23:06:00Z">
        <w:r w:rsidRPr="00826F82">
          <w:rPr>
            <w:color w:val="000000"/>
          </w:rPr>
          <w:delText>)</w:delText>
        </w:r>
        <w:r w:rsidRPr="00826F82">
          <w:delText>.</w:delText>
        </w:r>
      </w:del>
      <w:ins w:id="354" w:author="Roza, Caio G" w:date="2023-04-06T23:06:00Z">
        <w:r w:rsidRPr="00826F82">
          <w:t>.</w:t>
        </w:r>
      </w:ins>
      <w:r w:rsidRPr="00826F82">
        <w:t xml:space="preserve"> Solutions to these challenges might appear straightforward (e.g., reducing emissions of greenhouse gasses, halting habitat degradation), but because we lack unified theories, methods, and ultimately a comprehensive understanding of complex ecological systems, we </w:t>
      </w:r>
      <w:ins w:id="355" w:author="Roza, Caio G" w:date="2023-04-06T23:06:00Z">
        <w:r w:rsidR="00E11C2F" w:rsidRPr="00E91065">
          <w:rPr>
            <w:highlight w:val="yellow"/>
          </w:rPr>
          <w:t>can’t adequately assess</w:t>
        </w:r>
      </w:ins>
      <w:del w:id="356" w:author="Roza, Caio G" w:date="2023-04-06T23:06:00Z">
        <w:r w:rsidRPr="00826F82">
          <w:delText>can hardly predict whether</w:delText>
        </w:r>
      </w:del>
      <w:r w:rsidRPr="00826F82">
        <w:t xml:space="preserve"> ecosystem </w:t>
      </w:r>
      <w:ins w:id="357" w:author="Roza, Caio G" w:date="2023-04-06T23:06:00Z">
        <w:r w:rsidRPr="00826F82">
          <w:t>collapse</w:t>
        </w:r>
        <w:r w:rsidR="00E11C2F" w:rsidRPr="00E91065">
          <w:rPr>
            <w:highlight w:val="yellow"/>
          </w:rPr>
          <w:t xml:space="preserve"> scenarios</w:t>
        </w:r>
      </w:ins>
      <w:del w:id="358" w:author="Roza, Caio G" w:date="2023-04-06T23:06:00Z">
        <w:r w:rsidRPr="00826F82">
          <w:delText>collapses are a legitimate threat</w:delText>
        </w:r>
      </w:del>
      <w:r w:rsidRPr="00826F82">
        <w:t xml:space="preserve"> given current </w:t>
      </w:r>
      <w:ins w:id="359" w:author="Roza, Caio G" w:date="2023-04-06T23:06:00Z">
        <w:r w:rsidR="00E11C2F" w:rsidRPr="00E91065">
          <w:rPr>
            <w:highlight w:val="yellow"/>
          </w:rPr>
          <w:t>and</w:t>
        </w:r>
      </w:ins>
      <w:del w:id="360" w:author="Roza, Caio G" w:date="2023-04-06T23:06:00Z">
        <w:r w:rsidRPr="00826F82">
          <w:delText>or</w:delText>
        </w:r>
      </w:del>
      <w:r w:rsidRPr="00826F82">
        <w:t xml:space="preserve"> forecasted environmental conditions </w:t>
      </w:r>
      <w:hyperlink r:id="rId375">
        <w:r w:rsidRPr="00826F82">
          <w:rPr>
            <w:color w:val="000000"/>
          </w:rPr>
          <w:t>(</w:t>
        </w:r>
      </w:hyperlink>
      <w:hyperlink r:id="rId376">
        <w:r w:rsidRPr="00826F82">
          <w:rPr>
            <w:i/>
            <w:color w:val="000000"/>
          </w:rPr>
          <w:t>19</w:t>
        </w:r>
      </w:hyperlink>
      <w:hyperlink r:id="rId377">
        <w:r w:rsidRPr="00826F82">
          <w:rPr>
            <w:color w:val="000000"/>
          </w:rPr>
          <w:t xml:space="preserve">, </w:t>
        </w:r>
      </w:hyperlink>
      <w:hyperlink r:id="rId378">
        <w:r w:rsidRPr="00826F82">
          <w:rPr>
            <w:i/>
            <w:color w:val="000000"/>
          </w:rPr>
          <w:t>22</w:t>
        </w:r>
      </w:hyperlink>
      <w:hyperlink r:id="rId379">
        <w:r w:rsidRPr="00826F82">
          <w:rPr>
            <w:color w:val="000000"/>
          </w:rPr>
          <w:t>)</w:t>
        </w:r>
      </w:hyperlink>
      <w:del w:id="361" w:author="Roza, Caio G" w:date="2023-04-06T23:06:00Z">
        <w:r w:rsidRPr="00826F82">
          <w:rPr>
            <w:color w:val="000000"/>
          </w:rPr>
          <w:delText>(</w:delText>
        </w:r>
        <w:r w:rsidRPr="00826F82">
          <w:rPr>
            <w:i/>
            <w:color w:val="000000"/>
          </w:rPr>
          <w:delText>19</w:delText>
        </w:r>
        <w:r w:rsidRPr="00826F82">
          <w:rPr>
            <w:color w:val="000000"/>
          </w:rPr>
          <w:delText xml:space="preserve">, </w:delText>
        </w:r>
        <w:r w:rsidRPr="00826F82">
          <w:rPr>
            <w:i/>
            <w:color w:val="000000"/>
          </w:rPr>
          <w:delText>22</w:delText>
        </w:r>
        <w:r w:rsidRPr="00826F82">
          <w:rPr>
            <w:color w:val="000000"/>
          </w:rPr>
          <w:delText>)</w:delText>
        </w:r>
        <w:r w:rsidRPr="00826F82">
          <w:delText>.</w:delText>
        </w:r>
      </w:del>
      <w:ins w:id="362" w:author="Roza, Caio G" w:date="2023-04-06T23:06:00Z">
        <w:r w:rsidRPr="00826F82">
          <w:t>.</w:t>
        </w:r>
      </w:ins>
      <w:r w:rsidRPr="00826F82">
        <w:t xml:space="preserve"> Some phenomena might even be impossible to predict, a crucial aspect that scientists often fail to communicate effectively with the public </w:t>
      </w:r>
      <w:hyperlink r:id="rId380">
        <w:r w:rsidRPr="00826F82">
          <w:rPr>
            <w:color w:val="000000"/>
          </w:rPr>
          <w:t>(</w:t>
        </w:r>
      </w:hyperlink>
      <w:hyperlink r:id="rId381">
        <w:r w:rsidRPr="00826F82">
          <w:rPr>
            <w:i/>
            <w:color w:val="000000"/>
          </w:rPr>
          <w:t>60</w:t>
        </w:r>
      </w:hyperlink>
      <w:hyperlink r:id="rId382">
        <w:r w:rsidRPr="00826F82">
          <w:rPr>
            <w:color w:val="000000"/>
          </w:rPr>
          <w:t>)</w:t>
        </w:r>
      </w:hyperlink>
      <w:del w:id="363" w:author="Roza, Caio G" w:date="2023-04-06T23:06:00Z">
        <w:r w:rsidRPr="00826F82">
          <w:rPr>
            <w:color w:val="000000"/>
          </w:rPr>
          <w:delText>(</w:delText>
        </w:r>
        <w:r w:rsidRPr="00826F82">
          <w:rPr>
            <w:i/>
            <w:color w:val="000000"/>
          </w:rPr>
          <w:delText>60</w:delText>
        </w:r>
        <w:r w:rsidRPr="00826F82">
          <w:rPr>
            <w:color w:val="000000"/>
          </w:rPr>
          <w:delText>)</w:delText>
        </w:r>
        <w:r w:rsidRPr="00826F82">
          <w:delText>.</w:delText>
        </w:r>
      </w:del>
      <w:ins w:id="364" w:author="Roza, Caio G" w:date="2023-04-06T23:06:00Z">
        <w:r w:rsidRPr="00826F82">
          <w:t>.</w:t>
        </w:r>
      </w:ins>
      <w:r w:rsidRPr="00826F82">
        <w:t xml:space="preserve"> The study of ecological complexity will be central in clarifying these aspects in the coming century </w:t>
      </w:r>
      <w:hyperlink r:id="rId383">
        <w:r w:rsidRPr="00826F82">
          <w:rPr>
            <w:color w:val="000000"/>
          </w:rPr>
          <w:t>(</w:t>
        </w:r>
      </w:hyperlink>
      <w:hyperlink r:id="rId384">
        <w:r w:rsidRPr="00826F82">
          <w:rPr>
            <w:i/>
            <w:color w:val="000000"/>
          </w:rPr>
          <w:t>14</w:t>
        </w:r>
      </w:hyperlink>
      <w:hyperlink r:id="rId385">
        <w:r w:rsidRPr="00826F82">
          <w:rPr>
            <w:color w:val="000000"/>
          </w:rPr>
          <w:t xml:space="preserve">, </w:t>
        </w:r>
      </w:hyperlink>
      <w:hyperlink r:id="rId386">
        <w:r w:rsidRPr="00826F82">
          <w:rPr>
            <w:i/>
            <w:color w:val="000000"/>
          </w:rPr>
          <w:t>29</w:t>
        </w:r>
      </w:hyperlink>
      <w:hyperlink r:id="rId387">
        <w:r w:rsidRPr="00826F82">
          <w:rPr>
            <w:color w:val="000000"/>
          </w:rPr>
          <w:t>)</w:t>
        </w:r>
      </w:hyperlink>
      <w:del w:id="365" w:author="Roza, Caio G" w:date="2023-04-06T23:06:00Z">
        <w:r w:rsidRPr="00826F82">
          <w:rPr>
            <w:color w:val="000000"/>
          </w:rPr>
          <w:delText>(</w:delText>
        </w:r>
        <w:r w:rsidRPr="00826F82">
          <w:rPr>
            <w:i/>
            <w:color w:val="000000"/>
          </w:rPr>
          <w:delText>14</w:delText>
        </w:r>
        <w:r w:rsidRPr="00826F82">
          <w:rPr>
            <w:color w:val="000000"/>
          </w:rPr>
          <w:delText xml:space="preserve">, </w:delText>
        </w:r>
        <w:r w:rsidRPr="00826F82">
          <w:rPr>
            <w:i/>
            <w:color w:val="000000"/>
          </w:rPr>
          <w:delText>29</w:delText>
        </w:r>
        <w:r w:rsidRPr="00826F82">
          <w:rPr>
            <w:color w:val="000000"/>
          </w:rPr>
          <w:delText>)</w:delText>
        </w:r>
        <w:r w:rsidRPr="00826F82">
          <w:delText>.</w:delText>
        </w:r>
      </w:del>
      <w:ins w:id="366" w:author="Roza, Caio G" w:date="2023-04-06T23:06:00Z">
        <w:r w:rsidRPr="00826F82">
          <w:t>.</w:t>
        </w:r>
      </w:ins>
    </w:p>
    <w:p w14:paraId="0F849E54" w14:textId="40C34EAD" w:rsidR="00FF1AFD" w:rsidRPr="00826F82" w:rsidRDefault="00FF1AFD" w:rsidP="00FF1AFD">
      <w:pPr>
        <w:spacing w:before="120" w:after="120"/>
      </w:pPr>
      <w:r w:rsidRPr="00826F82">
        <w:t xml:space="preserve">Nevertheless, our analysis suggests that the field of ecological complexity is </w:t>
      </w:r>
      <w:ins w:id="367" w:author="Roza, Caio G" w:date="2023-04-06T23:06:00Z">
        <w:r w:rsidR="00E11C2F" w:rsidRPr="00E91065">
          <w:rPr>
            <w:highlight w:val="yellow"/>
          </w:rPr>
          <w:t xml:space="preserve">currently </w:t>
        </w:r>
      </w:ins>
      <w:r w:rsidRPr="00826F82">
        <w:t xml:space="preserve">disorganized, hampering a coordinated and optimized progress. The reviews that we assessed based on our preliminary literature survey (Fig. 1a, Table S1) focus on a broad spectrum of unrelated themes, and we could not assess </w:t>
      </w:r>
      <w:r w:rsidRPr="00826F82">
        <w:rPr>
          <w:i/>
        </w:rPr>
        <w:t xml:space="preserve">complexity </w:t>
      </w:r>
      <w:r w:rsidRPr="00826F82">
        <w:t xml:space="preserve">articles concerning CSS independently, because we only found 24 such articles. Furthermore, ecology and conservation are lagging behind recent developments in complexity science </w:t>
      </w:r>
      <w:hyperlink r:id="rId388">
        <w:r w:rsidRPr="00826F82">
          <w:rPr>
            <w:color w:val="000000"/>
          </w:rPr>
          <w:t>(</w:t>
        </w:r>
      </w:hyperlink>
      <w:hyperlink r:id="rId389">
        <w:r w:rsidRPr="00826F82">
          <w:rPr>
            <w:i/>
            <w:color w:val="000000"/>
          </w:rPr>
          <w:t>22</w:t>
        </w:r>
      </w:hyperlink>
      <w:hyperlink r:id="rId390">
        <w:r w:rsidRPr="00826F82">
          <w:rPr>
            <w:color w:val="000000"/>
          </w:rPr>
          <w:t xml:space="preserve">, </w:t>
        </w:r>
      </w:hyperlink>
      <w:hyperlink r:id="rId391">
        <w:r w:rsidRPr="00826F82">
          <w:rPr>
            <w:i/>
            <w:color w:val="000000"/>
          </w:rPr>
          <w:t>57</w:t>
        </w:r>
      </w:hyperlink>
      <w:hyperlink r:id="rId392">
        <w:r w:rsidRPr="00826F82">
          <w:rPr>
            <w:color w:val="000000"/>
          </w:rPr>
          <w:t xml:space="preserve">, </w:t>
        </w:r>
      </w:hyperlink>
      <w:hyperlink r:id="rId393">
        <w:r w:rsidRPr="00826F82">
          <w:rPr>
            <w:i/>
            <w:color w:val="000000"/>
          </w:rPr>
          <w:t>69</w:t>
        </w:r>
      </w:hyperlink>
      <w:hyperlink r:id="rId394">
        <w:r w:rsidRPr="00826F82">
          <w:rPr>
            <w:color w:val="000000"/>
          </w:rPr>
          <w:t>)</w:t>
        </w:r>
      </w:hyperlink>
      <w:ins w:id="368" w:author="Roza, Caio G" w:date="2023-04-06T23:06:00Z">
        <w:r w:rsidRPr="00826F82">
          <w:rPr>
            <w:color w:val="000000"/>
          </w:rPr>
          <w:t>(</w:t>
        </w:r>
        <w:r w:rsidRPr="00826F82">
          <w:rPr>
            <w:i/>
            <w:color w:val="000000"/>
          </w:rPr>
          <w:t>22</w:t>
        </w:r>
        <w:r w:rsidRPr="00826F82">
          <w:rPr>
            <w:color w:val="000000"/>
          </w:rPr>
          <w:t xml:space="preserve">, </w:t>
        </w:r>
        <w:r w:rsidRPr="00826F82">
          <w:rPr>
            <w:i/>
            <w:color w:val="000000"/>
          </w:rPr>
          <w:t>57</w:t>
        </w:r>
        <w:r w:rsidRPr="00826F82">
          <w:rPr>
            <w:color w:val="000000"/>
          </w:rPr>
          <w:t xml:space="preserve">, </w:t>
        </w:r>
        <w:r w:rsidRPr="00826F82">
          <w:rPr>
            <w:i/>
            <w:color w:val="000000"/>
          </w:rPr>
          <w:t>69</w:t>
        </w:r>
        <w:r w:rsidRPr="00826F82">
          <w:rPr>
            <w:color w:val="000000"/>
          </w:rPr>
          <w:t>)</w:t>
        </w:r>
        <w:r w:rsidR="00E11C2F" w:rsidRPr="00E91065">
          <w:rPr>
            <w:color w:val="000000"/>
            <w:highlight w:val="yellow"/>
          </w:rPr>
          <w:t xml:space="preserve"> despite increasing numbers of articles on the topic</w:t>
        </w:r>
        <w:r w:rsidRPr="00826F82">
          <w:t>.</w:t>
        </w:r>
      </w:ins>
      <w:del w:id="369" w:author="Roza, Caio G" w:date="2023-04-06T23:06:00Z">
        <w:r w:rsidRPr="00826F82">
          <w:delText>.</w:delText>
        </w:r>
      </w:del>
      <w:r w:rsidRPr="00826F82">
        <w:t xml:space="preserve"> For instance, a recent analysis suggests that deterministic chaos </w:t>
      </w:r>
      <w:r w:rsidR="00B619AC" w:rsidRPr="00826F82">
        <w:t>might</w:t>
      </w:r>
      <w:r w:rsidRPr="00826F82">
        <w:t xml:space="preserve"> not </w:t>
      </w:r>
      <w:r w:rsidR="00B619AC" w:rsidRPr="00826F82">
        <w:t xml:space="preserve">be </w:t>
      </w:r>
      <w:r w:rsidRPr="00826F82">
        <w:t xml:space="preserve">uncommon in nature </w:t>
      </w:r>
      <w:hyperlink r:id="rId395">
        <w:r w:rsidRPr="00826F82">
          <w:rPr>
            <w:color w:val="000000"/>
          </w:rPr>
          <w:t>(</w:t>
        </w:r>
      </w:hyperlink>
      <w:hyperlink r:id="rId396">
        <w:r w:rsidRPr="00826F82">
          <w:rPr>
            <w:i/>
            <w:color w:val="000000"/>
          </w:rPr>
          <w:t>80</w:t>
        </w:r>
      </w:hyperlink>
      <w:hyperlink r:id="rId397">
        <w:r w:rsidRPr="00826F82">
          <w:rPr>
            <w:color w:val="000000"/>
          </w:rPr>
          <w:t>)</w:t>
        </w:r>
      </w:hyperlink>
      <w:del w:id="370" w:author="Roza, Caio G" w:date="2023-04-06T23:06:00Z">
        <w:r w:rsidRPr="00826F82">
          <w:rPr>
            <w:color w:val="000000"/>
          </w:rPr>
          <w:delText>(</w:delText>
        </w:r>
        <w:r w:rsidRPr="00826F82">
          <w:rPr>
            <w:i/>
            <w:color w:val="000000"/>
          </w:rPr>
          <w:delText>80</w:delText>
        </w:r>
        <w:r w:rsidRPr="00826F82">
          <w:rPr>
            <w:color w:val="000000"/>
          </w:rPr>
          <w:delText>)</w:delText>
        </w:r>
        <w:r w:rsidRPr="00826F82">
          <w:delText>,</w:delText>
        </w:r>
      </w:del>
      <w:ins w:id="371" w:author="Roza, Caio G" w:date="2023-04-06T23:06:00Z">
        <w:r w:rsidRPr="00826F82">
          <w:t>,</w:t>
        </w:r>
      </w:ins>
      <w:r w:rsidRPr="00826F82">
        <w:t xml:space="preserve"> but attempts to reveal its influence on natural systems remain comparatively rare. Similarly, the potential for catastrophic scenarios is largely understudied </w:t>
      </w:r>
      <w:hyperlink r:id="rId398">
        <w:r w:rsidRPr="00826F82">
          <w:rPr>
            <w:color w:val="000000"/>
          </w:rPr>
          <w:t>(</w:t>
        </w:r>
      </w:hyperlink>
      <w:hyperlink r:id="rId399">
        <w:r w:rsidRPr="00826F82">
          <w:rPr>
            <w:i/>
            <w:color w:val="000000"/>
          </w:rPr>
          <w:t>19</w:t>
        </w:r>
      </w:hyperlink>
      <w:hyperlink r:id="rId400">
        <w:r w:rsidRPr="00826F82">
          <w:rPr>
            <w:color w:val="000000"/>
          </w:rPr>
          <w:t>)</w:t>
        </w:r>
      </w:hyperlink>
      <w:del w:id="372" w:author="Roza, Caio G" w:date="2023-04-06T23:06:00Z">
        <w:r w:rsidRPr="00826F82">
          <w:rPr>
            <w:color w:val="000000"/>
          </w:rPr>
          <w:delText>(</w:delText>
        </w:r>
        <w:r w:rsidRPr="00826F82">
          <w:rPr>
            <w:i/>
            <w:color w:val="000000"/>
          </w:rPr>
          <w:delText>19</w:delText>
        </w:r>
        <w:r w:rsidRPr="00826F82">
          <w:rPr>
            <w:color w:val="000000"/>
          </w:rPr>
          <w:delText>)</w:delText>
        </w:r>
        <w:r w:rsidRPr="00826F82">
          <w:delText>,</w:delText>
        </w:r>
      </w:del>
      <w:ins w:id="373" w:author="Roza, Caio G" w:date="2023-04-06T23:06:00Z">
        <w:r w:rsidRPr="00826F82">
          <w:t>,</w:t>
        </w:r>
      </w:ins>
      <w:r w:rsidRPr="00826F82">
        <w:t xml:space="preserve"> meanwhile recent evidence suggests that global warming is likely to trigger climatic tipping points </w:t>
      </w:r>
      <w:hyperlink r:id="rId401">
        <w:r w:rsidRPr="00826F82">
          <w:rPr>
            <w:color w:val="000000"/>
          </w:rPr>
          <w:t>(</w:t>
        </w:r>
      </w:hyperlink>
      <w:hyperlink r:id="rId402">
        <w:r w:rsidRPr="00826F82">
          <w:rPr>
            <w:i/>
            <w:color w:val="000000"/>
          </w:rPr>
          <w:t>15</w:t>
        </w:r>
      </w:hyperlink>
      <w:hyperlink r:id="rId403">
        <w:r w:rsidRPr="00826F82">
          <w:rPr>
            <w:color w:val="000000"/>
          </w:rPr>
          <w:t>)</w:t>
        </w:r>
      </w:hyperlink>
      <w:del w:id="374" w:author="Roza, Caio G" w:date="2023-04-06T23:06:00Z">
        <w:r w:rsidRPr="00826F82">
          <w:rPr>
            <w:color w:val="000000"/>
          </w:rPr>
          <w:delText>(</w:delText>
        </w:r>
        <w:r w:rsidRPr="00826F82">
          <w:rPr>
            <w:i/>
            <w:color w:val="000000"/>
          </w:rPr>
          <w:delText>15</w:delText>
        </w:r>
        <w:r w:rsidRPr="00826F82">
          <w:rPr>
            <w:color w:val="000000"/>
          </w:rPr>
          <w:delText>)</w:delText>
        </w:r>
        <w:r w:rsidRPr="00826F82">
          <w:delText>.</w:delText>
        </w:r>
      </w:del>
      <w:ins w:id="375" w:author="Roza, Caio G" w:date="2023-04-06T23:06:00Z">
        <w:r w:rsidRPr="00826F82">
          <w:t>.</w:t>
        </w:r>
      </w:ins>
      <w:r w:rsidRPr="00826F82">
        <w:t xml:space="preserve"> These are dynamics that must be understood urgently, a goal which could be directly pursued following principles from CSS. In the following sections, we discuss how we could best achieve this objective. </w:t>
      </w:r>
    </w:p>
    <w:p w14:paraId="6DBAAC3E" w14:textId="77777777" w:rsidR="00FF1AFD" w:rsidRPr="00826F82" w:rsidRDefault="00FF1AFD" w:rsidP="00FF1AFD">
      <w:pPr>
        <w:spacing w:before="120" w:after="120"/>
        <w:rPr>
          <w:u w:val="single"/>
        </w:rPr>
      </w:pPr>
      <w:r w:rsidRPr="00826F82">
        <w:rPr>
          <w:u w:val="single"/>
        </w:rPr>
        <w:t>What makes a system complex?</w:t>
      </w:r>
    </w:p>
    <w:p w14:paraId="2D6EBB6A" w14:textId="6BBA1BA6" w:rsidR="00FF1AFD" w:rsidRPr="00826F82" w:rsidRDefault="00FF1AFD" w:rsidP="00FF1AFD">
      <w:pPr>
        <w:spacing w:before="120" w:after="120"/>
      </w:pPr>
      <w:r w:rsidRPr="00826F82">
        <w:lastRenderedPageBreak/>
        <w:t xml:space="preserve">Given that complexity has been studied as an attribute of ecological systems </w:t>
      </w:r>
      <w:hyperlink r:id="rId404">
        <w:r w:rsidRPr="00826F82">
          <w:rPr>
            <w:color w:val="000000"/>
          </w:rPr>
          <w:t>(</w:t>
        </w:r>
      </w:hyperlink>
      <w:hyperlink r:id="rId405">
        <w:r w:rsidRPr="00826F82">
          <w:rPr>
            <w:i/>
            <w:color w:val="000000"/>
          </w:rPr>
          <w:t>40</w:t>
        </w:r>
      </w:hyperlink>
      <w:hyperlink r:id="rId406">
        <w:r w:rsidRPr="00826F82">
          <w:rPr>
            <w:color w:val="000000"/>
          </w:rPr>
          <w:t xml:space="preserve">, </w:t>
        </w:r>
      </w:hyperlink>
      <w:hyperlink r:id="rId407">
        <w:r w:rsidRPr="00826F82">
          <w:rPr>
            <w:i/>
            <w:color w:val="000000"/>
          </w:rPr>
          <w:t>72</w:t>
        </w:r>
      </w:hyperlink>
      <w:hyperlink r:id="rId408">
        <w:r w:rsidRPr="00826F82">
          <w:rPr>
            <w:color w:val="000000"/>
          </w:rPr>
          <w:t xml:space="preserve">, </w:t>
        </w:r>
      </w:hyperlink>
      <w:hyperlink r:id="rId409">
        <w:r w:rsidRPr="00826F82">
          <w:rPr>
            <w:i/>
            <w:color w:val="000000"/>
          </w:rPr>
          <w:t>81</w:t>
        </w:r>
      </w:hyperlink>
      <w:hyperlink r:id="rId410">
        <w:r w:rsidRPr="00826F82">
          <w:rPr>
            <w:color w:val="000000"/>
          </w:rPr>
          <w:t xml:space="preserve">, </w:t>
        </w:r>
      </w:hyperlink>
      <w:hyperlink r:id="rId411">
        <w:r w:rsidRPr="00826F82">
          <w:rPr>
            <w:i/>
            <w:color w:val="000000"/>
          </w:rPr>
          <w:t>82</w:t>
        </w:r>
      </w:hyperlink>
      <w:hyperlink r:id="rId412">
        <w:r w:rsidRPr="00826F82">
          <w:rPr>
            <w:color w:val="000000"/>
          </w:rPr>
          <w:t>)</w:t>
        </w:r>
      </w:hyperlink>
      <w:del w:id="376" w:author="Roza, Caio G" w:date="2023-04-06T23:06:00Z">
        <w:r w:rsidRPr="00826F82">
          <w:rPr>
            <w:color w:val="000000"/>
          </w:rPr>
          <w:delText>(</w:delText>
        </w:r>
        <w:r w:rsidRPr="00826F82">
          <w:rPr>
            <w:i/>
            <w:color w:val="000000"/>
          </w:rPr>
          <w:delText>40</w:delText>
        </w:r>
        <w:r w:rsidRPr="00826F82">
          <w:rPr>
            <w:color w:val="000000"/>
          </w:rPr>
          <w:delText xml:space="preserve">, </w:delText>
        </w:r>
        <w:r w:rsidRPr="00826F82">
          <w:rPr>
            <w:i/>
            <w:color w:val="000000"/>
          </w:rPr>
          <w:delText>72</w:delText>
        </w:r>
        <w:r w:rsidRPr="00826F82">
          <w:rPr>
            <w:color w:val="000000"/>
          </w:rPr>
          <w:delText xml:space="preserve">, </w:delText>
        </w:r>
        <w:r w:rsidRPr="00826F82">
          <w:rPr>
            <w:i/>
            <w:color w:val="000000"/>
          </w:rPr>
          <w:delText>81</w:delText>
        </w:r>
        <w:r w:rsidRPr="00826F82">
          <w:rPr>
            <w:color w:val="000000"/>
          </w:rPr>
          <w:delText xml:space="preserve">, </w:delText>
        </w:r>
        <w:r w:rsidRPr="00826F82">
          <w:rPr>
            <w:i/>
            <w:color w:val="000000"/>
          </w:rPr>
          <w:delText>82</w:delText>
        </w:r>
        <w:r w:rsidRPr="00826F82">
          <w:rPr>
            <w:color w:val="000000"/>
          </w:rPr>
          <w:delText>)</w:delText>
        </w:r>
      </w:del>
      <w:r w:rsidRPr="00826F82">
        <w:t xml:space="preserve"> it is theoretically possible to identify features that make some systems more complex than others. We therefore conducted a critical review to identify features typical of complex systems as described in the CSS literature. Through this exercise, we reduced very broad, interconnected aspects of complexity into a more tractable set of features typical of complex systems (Table 1). Our synthesis goes beyond applications within specific subfields and encompasses a broad range of perspectives, following both seminal references </w:t>
      </w:r>
      <w:hyperlink r:id="rId413">
        <w:r w:rsidRPr="00826F82">
          <w:rPr>
            <w:color w:val="000000"/>
          </w:rPr>
          <w:t>(</w:t>
        </w:r>
      </w:hyperlink>
      <w:hyperlink r:id="rId414">
        <w:r w:rsidRPr="00826F82">
          <w:rPr>
            <w:i/>
            <w:color w:val="000000"/>
          </w:rPr>
          <w:t>3</w:t>
        </w:r>
      </w:hyperlink>
      <w:hyperlink r:id="rId415">
        <w:r w:rsidRPr="00826F82">
          <w:rPr>
            <w:color w:val="000000"/>
          </w:rPr>
          <w:t>–</w:t>
        </w:r>
      </w:hyperlink>
      <w:hyperlink r:id="rId416">
        <w:r w:rsidRPr="00826F82">
          <w:rPr>
            <w:i/>
            <w:color w:val="000000"/>
          </w:rPr>
          <w:t>6</w:t>
        </w:r>
      </w:hyperlink>
      <w:hyperlink r:id="rId417">
        <w:r w:rsidRPr="00826F82">
          <w:rPr>
            <w:color w:val="000000"/>
          </w:rPr>
          <w:t xml:space="preserve">, </w:t>
        </w:r>
      </w:hyperlink>
      <w:hyperlink r:id="rId418">
        <w:r w:rsidRPr="00826F82">
          <w:rPr>
            <w:i/>
            <w:color w:val="000000"/>
          </w:rPr>
          <w:t>18</w:t>
        </w:r>
      </w:hyperlink>
      <w:hyperlink r:id="rId419">
        <w:r w:rsidRPr="00826F82">
          <w:rPr>
            <w:color w:val="000000"/>
          </w:rPr>
          <w:t xml:space="preserve">, </w:t>
        </w:r>
      </w:hyperlink>
      <w:hyperlink r:id="rId420">
        <w:r w:rsidRPr="00826F82">
          <w:rPr>
            <w:i/>
            <w:color w:val="000000"/>
          </w:rPr>
          <w:t>21</w:t>
        </w:r>
      </w:hyperlink>
      <w:hyperlink r:id="rId421">
        <w:r w:rsidRPr="00826F82">
          <w:rPr>
            <w:color w:val="000000"/>
          </w:rPr>
          <w:t xml:space="preserve">, </w:t>
        </w:r>
      </w:hyperlink>
      <w:hyperlink r:id="rId422">
        <w:r w:rsidRPr="00826F82">
          <w:rPr>
            <w:i/>
            <w:color w:val="000000"/>
          </w:rPr>
          <w:t>33</w:t>
        </w:r>
      </w:hyperlink>
      <w:hyperlink r:id="rId423">
        <w:r w:rsidRPr="00826F82">
          <w:rPr>
            <w:color w:val="000000"/>
          </w:rPr>
          <w:t xml:space="preserve">, </w:t>
        </w:r>
      </w:hyperlink>
      <w:hyperlink r:id="rId424">
        <w:r w:rsidRPr="00826F82">
          <w:rPr>
            <w:i/>
            <w:color w:val="000000"/>
          </w:rPr>
          <w:t>43</w:t>
        </w:r>
      </w:hyperlink>
      <w:hyperlink r:id="rId425">
        <w:r w:rsidRPr="00826F82">
          <w:rPr>
            <w:color w:val="000000"/>
          </w:rPr>
          <w:t xml:space="preserve">, </w:t>
        </w:r>
      </w:hyperlink>
      <w:hyperlink r:id="rId426">
        <w:r w:rsidRPr="00826F82">
          <w:rPr>
            <w:i/>
            <w:color w:val="000000"/>
          </w:rPr>
          <w:t>68</w:t>
        </w:r>
      </w:hyperlink>
      <w:hyperlink r:id="rId427">
        <w:r w:rsidRPr="00826F82">
          <w:rPr>
            <w:color w:val="000000"/>
          </w:rPr>
          <w:t xml:space="preserve">, </w:t>
        </w:r>
      </w:hyperlink>
      <w:hyperlink r:id="rId428">
        <w:r w:rsidRPr="00826F82">
          <w:rPr>
            <w:i/>
            <w:color w:val="000000"/>
          </w:rPr>
          <w:t>83</w:t>
        </w:r>
      </w:hyperlink>
      <w:hyperlink r:id="rId429">
        <w:r w:rsidRPr="00826F82">
          <w:rPr>
            <w:color w:val="000000"/>
          </w:rPr>
          <w:t>–</w:t>
        </w:r>
      </w:hyperlink>
      <w:hyperlink r:id="rId430">
        <w:r w:rsidRPr="00826F82">
          <w:rPr>
            <w:i/>
            <w:color w:val="000000"/>
          </w:rPr>
          <w:t>86</w:t>
        </w:r>
      </w:hyperlink>
      <w:hyperlink r:id="rId431">
        <w:r w:rsidRPr="00826F82">
          <w:rPr>
            <w:color w:val="000000"/>
          </w:rPr>
          <w:t>)</w:t>
        </w:r>
      </w:hyperlink>
      <w:del w:id="377" w:author="Roza, Caio G" w:date="2023-04-06T23:06:00Z">
        <w:r w:rsidRPr="00826F82">
          <w:rPr>
            <w:color w:val="000000"/>
          </w:rPr>
          <w:delText>(</w:delText>
        </w:r>
        <w:r w:rsidRPr="00826F82">
          <w:rPr>
            <w:i/>
            <w:color w:val="000000"/>
          </w:rPr>
          <w:delText>3</w:delText>
        </w:r>
        <w:r w:rsidRPr="00826F82">
          <w:rPr>
            <w:color w:val="000000"/>
          </w:rPr>
          <w:delText>–</w:delText>
        </w:r>
        <w:r w:rsidRPr="00826F82">
          <w:rPr>
            <w:i/>
            <w:color w:val="000000"/>
          </w:rPr>
          <w:delText>6</w:delText>
        </w:r>
        <w:r w:rsidRPr="00826F82">
          <w:rPr>
            <w:color w:val="000000"/>
          </w:rPr>
          <w:delText xml:space="preserve">, </w:delText>
        </w:r>
        <w:r w:rsidRPr="00826F82">
          <w:rPr>
            <w:i/>
            <w:color w:val="000000"/>
          </w:rPr>
          <w:delText>18</w:delText>
        </w:r>
        <w:r w:rsidRPr="00826F82">
          <w:rPr>
            <w:color w:val="000000"/>
          </w:rPr>
          <w:delText xml:space="preserve">, </w:delText>
        </w:r>
        <w:r w:rsidRPr="00826F82">
          <w:rPr>
            <w:i/>
            <w:color w:val="000000"/>
          </w:rPr>
          <w:delText>21</w:delText>
        </w:r>
        <w:r w:rsidRPr="00826F82">
          <w:rPr>
            <w:color w:val="000000"/>
          </w:rPr>
          <w:delText xml:space="preserve">, </w:delText>
        </w:r>
        <w:r w:rsidRPr="00826F82">
          <w:rPr>
            <w:i/>
            <w:color w:val="000000"/>
          </w:rPr>
          <w:delText>33</w:delText>
        </w:r>
        <w:r w:rsidRPr="00826F82">
          <w:rPr>
            <w:color w:val="000000"/>
          </w:rPr>
          <w:delText xml:space="preserve">, </w:delText>
        </w:r>
        <w:r w:rsidRPr="00826F82">
          <w:rPr>
            <w:i/>
            <w:color w:val="000000"/>
          </w:rPr>
          <w:delText>43</w:delText>
        </w:r>
        <w:r w:rsidRPr="00826F82">
          <w:rPr>
            <w:color w:val="000000"/>
          </w:rPr>
          <w:delText xml:space="preserve">, </w:delText>
        </w:r>
        <w:r w:rsidRPr="00826F82">
          <w:rPr>
            <w:i/>
            <w:color w:val="000000"/>
          </w:rPr>
          <w:delText>68</w:delText>
        </w:r>
        <w:r w:rsidRPr="00826F82">
          <w:rPr>
            <w:color w:val="000000"/>
          </w:rPr>
          <w:delText xml:space="preserve">, </w:delText>
        </w:r>
        <w:r w:rsidRPr="00826F82">
          <w:rPr>
            <w:i/>
            <w:color w:val="000000"/>
          </w:rPr>
          <w:delText>83</w:delText>
        </w:r>
        <w:r w:rsidRPr="00826F82">
          <w:rPr>
            <w:color w:val="000000"/>
          </w:rPr>
          <w:delText>–</w:delText>
        </w:r>
        <w:r w:rsidRPr="00826F82">
          <w:rPr>
            <w:i/>
            <w:color w:val="000000"/>
          </w:rPr>
          <w:delText>86</w:delText>
        </w:r>
        <w:r w:rsidRPr="00826F82">
          <w:rPr>
            <w:color w:val="000000"/>
          </w:rPr>
          <w:delText>)</w:delText>
        </w:r>
        <w:r w:rsidRPr="00826F82">
          <w:delText>,</w:delText>
        </w:r>
      </w:del>
      <w:ins w:id="378" w:author="Roza, Caio G" w:date="2023-04-06T23:06:00Z">
        <w:r w:rsidRPr="00826F82">
          <w:t>,</w:t>
        </w:r>
      </w:ins>
      <w:r w:rsidRPr="00826F82">
        <w:t xml:space="preserve"> and more recent work that focuses on application of the CSS paradigm in ecology and conservation </w:t>
      </w:r>
      <w:hyperlink r:id="rId432">
        <w:r w:rsidRPr="00826F82">
          <w:rPr>
            <w:color w:val="000000"/>
          </w:rPr>
          <w:t>(</w:t>
        </w:r>
      </w:hyperlink>
      <w:hyperlink r:id="rId433">
        <w:r w:rsidRPr="00826F82">
          <w:rPr>
            <w:i/>
            <w:color w:val="000000"/>
          </w:rPr>
          <w:t>10</w:t>
        </w:r>
      </w:hyperlink>
      <w:hyperlink r:id="rId434">
        <w:r w:rsidRPr="00826F82">
          <w:rPr>
            <w:color w:val="000000"/>
          </w:rPr>
          <w:t xml:space="preserve">, </w:t>
        </w:r>
      </w:hyperlink>
      <w:hyperlink r:id="rId435">
        <w:r w:rsidRPr="00826F82">
          <w:rPr>
            <w:i/>
            <w:color w:val="000000"/>
          </w:rPr>
          <w:t>11</w:t>
        </w:r>
      </w:hyperlink>
      <w:hyperlink r:id="rId436">
        <w:r w:rsidRPr="00826F82">
          <w:rPr>
            <w:color w:val="000000"/>
          </w:rPr>
          <w:t xml:space="preserve">, </w:t>
        </w:r>
      </w:hyperlink>
      <w:hyperlink r:id="rId437">
        <w:r w:rsidRPr="00826F82">
          <w:rPr>
            <w:i/>
            <w:color w:val="000000"/>
          </w:rPr>
          <w:t>31</w:t>
        </w:r>
      </w:hyperlink>
      <w:hyperlink r:id="rId438">
        <w:r w:rsidRPr="00826F82">
          <w:rPr>
            <w:color w:val="000000"/>
          </w:rPr>
          <w:t xml:space="preserve">, </w:t>
        </w:r>
      </w:hyperlink>
      <w:hyperlink r:id="rId439">
        <w:r w:rsidRPr="00826F82">
          <w:rPr>
            <w:i/>
            <w:color w:val="000000"/>
          </w:rPr>
          <w:t>38</w:t>
        </w:r>
      </w:hyperlink>
      <w:hyperlink r:id="rId440">
        <w:r w:rsidRPr="00826F82">
          <w:rPr>
            <w:color w:val="000000"/>
          </w:rPr>
          <w:t xml:space="preserve">, </w:t>
        </w:r>
      </w:hyperlink>
      <w:hyperlink r:id="rId441">
        <w:r w:rsidRPr="00826F82">
          <w:rPr>
            <w:i/>
            <w:color w:val="000000"/>
          </w:rPr>
          <w:t>54</w:t>
        </w:r>
      </w:hyperlink>
      <w:hyperlink r:id="rId442">
        <w:r w:rsidRPr="00826F82">
          <w:rPr>
            <w:color w:val="000000"/>
          </w:rPr>
          <w:t xml:space="preserve">, </w:t>
        </w:r>
      </w:hyperlink>
      <w:hyperlink r:id="rId443">
        <w:r w:rsidRPr="00826F82">
          <w:rPr>
            <w:i/>
            <w:color w:val="000000"/>
          </w:rPr>
          <w:t>57</w:t>
        </w:r>
      </w:hyperlink>
      <w:hyperlink r:id="rId444">
        <w:r w:rsidRPr="00826F82">
          <w:rPr>
            <w:color w:val="000000"/>
          </w:rPr>
          <w:t xml:space="preserve">, </w:t>
        </w:r>
      </w:hyperlink>
      <w:hyperlink r:id="rId445">
        <w:r w:rsidRPr="00826F82">
          <w:rPr>
            <w:i/>
            <w:color w:val="000000"/>
          </w:rPr>
          <w:t>65</w:t>
        </w:r>
      </w:hyperlink>
      <w:hyperlink r:id="rId446">
        <w:r w:rsidRPr="00826F82">
          <w:rPr>
            <w:color w:val="000000"/>
          </w:rPr>
          <w:t xml:space="preserve">, </w:t>
        </w:r>
      </w:hyperlink>
      <w:hyperlink r:id="rId447">
        <w:r w:rsidRPr="00826F82">
          <w:rPr>
            <w:i/>
            <w:color w:val="000000"/>
          </w:rPr>
          <w:t>69</w:t>
        </w:r>
      </w:hyperlink>
      <w:hyperlink r:id="rId448">
        <w:r w:rsidRPr="00826F82">
          <w:rPr>
            <w:color w:val="000000"/>
          </w:rPr>
          <w:t xml:space="preserve">, </w:t>
        </w:r>
      </w:hyperlink>
      <w:hyperlink r:id="rId449">
        <w:r w:rsidRPr="00826F82">
          <w:rPr>
            <w:i/>
            <w:color w:val="000000"/>
          </w:rPr>
          <w:t>72</w:t>
        </w:r>
      </w:hyperlink>
      <w:hyperlink r:id="rId450">
        <w:r w:rsidRPr="00826F82">
          <w:rPr>
            <w:color w:val="000000"/>
          </w:rPr>
          <w:t xml:space="preserve">, </w:t>
        </w:r>
      </w:hyperlink>
      <w:hyperlink r:id="rId451">
        <w:r w:rsidRPr="00826F82">
          <w:rPr>
            <w:i/>
            <w:color w:val="000000"/>
          </w:rPr>
          <w:t>81</w:t>
        </w:r>
      </w:hyperlink>
      <w:hyperlink r:id="rId452">
        <w:r w:rsidRPr="00826F82">
          <w:rPr>
            <w:color w:val="000000"/>
          </w:rPr>
          <w:t xml:space="preserve">, </w:t>
        </w:r>
      </w:hyperlink>
      <w:hyperlink r:id="rId453">
        <w:r w:rsidRPr="00826F82">
          <w:rPr>
            <w:i/>
            <w:color w:val="000000"/>
          </w:rPr>
          <w:t>87</w:t>
        </w:r>
      </w:hyperlink>
      <w:hyperlink r:id="rId454">
        <w:r w:rsidRPr="00826F82">
          <w:rPr>
            <w:color w:val="000000"/>
          </w:rPr>
          <w:t>–</w:t>
        </w:r>
      </w:hyperlink>
      <w:hyperlink r:id="rId455">
        <w:r w:rsidRPr="00826F82">
          <w:rPr>
            <w:i/>
            <w:color w:val="000000"/>
          </w:rPr>
          <w:t>89</w:t>
        </w:r>
      </w:hyperlink>
      <w:hyperlink r:id="rId456">
        <w:r w:rsidRPr="00826F82">
          <w:rPr>
            <w:color w:val="000000"/>
          </w:rPr>
          <w:t>)</w:t>
        </w:r>
      </w:hyperlink>
      <w:del w:id="379" w:author="Roza, Caio G" w:date="2023-04-06T23:06:00Z">
        <w:r w:rsidRPr="00826F82">
          <w:rPr>
            <w:color w:val="000000"/>
          </w:rPr>
          <w:delText>(</w:delText>
        </w:r>
        <w:r w:rsidRPr="00826F82">
          <w:rPr>
            <w:i/>
            <w:color w:val="000000"/>
          </w:rPr>
          <w:delText>10</w:delText>
        </w:r>
        <w:r w:rsidRPr="00826F82">
          <w:rPr>
            <w:color w:val="000000"/>
          </w:rPr>
          <w:delText xml:space="preserve">, </w:delText>
        </w:r>
        <w:r w:rsidRPr="00826F82">
          <w:rPr>
            <w:i/>
            <w:color w:val="000000"/>
          </w:rPr>
          <w:delText>11</w:delText>
        </w:r>
        <w:r w:rsidRPr="00826F82">
          <w:rPr>
            <w:color w:val="000000"/>
          </w:rPr>
          <w:delText xml:space="preserve">, </w:delText>
        </w:r>
        <w:r w:rsidRPr="00826F82">
          <w:rPr>
            <w:i/>
            <w:color w:val="000000"/>
          </w:rPr>
          <w:delText>31</w:delText>
        </w:r>
        <w:r w:rsidRPr="00826F82">
          <w:rPr>
            <w:color w:val="000000"/>
          </w:rPr>
          <w:delText xml:space="preserve">, </w:delText>
        </w:r>
        <w:r w:rsidRPr="00826F82">
          <w:rPr>
            <w:i/>
            <w:color w:val="000000"/>
          </w:rPr>
          <w:delText>38</w:delText>
        </w:r>
        <w:r w:rsidRPr="00826F82">
          <w:rPr>
            <w:color w:val="000000"/>
          </w:rPr>
          <w:delText xml:space="preserve">, </w:delText>
        </w:r>
        <w:r w:rsidRPr="00826F82">
          <w:rPr>
            <w:i/>
            <w:color w:val="000000"/>
          </w:rPr>
          <w:delText>54</w:delText>
        </w:r>
        <w:r w:rsidRPr="00826F82">
          <w:rPr>
            <w:color w:val="000000"/>
          </w:rPr>
          <w:delText xml:space="preserve">, </w:delText>
        </w:r>
        <w:r w:rsidRPr="00826F82">
          <w:rPr>
            <w:i/>
            <w:color w:val="000000"/>
          </w:rPr>
          <w:delText>57</w:delText>
        </w:r>
        <w:r w:rsidRPr="00826F82">
          <w:rPr>
            <w:color w:val="000000"/>
          </w:rPr>
          <w:delText xml:space="preserve">, </w:delText>
        </w:r>
        <w:r w:rsidRPr="00826F82">
          <w:rPr>
            <w:i/>
            <w:color w:val="000000"/>
          </w:rPr>
          <w:delText>65</w:delText>
        </w:r>
        <w:r w:rsidRPr="00826F82">
          <w:rPr>
            <w:color w:val="000000"/>
          </w:rPr>
          <w:delText xml:space="preserve">, </w:delText>
        </w:r>
        <w:r w:rsidRPr="00826F82">
          <w:rPr>
            <w:i/>
            <w:color w:val="000000"/>
          </w:rPr>
          <w:delText>69</w:delText>
        </w:r>
        <w:r w:rsidRPr="00826F82">
          <w:rPr>
            <w:color w:val="000000"/>
          </w:rPr>
          <w:delText xml:space="preserve">, </w:delText>
        </w:r>
        <w:r w:rsidRPr="00826F82">
          <w:rPr>
            <w:i/>
            <w:color w:val="000000"/>
          </w:rPr>
          <w:delText>72</w:delText>
        </w:r>
        <w:r w:rsidRPr="00826F82">
          <w:rPr>
            <w:color w:val="000000"/>
          </w:rPr>
          <w:delText xml:space="preserve">, </w:delText>
        </w:r>
        <w:r w:rsidRPr="00826F82">
          <w:rPr>
            <w:i/>
            <w:color w:val="000000"/>
          </w:rPr>
          <w:delText>81</w:delText>
        </w:r>
        <w:r w:rsidRPr="00826F82">
          <w:rPr>
            <w:color w:val="000000"/>
          </w:rPr>
          <w:delText xml:space="preserve">, </w:delText>
        </w:r>
        <w:r w:rsidRPr="00826F82">
          <w:rPr>
            <w:i/>
            <w:color w:val="000000"/>
          </w:rPr>
          <w:delText>87</w:delText>
        </w:r>
        <w:r w:rsidRPr="00826F82">
          <w:rPr>
            <w:color w:val="000000"/>
          </w:rPr>
          <w:delText>–</w:delText>
        </w:r>
        <w:r w:rsidRPr="00826F82">
          <w:rPr>
            <w:i/>
            <w:color w:val="000000"/>
          </w:rPr>
          <w:delText>89</w:delText>
        </w:r>
        <w:r w:rsidRPr="00826F82">
          <w:rPr>
            <w:color w:val="000000"/>
          </w:rPr>
          <w:delText>)</w:delText>
        </w:r>
        <w:r w:rsidRPr="00826F82">
          <w:delText>.</w:delText>
        </w:r>
      </w:del>
      <w:ins w:id="380" w:author="Roza, Caio G" w:date="2023-04-06T23:06:00Z">
        <w:r w:rsidRPr="00826F82">
          <w:t>.</w:t>
        </w:r>
      </w:ins>
      <w:r w:rsidRPr="00826F82">
        <w:t xml:space="preserve"> Therefore, we suggest that Table 1 can be used as a template to organize the study of complex ecological systems around well-established themes in CSS.</w:t>
      </w:r>
    </w:p>
    <w:p w14:paraId="0C1892C6" w14:textId="32CD4A4D" w:rsidR="00FF1AFD" w:rsidRPr="00826F82" w:rsidRDefault="00FF1AFD" w:rsidP="00FF1AFD">
      <w:pPr>
        <w:spacing w:before="120" w:after="120"/>
      </w:pPr>
      <w:r w:rsidRPr="00826F82">
        <w:t xml:space="preserve">We recognize </w:t>
      </w:r>
      <w:ins w:id="381" w:author="Roza, Caio G" w:date="2023-04-06T23:06:00Z">
        <w:r w:rsidR="00E11C2F" w:rsidRPr="00E91065">
          <w:rPr>
            <w:highlight w:val="yellow"/>
          </w:rPr>
          <w:t xml:space="preserve">that there are </w:t>
        </w:r>
      </w:ins>
      <w:r w:rsidRPr="00826F82">
        <w:t xml:space="preserve">elements of subjectivity in our work. </w:t>
      </w:r>
      <w:bookmarkStart w:id="382" w:name="_Hlk130931417"/>
      <w:bookmarkStart w:id="383" w:name="_Hlk130930971"/>
      <w:ins w:id="384" w:author="Roza, Caio G" w:date="2023-04-06T23:06:00Z">
        <w:r w:rsidR="009F7002" w:rsidRPr="00E91065">
          <w:rPr>
            <w:highlight w:val="yellow"/>
          </w:rPr>
          <w:t>Furthermore, o</w:t>
        </w:r>
        <w:r w:rsidR="00D94C78" w:rsidRPr="00E91065">
          <w:rPr>
            <w:highlight w:val="yellow"/>
          </w:rPr>
          <w:t xml:space="preserve">ur analysis neglects some concepts in ecological complexity due to the approach that we used, and future perspectives </w:t>
        </w:r>
        <w:r w:rsidR="009F7002" w:rsidRPr="00E91065">
          <w:rPr>
            <w:highlight w:val="yellow"/>
          </w:rPr>
          <w:t>should therefore expand on</w:t>
        </w:r>
        <w:r w:rsidR="00D94C78" w:rsidRPr="00E91065">
          <w:rPr>
            <w:highlight w:val="yellow"/>
          </w:rPr>
          <w:t xml:space="preserve"> concepts that we have not included here.</w:t>
        </w:r>
        <w:bookmarkEnd w:id="382"/>
        <w:r w:rsidR="00D94C78" w:rsidRPr="00270CF9">
          <w:t xml:space="preserve"> </w:t>
        </w:r>
      </w:ins>
      <w:bookmarkEnd w:id="383"/>
      <w:r w:rsidRPr="00826F82">
        <w:t xml:space="preserve">For instance, we omitted some concepts developed in CSS from our list of features, including panarchy </w:t>
      </w:r>
      <w:hyperlink r:id="rId457">
        <w:r w:rsidRPr="00826F82">
          <w:rPr>
            <w:color w:val="000000"/>
          </w:rPr>
          <w:t>(</w:t>
        </w:r>
      </w:hyperlink>
      <w:hyperlink r:id="rId458">
        <w:r w:rsidRPr="00826F82">
          <w:rPr>
            <w:i/>
            <w:color w:val="000000"/>
          </w:rPr>
          <w:t>90</w:t>
        </w:r>
      </w:hyperlink>
      <w:hyperlink r:id="rId459">
        <w:r w:rsidRPr="00826F82">
          <w:rPr>
            <w:color w:val="000000"/>
          </w:rPr>
          <w:t>)</w:t>
        </w:r>
      </w:hyperlink>
      <w:del w:id="385" w:author="Roza, Caio G" w:date="2023-04-06T23:06:00Z">
        <w:r w:rsidRPr="00826F82">
          <w:rPr>
            <w:color w:val="000000"/>
          </w:rPr>
          <w:delText>(</w:delText>
        </w:r>
        <w:r w:rsidRPr="00826F82">
          <w:rPr>
            <w:i/>
            <w:color w:val="000000"/>
          </w:rPr>
          <w:delText>90</w:delText>
        </w:r>
        <w:r w:rsidRPr="00826F82">
          <w:rPr>
            <w:color w:val="000000"/>
          </w:rPr>
          <w:delText>)</w:delText>
        </w:r>
        <w:r w:rsidRPr="00826F82">
          <w:delText>,</w:delText>
        </w:r>
      </w:del>
      <w:ins w:id="386" w:author="Roza, Caio G" w:date="2023-04-06T23:06:00Z">
        <w:r w:rsidRPr="00826F82">
          <w:t>,</w:t>
        </w:r>
      </w:ins>
      <w:r w:rsidRPr="00826F82">
        <w:t xml:space="preserve"> heterarchy </w:t>
      </w:r>
      <w:hyperlink r:id="rId460">
        <w:r w:rsidRPr="00826F82">
          <w:rPr>
            <w:color w:val="000000"/>
          </w:rPr>
          <w:t>(</w:t>
        </w:r>
      </w:hyperlink>
      <w:hyperlink r:id="rId461">
        <w:r w:rsidRPr="00826F82">
          <w:rPr>
            <w:i/>
            <w:color w:val="000000"/>
          </w:rPr>
          <w:t>89</w:t>
        </w:r>
      </w:hyperlink>
      <w:hyperlink r:id="rId462">
        <w:r w:rsidRPr="00826F82">
          <w:rPr>
            <w:color w:val="000000"/>
          </w:rPr>
          <w:t>)</w:t>
        </w:r>
      </w:hyperlink>
      <w:del w:id="387" w:author="Roza, Caio G" w:date="2023-04-06T23:06:00Z">
        <w:r w:rsidRPr="00826F82">
          <w:rPr>
            <w:color w:val="000000"/>
          </w:rPr>
          <w:delText>(</w:delText>
        </w:r>
        <w:r w:rsidRPr="00826F82">
          <w:rPr>
            <w:i/>
            <w:color w:val="000000"/>
          </w:rPr>
          <w:delText>89</w:delText>
        </w:r>
        <w:r w:rsidRPr="00826F82">
          <w:rPr>
            <w:color w:val="000000"/>
          </w:rPr>
          <w:delText>)</w:delText>
        </w:r>
        <w:r w:rsidRPr="00826F82">
          <w:delText>,</w:delText>
        </w:r>
      </w:del>
      <w:ins w:id="388" w:author="Roza, Caio G" w:date="2023-04-06T23:06:00Z">
        <w:r w:rsidRPr="00826F82">
          <w:t>,</w:t>
        </w:r>
      </w:ins>
      <w:r w:rsidRPr="00826F82">
        <w:t xml:space="preserve"> brittleness </w:t>
      </w:r>
      <w:hyperlink r:id="rId463">
        <w:r w:rsidRPr="00826F82">
          <w:rPr>
            <w:color w:val="000000"/>
          </w:rPr>
          <w:t>(</w:t>
        </w:r>
      </w:hyperlink>
      <w:hyperlink r:id="rId464">
        <w:r w:rsidRPr="00826F82">
          <w:rPr>
            <w:i/>
            <w:color w:val="000000"/>
          </w:rPr>
          <w:t>91</w:t>
        </w:r>
      </w:hyperlink>
      <w:hyperlink r:id="rId465">
        <w:r w:rsidRPr="00826F82">
          <w:rPr>
            <w:color w:val="000000"/>
          </w:rPr>
          <w:t>)</w:t>
        </w:r>
      </w:hyperlink>
      <w:del w:id="389" w:author="Roza, Caio G" w:date="2023-04-06T23:06:00Z">
        <w:r w:rsidRPr="00826F82">
          <w:rPr>
            <w:color w:val="000000"/>
          </w:rPr>
          <w:delText>(</w:delText>
        </w:r>
        <w:r w:rsidRPr="00826F82">
          <w:rPr>
            <w:i/>
            <w:color w:val="000000"/>
          </w:rPr>
          <w:delText>91</w:delText>
        </w:r>
        <w:r w:rsidRPr="00826F82">
          <w:rPr>
            <w:color w:val="000000"/>
          </w:rPr>
          <w:delText>)</w:delText>
        </w:r>
        <w:r w:rsidRPr="00826F82">
          <w:delText>,</w:delText>
        </w:r>
      </w:del>
      <w:ins w:id="390" w:author="Roza, Caio G" w:date="2023-04-06T23:06:00Z">
        <w:r w:rsidRPr="00826F82">
          <w:t>,</w:t>
        </w:r>
      </w:ins>
      <w:r w:rsidRPr="00826F82">
        <w:t xml:space="preserve"> and criticality </w:t>
      </w:r>
      <w:hyperlink r:id="rId466">
        <w:r w:rsidRPr="00826F82">
          <w:rPr>
            <w:color w:val="000000"/>
          </w:rPr>
          <w:t>(</w:t>
        </w:r>
      </w:hyperlink>
      <w:hyperlink r:id="rId467">
        <w:r w:rsidRPr="00826F82">
          <w:rPr>
            <w:i/>
            <w:color w:val="000000"/>
          </w:rPr>
          <w:t>11</w:t>
        </w:r>
      </w:hyperlink>
      <w:hyperlink r:id="rId468">
        <w:r w:rsidRPr="00826F82">
          <w:rPr>
            <w:color w:val="000000"/>
          </w:rPr>
          <w:t xml:space="preserve">, </w:t>
        </w:r>
      </w:hyperlink>
      <w:hyperlink r:id="rId469">
        <w:r w:rsidRPr="00826F82">
          <w:rPr>
            <w:i/>
            <w:color w:val="000000"/>
          </w:rPr>
          <w:t>68</w:t>
        </w:r>
      </w:hyperlink>
      <w:hyperlink r:id="rId470">
        <w:r w:rsidRPr="00826F82">
          <w:rPr>
            <w:color w:val="000000"/>
          </w:rPr>
          <w:t>)</w:t>
        </w:r>
      </w:hyperlink>
      <w:del w:id="391" w:author="Roza, Caio G" w:date="2023-04-06T23:06:00Z">
        <w:r w:rsidRPr="00826F82">
          <w:rPr>
            <w:color w:val="000000"/>
          </w:rPr>
          <w:delText>(</w:delText>
        </w:r>
        <w:r w:rsidRPr="00826F82">
          <w:rPr>
            <w:i/>
            <w:color w:val="000000"/>
          </w:rPr>
          <w:delText>11</w:delText>
        </w:r>
        <w:r w:rsidRPr="00826F82">
          <w:rPr>
            <w:color w:val="000000"/>
          </w:rPr>
          <w:delText xml:space="preserve">, </w:delText>
        </w:r>
        <w:r w:rsidRPr="00826F82">
          <w:rPr>
            <w:i/>
            <w:color w:val="000000"/>
          </w:rPr>
          <w:delText>68</w:delText>
        </w:r>
        <w:r w:rsidRPr="00826F82">
          <w:rPr>
            <w:color w:val="000000"/>
          </w:rPr>
          <w:delText>)</w:delText>
        </w:r>
        <w:r w:rsidRPr="00826F82">
          <w:delText>.</w:delText>
        </w:r>
      </w:del>
      <w:ins w:id="392" w:author="Roza, Caio G" w:date="2023-04-06T23:06:00Z">
        <w:r w:rsidRPr="00826F82">
          <w:t>.</w:t>
        </w:r>
      </w:ins>
      <w:r w:rsidRPr="00826F82">
        <w:t xml:space="preserve"> These are important conceptual aspects of CSS but are less general than the features we selected, e.g., they rarely occur in the </w:t>
      </w:r>
      <w:r w:rsidRPr="00826F82">
        <w:rPr>
          <w:i/>
        </w:rPr>
        <w:t xml:space="preserve">complexity </w:t>
      </w:r>
      <w:r w:rsidRPr="00826F82">
        <w:t>papers we retrieved (Fig. 1c,d</w:t>
      </w:r>
      <w:r w:rsidR="00B619AC" w:rsidRPr="00826F82">
        <w:t>; Fig. S</w:t>
      </w:r>
      <w:r w:rsidR="008703B0" w:rsidRPr="00826F82">
        <w:t>5</w:t>
      </w:r>
      <w:r w:rsidRPr="00826F82">
        <w:t xml:space="preserve">). Nevertheless, perhaps over-simplistically, the concepts embodied by these terms can be represented by combining different features proposed in our </w:t>
      </w:r>
      <w:r w:rsidR="00B619AC" w:rsidRPr="00826F82">
        <w:t>synthesis</w:t>
      </w:r>
      <w:r w:rsidRPr="00826F82">
        <w:t xml:space="preserve">. For instance, </w:t>
      </w:r>
      <w:ins w:id="393" w:author="Roza, Caio G" w:date="2023-04-06T23:06:00Z">
        <w:r w:rsidR="00270CF9" w:rsidRPr="00E91065">
          <w:rPr>
            <w:highlight w:val="yellow"/>
          </w:rPr>
          <w:t>“</w:t>
        </w:r>
      </w:ins>
      <w:r w:rsidRPr="00826F82">
        <w:t>panarchy</w:t>
      </w:r>
      <w:ins w:id="394" w:author="Roza, Caio G" w:date="2023-04-06T23:06:00Z">
        <w:r w:rsidR="00270CF9" w:rsidRPr="00E91065">
          <w:rPr>
            <w:highlight w:val="yellow"/>
          </w:rPr>
          <w:t>”</w:t>
        </w:r>
      </w:ins>
      <w:r w:rsidRPr="00826F82">
        <w:t xml:space="preserve"> relates to stability and dynamicity, </w:t>
      </w:r>
      <w:ins w:id="395" w:author="Roza, Caio G" w:date="2023-04-06T23:06:00Z">
        <w:r w:rsidR="00270CF9" w:rsidRPr="00E91065">
          <w:rPr>
            <w:highlight w:val="yellow"/>
          </w:rPr>
          <w:t>“</w:t>
        </w:r>
      </w:ins>
      <w:r w:rsidRPr="00826F82">
        <w:t>heterarchy</w:t>
      </w:r>
      <w:ins w:id="396" w:author="Roza, Caio G" w:date="2023-04-06T23:06:00Z">
        <w:r w:rsidR="00270CF9" w:rsidRPr="00E91065">
          <w:rPr>
            <w:highlight w:val="yellow"/>
          </w:rPr>
          <w:t>”</w:t>
        </w:r>
      </w:ins>
      <w:r w:rsidRPr="00826F82">
        <w:t xml:space="preserve"> to networks and hierarchies, </w:t>
      </w:r>
      <w:ins w:id="397" w:author="Roza, Caio G" w:date="2023-04-06T23:06:00Z">
        <w:r w:rsidR="00270CF9" w:rsidRPr="00E91065">
          <w:rPr>
            <w:highlight w:val="yellow"/>
          </w:rPr>
          <w:t>“</w:t>
        </w:r>
      </w:ins>
      <w:r w:rsidRPr="00826F82">
        <w:t>brittleness</w:t>
      </w:r>
      <w:ins w:id="398" w:author="Roza, Caio G" w:date="2023-04-06T23:06:00Z">
        <w:r w:rsidR="00270CF9" w:rsidRPr="00E91065">
          <w:rPr>
            <w:highlight w:val="yellow"/>
          </w:rPr>
          <w:t>”</w:t>
        </w:r>
      </w:ins>
      <w:r w:rsidRPr="00826F82">
        <w:t xml:space="preserve"> to resilience and modularity, and </w:t>
      </w:r>
      <w:ins w:id="399" w:author="Roza, Caio G" w:date="2023-04-06T23:06:00Z">
        <w:r w:rsidR="00270CF9" w:rsidRPr="00E91065">
          <w:rPr>
            <w:highlight w:val="yellow"/>
          </w:rPr>
          <w:t>“</w:t>
        </w:r>
      </w:ins>
      <w:r w:rsidRPr="00826F82">
        <w:t>criticality</w:t>
      </w:r>
      <w:ins w:id="400" w:author="Roza, Caio G" w:date="2023-04-06T23:06:00Z">
        <w:r w:rsidR="00270CF9" w:rsidRPr="00E91065">
          <w:rPr>
            <w:highlight w:val="yellow"/>
          </w:rPr>
          <w:t>”</w:t>
        </w:r>
      </w:ins>
      <w:r w:rsidRPr="00826F82">
        <w:t xml:space="preserve"> to dynamicity, fractality, scaling, and attractors (Table 1). We also purposely chose to represent some of our features using very general terms – for example the feature “diversity</w:t>
      </w:r>
      <w:ins w:id="401" w:author="Roza, Caio G" w:date="2023-04-06T23:06:00Z">
        <w:r w:rsidR="00E11C2F" w:rsidRPr="00E91065">
          <w:rPr>
            <w:highlight w:val="yellow"/>
          </w:rPr>
          <w:t>,</w:t>
        </w:r>
        <w:r w:rsidRPr="00826F82">
          <w:t>”</w:t>
        </w:r>
      </w:ins>
      <w:del w:id="402" w:author="Roza, Caio G" w:date="2023-04-06T23:06:00Z">
        <w:r w:rsidRPr="00826F82">
          <w:delText>”,</w:delText>
        </w:r>
      </w:del>
      <w:r w:rsidRPr="00826F82">
        <w:t xml:space="preserve"> with the term “biodiversity” alone being the object of volumes of discussion </w:t>
      </w:r>
      <w:hyperlink r:id="rId471">
        <w:r w:rsidRPr="00826F82">
          <w:rPr>
            <w:color w:val="000000"/>
          </w:rPr>
          <w:t>(</w:t>
        </w:r>
      </w:hyperlink>
      <w:hyperlink r:id="rId472">
        <w:r w:rsidRPr="00826F82">
          <w:rPr>
            <w:i/>
            <w:color w:val="000000"/>
          </w:rPr>
          <w:t>92</w:t>
        </w:r>
      </w:hyperlink>
      <w:hyperlink r:id="rId473">
        <w:r w:rsidRPr="00826F82">
          <w:rPr>
            <w:color w:val="000000"/>
          </w:rPr>
          <w:t>)</w:t>
        </w:r>
      </w:hyperlink>
      <w:del w:id="403" w:author="Roza, Caio G" w:date="2023-04-06T23:06:00Z">
        <w:r w:rsidRPr="00826F82">
          <w:rPr>
            <w:color w:val="000000"/>
          </w:rPr>
          <w:delText>(</w:delText>
        </w:r>
        <w:r w:rsidRPr="00826F82">
          <w:rPr>
            <w:i/>
            <w:color w:val="000000"/>
          </w:rPr>
          <w:delText>92</w:delText>
        </w:r>
        <w:r w:rsidRPr="00826F82">
          <w:rPr>
            <w:color w:val="000000"/>
          </w:rPr>
          <w:delText>)</w:delText>
        </w:r>
        <w:r w:rsidRPr="00826F82">
          <w:delText>.</w:delText>
        </w:r>
      </w:del>
      <w:ins w:id="404" w:author="Roza, Caio G" w:date="2023-04-06T23:06:00Z">
        <w:r w:rsidRPr="00826F82">
          <w:t>.</w:t>
        </w:r>
      </w:ins>
      <w:r w:rsidRPr="00826F82">
        <w:t xml:space="preserve"> Another relevant example is scaling, which has been used loosely to describe the property of some ecological phenomena to change across spatial scales </w:t>
      </w:r>
      <w:hyperlink r:id="rId474">
        <w:r w:rsidRPr="00826F82">
          <w:rPr>
            <w:color w:val="000000"/>
          </w:rPr>
          <w:t>(</w:t>
        </w:r>
      </w:hyperlink>
      <w:hyperlink r:id="rId475">
        <w:r w:rsidRPr="00826F82">
          <w:rPr>
            <w:i/>
            <w:color w:val="000000"/>
          </w:rPr>
          <w:t>93</w:t>
        </w:r>
      </w:hyperlink>
      <w:hyperlink r:id="rId476">
        <w:r w:rsidRPr="00826F82">
          <w:rPr>
            <w:color w:val="000000"/>
          </w:rPr>
          <w:t xml:space="preserve">, </w:t>
        </w:r>
      </w:hyperlink>
      <w:hyperlink r:id="rId477">
        <w:r w:rsidRPr="00826F82">
          <w:rPr>
            <w:i/>
            <w:color w:val="000000"/>
          </w:rPr>
          <w:t>94</w:t>
        </w:r>
      </w:hyperlink>
      <w:hyperlink r:id="rId478">
        <w:r w:rsidRPr="00826F82">
          <w:rPr>
            <w:color w:val="000000"/>
          </w:rPr>
          <w:t>)</w:t>
        </w:r>
      </w:hyperlink>
      <w:del w:id="405" w:author="Roza, Caio G" w:date="2023-04-06T23:06:00Z">
        <w:r w:rsidRPr="00826F82">
          <w:rPr>
            <w:color w:val="000000"/>
          </w:rPr>
          <w:delText>(</w:delText>
        </w:r>
        <w:r w:rsidRPr="00826F82">
          <w:rPr>
            <w:i/>
            <w:color w:val="000000"/>
          </w:rPr>
          <w:delText>93</w:delText>
        </w:r>
        <w:r w:rsidRPr="00826F82">
          <w:rPr>
            <w:color w:val="000000"/>
          </w:rPr>
          <w:delText xml:space="preserve">, </w:delText>
        </w:r>
        <w:r w:rsidRPr="00826F82">
          <w:rPr>
            <w:i/>
            <w:color w:val="000000"/>
          </w:rPr>
          <w:delText>94</w:delText>
        </w:r>
        <w:r w:rsidRPr="00826F82">
          <w:rPr>
            <w:color w:val="000000"/>
          </w:rPr>
          <w:delText>)</w:delText>
        </w:r>
        <w:r w:rsidRPr="00826F82">
          <w:delText>,</w:delText>
        </w:r>
      </w:del>
      <w:ins w:id="406" w:author="Roza, Caio G" w:date="2023-04-06T23:06:00Z">
        <w:r w:rsidRPr="00826F82">
          <w:t>,</w:t>
        </w:r>
      </w:ins>
      <w:r w:rsidRPr="00826F82">
        <w:t xml:space="preserve"> and more formally in the context of scale-invariant laws discovered in ecology </w:t>
      </w:r>
      <w:hyperlink r:id="rId479">
        <w:r w:rsidRPr="00826F82">
          <w:rPr>
            <w:color w:val="000000"/>
          </w:rPr>
          <w:t>(</w:t>
        </w:r>
      </w:hyperlink>
      <w:hyperlink r:id="rId480">
        <w:r w:rsidRPr="00826F82">
          <w:rPr>
            <w:i/>
            <w:color w:val="000000"/>
          </w:rPr>
          <w:t>11</w:t>
        </w:r>
      </w:hyperlink>
      <w:hyperlink r:id="rId481">
        <w:r w:rsidRPr="00826F82">
          <w:rPr>
            <w:color w:val="000000"/>
          </w:rPr>
          <w:t>)</w:t>
        </w:r>
      </w:hyperlink>
      <w:del w:id="407" w:author="Roza, Caio G" w:date="2023-04-06T23:06:00Z">
        <w:r w:rsidRPr="00826F82">
          <w:rPr>
            <w:color w:val="000000"/>
          </w:rPr>
          <w:delText>(</w:delText>
        </w:r>
        <w:r w:rsidRPr="00826F82">
          <w:rPr>
            <w:i/>
            <w:color w:val="000000"/>
          </w:rPr>
          <w:delText>11</w:delText>
        </w:r>
        <w:r w:rsidRPr="00826F82">
          <w:rPr>
            <w:color w:val="000000"/>
          </w:rPr>
          <w:delText>)</w:delText>
        </w:r>
      </w:del>
      <w:r w:rsidRPr="00826F82">
        <w:t xml:space="preserve"> (see </w:t>
      </w:r>
      <w:ins w:id="408" w:author="Roza, Caio G" w:date="2023-04-06T23:06:00Z">
        <w:r w:rsidR="009B4CB0" w:rsidRPr="00E91065">
          <w:rPr>
            <w:highlight w:val="yellow"/>
          </w:rPr>
          <w:t xml:space="preserve">discussion of </w:t>
        </w:r>
      </w:ins>
      <w:r w:rsidRPr="00826F82">
        <w:t xml:space="preserve">“efficient theories” below). Keeping these limitations in mind, we believe that the flexibility coming with the broad terms we chose will accommodate the many different phenomena </w:t>
      </w:r>
      <w:del w:id="409" w:author="Roza, Caio G" w:date="2023-04-06T23:06:00Z">
        <w:r w:rsidRPr="00826F82">
          <w:delText xml:space="preserve">that have been </w:delText>
        </w:r>
      </w:del>
      <w:r w:rsidRPr="00826F82">
        <w:t xml:space="preserve">described in complex ecological systems under a broad, but organized, conceptual framework. </w:t>
      </w:r>
      <w:ins w:id="410" w:author="Roza, Caio G" w:date="2023-04-06T23:06:00Z">
        <w:r w:rsidR="00E11C2F" w:rsidRPr="00E91065">
          <w:rPr>
            <w:highlight w:val="yellow"/>
          </w:rPr>
          <w:t>O</w:t>
        </w:r>
        <w:r w:rsidRPr="00826F82">
          <w:t>ur</w:t>
        </w:r>
      </w:ins>
      <w:del w:id="411" w:author="Roza, Caio G" w:date="2023-04-06T23:06:00Z">
        <w:r w:rsidRPr="00826F82">
          <w:delText>Yet, our</w:delText>
        </w:r>
      </w:del>
      <w:r w:rsidRPr="00826F82">
        <w:t xml:space="preserve"> review </w:t>
      </w:r>
      <w:ins w:id="412" w:author="Roza, Caio G" w:date="2023-04-06T23:06:00Z">
        <w:r w:rsidR="00E11C2F" w:rsidRPr="00E91065">
          <w:rPr>
            <w:highlight w:val="yellow"/>
          </w:rPr>
          <w:t>is not</w:t>
        </w:r>
      </w:ins>
      <w:del w:id="413" w:author="Roza, Caio G" w:date="2023-04-06T23:06:00Z">
        <w:r w:rsidRPr="00826F82">
          <w:delText>should be seen as the beginning of a general effort to explore CSS for ecologists interested in complexity, not as</w:delText>
        </w:r>
      </w:del>
      <w:r w:rsidRPr="00826F82">
        <w:t xml:space="preserve"> a definitive guide to the vast field of ecological complexity</w:t>
      </w:r>
      <w:ins w:id="414" w:author="Roza, Caio G" w:date="2023-04-06T23:06:00Z">
        <w:r w:rsidR="00E11C2F" w:rsidRPr="00E91065">
          <w:rPr>
            <w:highlight w:val="yellow"/>
          </w:rPr>
          <w:t>,</w:t>
        </w:r>
        <w:r w:rsidR="00E11C2F" w:rsidRPr="00E91065" w:rsidDel="00E11C2F">
          <w:rPr>
            <w:highlight w:val="yellow"/>
          </w:rPr>
          <w:t xml:space="preserve"> </w:t>
        </w:r>
        <w:r w:rsidR="00E11C2F" w:rsidRPr="00E91065">
          <w:rPr>
            <w:highlight w:val="yellow"/>
          </w:rPr>
          <w:t xml:space="preserve">but is a starting point </w:t>
        </w:r>
        <w:r w:rsidRPr="00826F82">
          <w:t>of a</w:t>
        </w:r>
        <w:r w:rsidR="00E11C2F" w:rsidRPr="00E91065">
          <w:rPr>
            <w:highlight w:val="yellow"/>
          </w:rPr>
          <w:t>n</w:t>
        </w:r>
        <w:r w:rsidRPr="00826F82">
          <w:t xml:space="preserve"> effort to explore CSS for ecologists interested in complexity</w:t>
        </w:r>
        <w:r w:rsidR="00E11C2F" w:rsidRPr="00E91065">
          <w:rPr>
            <w:highlight w:val="yellow"/>
          </w:rPr>
          <w:t>.</w:t>
        </w:r>
        <w:r w:rsidRPr="00826F82">
          <w:t xml:space="preserve">. </w:t>
        </w:r>
      </w:ins>
      <w:del w:id="415" w:author="Roza, Caio G" w:date="2023-04-06T23:06:00Z">
        <w:r w:rsidRPr="00826F82">
          <w:delText xml:space="preserve">. </w:delText>
        </w:r>
      </w:del>
    </w:p>
    <w:p w14:paraId="25C3716D" w14:textId="4A1C6656" w:rsidR="00FF1AFD" w:rsidRPr="00826F82" w:rsidRDefault="00FF1AFD" w:rsidP="00FF1AFD">
      <w:pPr>
        <w:spacing w:before="120" w:after="120"/>
      </w:pPr>
      <w:r w:rsidRPr="00826F82">
        <w:t xml:space="preserve">Importantly, while </w:t>
      </w:r>
      <w:ins w:id="416" w:author="Roza, Caio G" w:date="2023-04-06T23:06:00Z">
        <w:r w:rsidR="00E11C2F" w:rsidRPr="00E91065">
          <w:rPr>
            <w:highlight w:val="yellow"/>
          </w:rPr>
          <w:t xml:space="preserve">we recognize that </w:t>
        </w:r>
      </w:ins>
      <w:r w:rsidRPr="00826F82">
        <w:t xml:space="preserve">some of our </w:t>
      </w:r>
      <w:ins w:id="417" w:author="Roza, Caio G" w:date="2023-04-06T23:06:00Z">
        <w:r w:rsidR="00E11C2F" w:rsidRPr="00E91065">
          <w:rPr>
            <w:highlight w:val="yellow"/>
          </w:rPr>
          <w:t xml:space="preserve">methodological </w:t>
        </w:r>
      </w:ins>
      <w:r w:rsidRPr="00826F82">
        <w:t xml:space="preserve">choices </w:t>
      </w:r>
      <w:ins w:id="418" w:author="Roza, Caio G" w:date="2023-04-06T23:06:00Z">
        <w:r w:rsidR="00E11C2F" w:rsidRPr="00E91065">
          <w:rPr>
            <w:highlight w:val="yellow"/>
          </w:rPr>
          <w:t xml:space="preserve">may be </w:t>
        </w:r>
        <w:r w:rsidR="005F11DE" w:rsidRPr="00E91065">
          <w:rPr>
            <w:highlight w:val="yellow"/>
          </w:rPr>
          <w:t>somewhat</w:t>
        </w:r>
      </w:ins>
      <w:del w:id="419" w:author="Roza, Caio G" w:date="2023-04-06T23:06:00Z">
        <w:r w:rsidRPr="00826F82">
          <w:delText>are</w:delText>
        </w:r>
      </w:del>
      <w:r w:rsidRPr="00826F82">
        <w:t xml:space="preserve"> arbitrary, </w:t>
      </w:r>
      <w:ins w:id="420" w:author="Roza, Caio G" w:date="2023-04-06T23:06:00Z">
        <w:r w:rsidR="005F11DE" w:rsidRPr="00E91065">
          <w:rPr>
            <w:highlight w:val="yellow"/>
          </w:rPr>
          <w:t>it is</w:t>
        </w:r>
      </w:ins>
      <w:del w:id="421" w:author="Roza, Caio G" w:date="2023-04-06T23:06:00Z">
        <w:r w:rsidRPr="00826F82">
          <w:delText>we do</w:delText>
        </w:r>
      </w:del>
      <w:r w:rsidRPr="00826F82">
        <w:t xml:space="preserve"> not </w:t>
      </w:r>
      <w:ins w:id="422" w:author="Roza, Caio G" w:date="2023-04-06T23:06:00Z">
        <w:r w:rsidR="005F11DE" w:rsidRPr="00E91065">
          <w:rPr>
            <w:highlight w:val="yellow"/>
          </w:rPr>
          <w:t>clear that there is</w:t>
        </w:r>
        <w:r w:rsidRPr="00826F82">
          <w:t xml:space="preserve"> a</w:t>
        </w:r>
        <w:r w:rsidR="005F11DE" w:rsidRPr="00E91065">
          <w:rPr>
            <w:highlight w:val="yellow"/>
          </w:rPr>
          <w:t>n</w:t>
        </w:r>
      </w:ins>
      <w:del w:id="423" w:author="Roza, Caio G" w:date="2023-04-06T23:06:00Z">
        <w:r w:rsidRPr="00826F82">
          <w:delText>see a single</w:delText>
        </w:r>
      </w:del>
      <w:r w:rsidRPr="00826F82">
        <w:t xml:space="preserve"> objective way to </w:t>
      </w:r>
      <w:ins w:id="424" w:author="Roza, Caio G" w:date="2023-04-06T23:06:00Z">
        <w:r w:rsidR="003A46D2" w:rsidRPr="00E91065">
          <w:rPr>
            <w:highlight w:val="yellow"/>
          </w:rPr>
          <w:t>reproduce this</w:t>
        </w:r>
        <w:r w:rsidRPr="00826F82">
          <w:t xml:space="preserve"> </w:t>
        </w:r>
      </w:ins>
      <w:del w:id="425" w:author="Roza, Caio G" w:date="2023-04-06T23:06:00Z">
        <w:r w:rsidRPr="00826F82">
          <w:delText xml:space="preserve">replicate our </w:delText>
        </w:r>
      </w:del>
      <w:r w:rsidRPr="00826F82">
        <w:t xml:space="preserve">study while </w:t>
      </w:r>
      <w:ins w:id="426" w:author="Roza, Caio G" w:date="2023-04-06T23:06:00Z">
        <w:r w:rsidR="003A46D2" w:rsidRPr="00E91065">
          <w:rPr>
            <w:highlight w:val="yellow"/>
          </w:rPr>
          <w:t xml:space="preserve">entirely </w:t>
        </w:r>
      </w:ins>
      <w:r w:rsidRPr="00826F82">
        <w:t xml:space="preserve">removing personal evaluations. Relying solely on bibliometric tools to identify alternative features to those we propose would have substantial limitations </w:t>
      </w:r>
      <w:hyperlink r:id="rId482">
        <w:r w:rsidRPr="00826F82">
          <w:rPr>
            <w:color w:val="000000"/>
          </w:rPr>
          <w:t>(</w:t>
        </w:r>
      </w:hyperlink>
      <w:hyperlink r:id="rId483">
        <w:r w:rsidRPr="00826F82">
          <w:rPr>
            <w:i/>
            <w:color w:val="000000"/>
          </w:rPr>
          <w:t>95</w:t>
        </w:r>
      </w:hyperlink>
      <w:hyperlink r:id="rId484">
        <w:r w:rsidRPr="00826F82">
          <w:rPr>
            <w:color w:val="000000"/>
          </w:rPr>
          <w:t>)</w:t>
        </w:r>
      </w:hyperlink>
      <w:del w:id="427" w:author="Roza, Caio G" w:date="2023-04-06T23:06:00Z">
        <w:r w:rsidRPr="00826F82">
          <w:rPr>
            <w:color w:val="000000"/>
          </w:rPr>
          <w:delText>(</w:delText>
        </w:r>
        <w:r w:rsidRPr="00826F82">
          <w:rPr>
            <w:i/>
            <w:color w:val="000000"/>
          </w:rPr>
          <w:delText>95</w:delText>
        </w:r>
        <w:r w:rsidRPr="00826F82">
          <w:rPr>
            <w:color w:val="000000"/>
          </w:rPr>
          <w:delText>)</w:delText>
        </w:r>
        <w:r w:rsidRPr="00826F82">
          <w:delText>.</w:delText>
        </w:r>
      </w:del>
      <w:ins w:id="428" w:author="Roza, Caio G" w:date="2023-04-06T23:06:00Z">
        <w:r w:rsidRPr="00826F82">
          <w:t>.</w:t>
        </w:r>
      </w:ins>
      <w:r w:rsidRPr="00826F82">
        <w:t xml:space="preserve"> For instance, </w:t>
      </w:r>
      <w:r w:rsidR="00B619AC" w:rsidRPr="00826F82">
        <w:t>the same</w:t>
      </w:r>
      <w:r w:rsidRPr="00826F82">
        <w:t xml:space="preserve"> terminolog</w:t>
      </w:r>
      <w:r w:rsidR="00B619AC" w:rsidRPr="00826F82">
        <w:t>y</w:t>
      </w:r>
      <w:r w:rsidRPr="00826F82">
        <w:t xml:space="preserve"> can be used by different authors to express </w:t>
      </w:r>
      <w:r w:rsidR="00B619AC" w:rsidRPr="00826F82">
        <w:t>different</w:t>
      </w:r>
      <w:r w:rsidRPr="00826F82">
        <w:t xml:space="preserve"> concept</w:t>
      </w:r>
      <w:r w:rsidR="00B619AC" w:rsidRPr="00826F82">
        <w:t>s</w:t>
      </w:r>
      <w:r w:rsidRPr="00826F82">
        <w:t xml:space="preserve"> [see, e.g., “complex adaptive systems” </w:t>
      </w:r>
      <w:r w:rsidRPr="00826F82">
        <w:rPr>
          <w:i/>
        </w:rPr>
        <w:t xml:space="preserve">sensu </w:t>
      </w:r>
      <w:hyperlink r:id="rId485">
        <w:r w:rsidRPr="00826F82">
          <w:rPr>
            <w:i/>
            <w:color w:val="000000"/>
          </w:rPr>
          <w:t>(3)</w:t>
        </w:r>
      </w:hyperlink>
      <w:del w:id="429" w:author="Roza, Caio G" w:date="2023-04-06T23:06:00Z">
        <w:r w:rsidRPr="00826F82">
          <w:rPr>
            <w:i/>
            <w:color w:val="000000"/>
          </w:rPr>
          <w:delText>(3)</w:delText>
        </w:r>
      </w:del>
      <w:r w:rsidRPr="00826F82">
        <w:t xml:space="preserve"> vs. </w:t>
      </w:r>
      <w:hyperlink r:id="rId486">
        <w:r w:rsidRPr="00826F82">
          <w:rPr>
            <w:color w:val="000000"/>
          </w:rPr>
          <w:t>(</w:t>
        </w:r>
      </w:hyperlink>
      <w:hyperlink r:id="rId487">
        <w:r w:rsidRPr="00826F82">
          <w:rPr>
            <w:i/>
            <w:color w:val="000000"/>
          </w:rPr>
          <w:t>4</w:t>
        </w:r>
      </w:hyperlink>
      <w:hyperlink r:id="rId488">
        <w:r w:rsidRPr="00826F82">
          <w:rPr>
            <w:color w:val="000000"/>
          </w:rPr>
          <w:t>)</w:t>
        </w:r>
      </w:hyperlink>
      <w:del w:id="430" w:author="Roza, Caio G" w:date="2023-04-06T23:06:00Z">
        <w:r w:rsidRPr="00826F82">
          <w:rPr>
            <w:color w:val="000000"/>
          </w:rPr>
          <w:delText>(</w:delText>
        </w:r>
        <w:r w:rsidRPr="00826F82">
          <w:rPr>
            <w:i/>
            <w:color w:val="000000"/>
          </w:rPr>
          <w:delText>4</w:delText>
        </w:r>
        <w:r w:rsidRPr="00826F82">
          <w:rPr>
            <w:color w:val="000000"/>
          </w:rPr>
          <w:delText>)</w:delText>
        </w:r>
        <w:r w:rsidRPr="00826F82">
          <w:delText>],</w:delText>
        </w:r>
      </w:del>
      <w:ins w:id="431" w:author="Roza, Caio G" w:date="2023-04-06T23:06:00Z">
        <w:r w:rsidRPr="00826F82">
          <w:t>],</w:t>
        </w:r>
      </w:ins>
      <w:r w:rsidRPr="00826F82">
        <w:t xml:space="preserve"> and while the human mind can recognize these patterns, algorithms would likely fail to do so. Furthermore, text analysis would skew our assessments towards concepts in </w:t>
      </w:r>
      <w:ins w:id="432" w:author="Roza, Caio G" w:date="2023-04-06T23:06:00Z">
        <w:r w:rsidR="003A46D2" w:rsidRPr="00E91065">
          <w:rPr>
            <w:highlight w:val="yellow"/>
          </w:rPr>
          <w:t xml:space="preserve">peer-reviewed </w:t>
        </w:r>
      </w:ins>
      <w:r w:rsidRPr="00826F82">
        <w:t>papers, neglecting books</w:t>
      </w:r>
      <w:ins w:id="433" w:author="Roza, Caio G" w:date="2023-04-06T23:06:00Z">
        <w:r w:rsidR="003A46D2" w:rsidRPr="00E91065">
          <w:rPr>
            <w:highlight w:val="yellow"/>
          </w:rPr>
          <w:t>,</w:t>
        </w:r>
      </w:ins>
      <w:del w:id="434" w:author="Roza, Caio G" w:date="2023-04-06T23:06:00Z">
        <w:r w:rsidRPr="00826F82">
          <w:delText xml:space="preserve"> and</w:delText>
        </w:r>
      </w:del>
      <w:r w:rsidRPr="00826F82">
        <w:t xml:space="preserve"> letters</w:t>
      </w:r>
      <w:ins w:id="435" w:author="Roza, Caio G" w:date="2023-04-06T23:06:00Z">
        <w:r w:rsidR="003A46D2" w:rsidRPr="00E91065">
          <w:rPr>
            <w:highlight w:val="yellow"/>
          </w:rPr>
          <w:t>, lectures, and personal communications</w:t>
        </w:r>
      </w:ins>
      <w:r w:rsidRPr="00826F82">
        <w:t xml:space="preserve"> that we have </w:t>
      </w:r>
      <w:del w:id="436" w:author="Roza, Caio G" w:date="2023-04-06T23:06:00Z">
        <w:r w:rsidRPr="00826F82">
          <w:delText xml:space="preserve">read and </w:delText>
        </w:r>
      </w:del>
      <w:r w:rsidRPr="00826F82">
        <w:t xml:space="preserve">used to inform our assessment </w:t>
      </w:r>
      <w:hyperlink r:id="rId489">
        <w:r w:rsidRPr="00826F82">
          <w:rPr>
            <w:color w:val="000000"/>
          </w:rPr>
          <w:t>(</w:t>
        </w:r>
      </w:hyperlink>
      <w:hyperlink r:id="rId490">
        <w:r w:rsidRPr="00826F82">
          <w:rPr>
            <w:i/>
            <w:color w:val="000000"/>
          </w:rPr>
          <w:t>96</w:t>
        </w:r>
      </w:hyperlink>
      <w:hyperlink r:id="rId491">
        <w:r w:rsidRPr="00826F82">
          <w:rPr>
            <w:color w:val="000000"/>
          </w:rPr>
          <w:t>)</w:t>
        </w:r>
      </w:hyperlink>
      <w:del w:id="437" w:author="Roza, Caio G" w:date="2023-04-06T23:06:00Z">
        <w:r w:rsidRPr="00826F82">
          <w:rPr>
            <w:color w:val="000000"/>
          </w:rPr>
          <w:delText>(</w:delText>
        </w:r>
        <w:r w:rsidRPr="00826F82">
          <w:rPr>
            <w:i/>
            <w:color w:val="000000"/>
          </w:rPr>
          <w:delText>96</w:delText>
        </w:r>
        <w:r w:rsidRPr="00826F82">
          <w:rPr>
            <w:color w:val="000000"/>
          </w:rPr>
          <w:delText>)</w:delText>
        </w:r>
        <w:r w:rsidRPr="00826F82">
          <w:delText>.</w:delText>
        </w:r>
      </w:del>
      <w:ins w:id="438" w:author="Roza, Caio G" w:date="2023-04-06T23:06:00Z">
        <w:r w:rsidRPr="00826F82">
          <w:t>.</w:t>
        </w:r>
      </w:ins>
      <w:r w:rsidRPr="00826F82">
        <w:t xml:space="preserve"> For this reason, we preferred a critical review to a topic modeling approach for identifying the features synthesized in Table 1. Acknowledg</w:t>
      </w:r>
      <w:ins w:id="439" w:author="Roza, Caio G" w:date="2023-04-06T23:06:00Z">
        <w:r w:rsidR="00DE2C40" w:rsidRPr="00E91065">
          <w:rPr>
            <w:highlight w:val="yellow"/>
          </w:rPr>
          <w:t>ing</w:t>
        </w:r>
      </w:ins>
      <w:del w:id="440" w:author="Roza, Caio G" w:date="2023-04-06T23:06:00Z">
        <w:r w:rsidRPr="00826F82">
          <w:delText>ed</w:delText>
        </w:r>
      </w:del>
      <w:r w:rsidRPr="00826F82">
        <w:t xml:space="preserve"> these aspects of our work, we next discuss how we used the template of 23 features to assess how ecological complexity has been conceptualized in the peer-reviewed literature.</w:t>
      </w:r>
    </w:p>
    <w:p w14:paraId="55E31E9D" w14:textId="77777777" w:rsidR="00FF1AFD" w:rsidRPr="00826F82" w:rsidRDefault="00FF1AFD" w:rsidP="00FF1AFD">
      <w:pPr>
        <w:spacing w:before="120" w:after="120"/>
        <w:rPr>
          <w:u w:val="single"/>
        </w:rPr>
      </w:pPr>
      <w:r w:rsidRPr="00826F82">
        <w:rPr>
          <w:u w:val="single"/>
        </w:rPr>
        <w:lastRenderedPageBreak/>
        <w:t xml:space="preserve">How </w:t>
      </w:r>
      <w:ins w:id="441" w:author="Roza, Caio G" w:date="2023-04-06T23:06:00Z">
        <w:r w:rsidR="00DE2C40" w:rsidRPr="00E91065">
          <w:rPr>
            <w:highlight w:val="yellow"/>
            <w:u w:val="single"/>
          </w:rPr>
          <w:t>is</w:t>
        </w:r>
      </w:ins>
      <w:del w:id="442" w:author="Roza, Caio G" w:date="2023-04-06T23:06:00Z">
        <w:r w:rsidRPr="00826F82">
          <w:rPr>
            <w:u w:val="single"/>
          </w:rPr>
          <w:delText>do authors conceptualize</w:delText>
        </w:r>
      </w:del>
      <w:r w:rsidRPr="00826F82">
        <w:rPr>
          <w:u w:val="single"/>
        </w:rPr>
        <w:t xml:space="preserve"> ecological complexity</w:t>
      </w:r>
      <w:ins w:id="443" w:author="Roza, Caio G" w:date="2023-04-06T23:06:00Z">
        <w:r w:rsidR="00DE2C40" w:rsidRPr="00E91065">
          <w:rPr>
            <w:highlight w:val="yellow"/>
            <w:u w:val="single"/>
          </w:rPr>
          <w:t xml:space="preserve"> discussed in the literature</w:t>
        </w:r>
      </w:ins>
      <w:r w:rsidRPr="00826F82">
        <w:rPr>
          <w:u w:val="single"/>
        </w:rPr>
        <w:t>?</w:t>
      </w:r>
    </w:p>
    <w:p w14:paraId="051A59D6" w14:textId="3DA8E0BD" w:rsidR="00FF1AFD" w:rsidRPr="00826F82" w:rsidRDefault="00FF1AFD" w:rsidP="00FF1AFD">
      <w:pPr>
        <w:spacing w:before="120" w:after="120"/>
      </w:pPr>
      <w:r w:rsidRPr="00826F82">
        <w:t>Our analyses found that the number of articles referring to ‘ecological complexity’ has increased exponentially in the last fifty years (Figs. 2, S1), mirroring the trend observed for articles that refer more broadly to ‘complexity’</w:t>
      </w:r>
      <w:ins w:id="444" w:author="Roza, Caio G" w:date="2023-04-06T23:06:00Z">
        <w:r w:rsidR="00DE2C40" w:rsidRPr="00E91065">
          <w:rPr>
            <w:highlight w:val="yellow"/>
          </w:rPr>
          <w:t xml:space="preserve"> (</w:t>
        </w:r>
      </w:ins>
      <w:del w:id="445" w:author="Roza, Caio G" w:date="2023-04-06T23:06:00Z">
        <w:r w:rsidRPr="00826F82">
          <w:delText xml:space="preserve">, </w:delText>
        </w:r>
      </w:del>
      <w:r w:rsidRPr="00826F82">
        <w:t>and involving all continents except for Antarctica</w:t>
      </w:r>
      <w:ins w:id="446" w:author="Roza, Caio G" w:date="2023-04-06T23:06:00Z">
        <w:r w:rsidR="00DE2C40" w:rsidRPr="00E91065">
          <w:rPr>
            <w:highlight w:val="yellow"/>
          </w:rPr>
          <w:t>)</w:t>
        </w:r>
        <w:r w:rsidRPr="00826F82">
          <w:t>.</w:t>
        </w:r>
      </w:ins>
      <w:del w:id="447" w:author="Roza, Caio G" w:date="2023-04-06T23:06:00Z">
        <w:r w:rsidRPr="00826F82">
          <w:delText>.</w:delText>
        </w:r>
      </w:del>
      <w:r w:rsidRPr="00826F82">
        <w:t xml:space="preserve"> Despite this growth, what authors conceptualize when referring to ecological complexity has remained largely </w:t>
      </w:r>
      <w:ins w:id="448" w:author="Roza, Caio G" w:date="2023-04-06T23:06:00Z">
        <w:r w:rsidR="00DE2C40" w:rsidRPr="00E91065">
          <w:rPr>
            <w:highlight w:val="yellow"/>
          </w:rPr>
          <w:t>unanalyzed</w:t>
        </w:r>
      </w:ins>
      <w:del w:id="449" w:author="Roza, Caio G" w:date="2023-04-06T23:06:00Z">
        <w:r w:rsidRPr="00826F82">
          <w:delText>unknown</w:delText>
        </w:r>
      </w:del>
      <w:r w:rsidRPr="00826F82">
        <w:t xml:space="preserve">. In parallel to reviewing CSS in relation to ecological systems (Fig. 1b,d), </w:t>
      </w:r>
      <w:r w:rsidR="007707D8" w:rsidRPr="00826F82">
        <w:t>we</w:t>
      </w:r>
      <w:r w:rsidRPr="00826F82">
        <w:t xml:space="preserve"> provide a quantitative assessment of how authors have conceptualized ecological complexity in relation to the features identified in our critical review (Fig. 1c-e; Table 1).</w:t>
      </w:r>
    </w:p>
    <w:p w14:paraId="5EF51053" w14:textId="77777777" w:rsidR="00FF1AFD" w:rsidRPr="00826F82" w:rsidRDefault="00FF1AFD" w:rsidP="00FF1AFD">
      <w:pPr>
        <w:spacing w:before="120" w:after="120"/>
      </w:pPr>
      <w:r w:rsidRPr="00826F82">
        <w:t xml:space="preserve">Overall, we found limited differences between </w:t>
      </w:r>
      <w:r w:rsidRPr="00826F82">
        <w:rPr>
          <w:i/>
        </w:rPr>
        <w:t xml:space="preserve">complexity </w:t>
      </w:r>
      <w:r w:rsidRPr="00826F82">
        <w:t xml:space="preserve">and </w:t>
      </w:r>
      <w:r w:rsidRPr="00826F82">
        <w:rPr>
          <w:i/>
        </w:rPr>
        <w:t xml:space="preserve">control </w:t>
      </w:r>
      <w:r w:rsidRPr="00826F82">
        <w:t xml:space="preserve">articles. For instance, approximately a quarter of the </w:t>
      </w:r>
      <w:r w:rsidRPr="00826F82">
        <w:rPr>
          <w:i/>
        </w:rPr>
        <w:t xml:space="preserve">complexity </w:t>
      </w:r>
      <w:r w:rsidRPr="00826F82">
        <w:t xml:space="preserve">articles mentioned fewer features than the average </w:t>
      </w:r>
      <w:r w:rsidRPr="00826F82">
        <w:rPr>
          <w:i/>
        </w:rPr>
        <w:t xml:space="preserve">control </w:t>
      </w:r>
      <w:r w:rsidRPr="00826F82">
        <w:t xml:space="preserve">article, and </w:t>
      </w:r>
      <w:r w:rsidRPr="00826F82">
        <w:rPr>
          <w:i/>
        </w:rPr>
        <w:t xml:space="preserve">complexity </w:t>
      </w:r>
      <w:r w:rsidRPr="00826F82">
        <w:t xml:space="preserve">articles were only 6% more similar to each other than </w:t>
      </w:r>
      <w:r w:rsidRPr="00826F82">
        <w:rPr>
          <w:i/>
        </w:rPr>
        <w:t xml:space="preserve">control </w:t>
      </w:r>
      <w:r w:rsidRPr="00826F82">
        <w:t xml:space="preserve">articles (Fig. 3). The term complexity seems therefore to have been often used loosely, confirming the perspective that the word “complexity” is often used as a </w:t>
      </w:r>
      <w:ins w:id="450" w:author="Roza, Caio G" w:date="2023-04-06T23:06:00Z">
        <w:r w:rsidR="00DE2C40" w:rsidRPr="00E91065">
          <w:rPr>
            <w:highlight w:val="yellow"/>
          </w:rPr>
          <w:t xml:space="preserve">synonym for “complicated,” or as a </w:t>
        </w:r>
      </w:ins>
      <w:r w:rsidRPr="00826F82">
        <w:t>“</w:t>
      </w:r>
      <w:r w:rsidRPr="00826F82">
        <w:rPr>
          <w:i/>
        </w:rPr>
        <w:t>placeholder for the unknown</w:t>
      </w:r>
      <w:del w:id="451" w:author="Roza, Caio G" w:date="2023-04-06T23:06:00Z">
        <w:r w:rsidRPr="00826F82">
          <w:delText>”</w:delText>
        </w:r>
      </w:del>
      <w:hyperlink r:id="rId492">
        <w:r w:rsidRPr="00826F82">
          <w:rPr>
            <w:color w:val="000000"/>
          </w:rPr>
          <w:t>(</w:t>
        </w:r>
      </w:hyperlink>
      <w:hyperlink r:id="rId493">
        <w:r w:rsidRPr="00826F82">
          <w:rPr>
            <w:i/>
            <w:color w:val="000000"/>
          </w:rPr>
          <w:t>32</w:t>
        </w:r>
      </w:hyperlink>
      <w:hyperlink r:id="rId494">
        <w:r w:rsidRPr="00826F82">
          <w:rPr>
            <w:color w:val="000000"/>
          </w:rPr>
          <w:t>)</w:t>
        </w:r>
      </w:hyperlink>
      <w:ins w:id="452" w:author="Roza, Caio G" w:date="2023-04-06T23:06:00Z">
        <w:r w:rsidRPr="00826F82">
          <w:t>”</w:t>
        </w:r>
        <w:r w:rsidRPr="00826F82">
          <w:rPr>
            <w:color w:val="000000"/>
          </w:rPr>
          <w:t>(</w:t>
        </w:r>
        <w:r w:rsidRPr="00826F82">
          <w:rPr>
            <w:i/>
            <w:color w:val="000000"/>
          </w:rPr>
          <w:t>32</w:t>
        </w:r>
        <w:r w:rsidRPr="00826F82">
          <w:rPr>
            <w:color w:val="000000"/>
          </w:rPr>
          <w:t>)</w:t>
        </w:r>
        <w:r w:rsidRPr="00826F82">
          <w:t xml:space="preserve">. </w:t>
        </w:r>
        <w:r w:rsidR="00DE2C40" w:rsidRPr="00E91065">
          <w:rPr>
            <w:highlight w:val="yellow"/>
          </w:rPr>
          <w:t>T</w:t>
        </w:r>
        <w:r w:rsidRPr="00826F82">
          <w:t>his</w:t>
        </w:r>
      </w:ins>
      <w:del w:id="453" w:author="Roza, Caio G" w:date="2023-04-06T23:06:00Z">
        <w:r w:rsidRPr="00826F82">
          <w:delText>. More specifically, this</w:delText>
        </w:r>
      </w:del>
      <w:r w:rsidRPr="00826F82">
        <w:t xml:space="preserve"> result suggests that many articles refer to ecological complexity inconsistently</w:t>
      </w:r>
      <w:ins w:id="454" w:author="Roza, Caio G" w:date="2023-04-06T23:06:00Z">
        <w:r w:rsidR="00DE2C40" w:rsidRPr="00E91065">
          <w:rPr>
            <w:highlight w:val="yellow"/>
          </w:rPr>
          <w:t>, but</w:t>
        </w:r>
        <w:r w:rsidRPr="00826F82">
          <w:t xml:space="preserve"> w</w:t>
        </w:r>
        <w:r w:rsidR="00DE2C40" w:rsidRPr="00E91065">
          <w:rPr>
            <w:highlight w:val="yellow"/>
          </w:rPr>
          <w:t>hile</w:t>
        </w:r>
        <w:r w:rsidRPr="00826F82">
          <w:t xml:space="preserve"> </w:t>
        </w:r>
        <w:r w:rsidR="00DE2C40" w:rsidRPr="00E91065">
          <w:rPr>
            <w:highlight w:val="yellow"/>
          </w:rPr>
          <w:t>invoking</w:t>
        </w:r>
      </w:ins>
      <w:del w:id="455" w:author="Roza, Caio G" w:date="2023-04-06T23:06:00Z">
        <w:r w:rsidRPr="00826F82">
          <w:delText xml:space="preserve"> with</w:delText>
        </w:r>
      </w:del>
      <w:r w:rsidRPr="00826F82">
        <w:t xml:space="preserve"> pivotal concepts in complexity science; or that these articles focus on a few of the features typical of complex systems, rather than covering </w:t>
      </w:r>
      <w:ins w:id="456" w:author="Roza, Caio G" w:date="2023-04-06T23:06:00Z">
        <w:r w:rsidR="00DE2C40" w:rsidRPr="00E91065">
          <w:rPr>
            <w:highlight w:val="yellow"/>
          </w:rPr>
          <w:t>multiple</w:t>
        </w:r>
      </w:ins>
      <w:del w:id="457" w:author="Roza, Caio G" w:date="2023-04-06T23:06:00Z">
        <w:r w:rsidRPr="00826F82">
          <w:delText>different</w:delText>
        </w:r>
      </w:del>
      <w:r w:rsidRPr="00826F82">
        <w:t xml:space="preserve"> aspects </w:t>
      </w:r>
      <w:ins w:id="458" w:author="Roza, Caio G" w:date="2023-04-06T23:06:00Z">
        <w:r w:rsidR="00DE2C40" w:rsidRPr="00E91065">
          <w:rPr>
            <w:highlight w:val="yellow"/>
          </w:rPr>
          <w:t>discovered in</w:t>
        </w:r>
      </w:ins>
      <w:del w:id="459" w:author="Roza, Caio G" w:date="2023-04-06T23:06:00Z">
        <w:r w:rsidRPr="00826F82">
          <w:delText>that emerged from</w:delText>
        </w:r>
      </w:del>
      <w:r w:rsidRPr="00826F82">
        <w:t xml:space="preserve"> our review. Similarly, assessing the co-occurrence of features revealed a highly connected network, with little </w:t>
      </w:r>
      <w:ins w:id="460" w:author="Roza, Caio G" w:date="2023-04-06T23:06:00Z">
        <w:r w:rsidR="00DE2C40" w:rsidRPr="00E91065">
          <w:rPr>
            <w:highlight w:val="yellow"/>
          </w:rPr>
          <w:t xml:space="preserve">defining </w:t>
        </w:r>
      </w:ins>
      <w:r w:rsidRPr="00826F82">
        <w:t>structure and 98% of all possible connections fulfilled (Fig. 4). Last</w:t>
      </w:r>
      <w:ins w:id="461" w:author="Roza, Caio G" w:date="2023-04-06T23:06:00Z">
        <w:r w:rsidR="00DE2C40" w:rsidRPr="00E91065">
          <w:rPr>
            <w:highlight w:val="yellow"/>
          </w:rPr>
          <w:t>ly</w:t>
        </w:r>
      </w:ins>
      <w:r w:rsidRPr="00826F82">
        <w:t xml:space="preserve">, only about a third of the </w:t>
      </w:r>
      <w:r w:rsidRPr="00826F82">
        <w:rPr>
          <w:i/>
        </w:rPr>
        <w:t>complexity</w:t>
      </w:r>
      <w:r w:rsidRPr="00826F82">
        <w:t xml:space="preserve"> articles contributed to the 100 most co-cited references (Fig 5). Together, these parallel lines of evidence suggest that the study of ecological complexity has lacked coordination and structure.</w:t>
      </w:r>
    </w:p>
    <w:p w14:paraId="7A803915" w14:textId="5F7DE444" w:rsidR="00FF1AFD" w:rsidRPr="00826F82" w:rsidRDefault="00FF1AFD" w:rsidP="00FF1AFD">
      <w:pPr>
        <w:spacing w:before="120" w:after="120"/>
      </w:pPr>
      <w:r w:rsidRPr="00826F82">
        <w:t xml:space="preserve">One could argue that </w:t>
      </w:r>
      <w:del w:id="462" w:author="Roza, Caio G" w:date="2023-04-06T23:06:00Z">
        <w:r w:rsidRPr="00826F82">
          <w:delText xml:space="preserve">we failed to capture </w:delText>
        </w:r>
      </w:del>
      <w:r w:rsidRPr="00826F82">
        <w:t xml:space="preserve">the true essence of ecological complexity </w:t>
      </w:r>
      <w:ins w:id="463" w:author="Roza, Caio G" w:date="2023-04-06T23:06:00Z">
        <w:r w:rsidR="008F21E0" w:rsidRPr="00E91065">
          <w:rPr>
            <w:highlight w:val="yellow"/>
          </w:rPr>
          <w:t xml:space="preserve">is not captured by the </w:t>
        </w:r>
        <w:r w:rsidRPr="00826F82">
          <w:t xml:space="preserve"> </w:t>
        </w:r>
      </w:ins>
      <w:del w:id="464" w:author="Roza, Caio G" w:date="2023-04-06T23:06:00Z">
        <w:r w:rsidRPr="00826F82">
          <w:delText xml:space="preserve">with our </w:delText>
        </w:r>
      </w:del>
      <w:r w:rsidRPr="00826F82">
        <w:t xml:space="preserve">features </w:t>
      </w:r>
      <w:ins w:id="465" w:author="Roza, Caio G" w:date="2023-04-06T23:06:00Z">
        <w:r w:rsidR="008F21E0" w:rsidRPr="00E91065">
          <w:rPr>
            <w:highlight w:val="yellow"/>
          </w:rPr>
          <w:t xml:space="preserve">revealed in analysis </w:t>
        </w:r>
      </w:ins>
      <w:r w:rsidRPr="00826F82">
        <w:t xml:space="preserve">(Table 1). </w:t>
      </w:r>
      <w:ins w:id="466" w:author="Roza, Caio G" w:date="2023-04-06T23:06:00Z">
        <w:r w:rsidR="00D94C78" w:rsidRPr="00D94C78">
          <w:t>However</w:t>
        </w:r>
      </w:ins>
      <w:del w:id="467" w:author="Roza, Caio G" w:date="2023-04-06T23:06:00Z">
        <w:r w:rsidR="00026BEA" w:rsidRPr="00026BEA">
          <w:rPr>
            <w:highlight w:val="yellow"/>
          </w:rPr>
          <w:delText>Our analysis certainly misses some concepts in ecological complexity associated with the type of topic modeling that we used, and future perspectives will certainly need to add concepts that we have not included here.</w:delText>
        </w:r>
        <w:r w:rsidR="00026BEA">
          <w:delText xml:space="preserve"> Still</w:delText>
        </w:r>
      </w:del>
      <w:r w:rsidRPr="00826F82">
        <w:t>, we identified meaningful patterns</w:t>
      </w:r>
      <w:r w:rsidR="00EB2313">
        <w:t xml:space="preserve"> </w:t>
      </w:r>
      <w:ins w:id="468" w:author="Roza, Caio G" w:date="2023-04-06T23:06:00Z">
        <w:r w:rsidR="00D94C78" w:rsidRPr="00D94C78">
          <w:t>that suggest the contrary</w:t>
        </w:r>
        <w:r w:rsidRPr="00826F82">
          <w:t>.</w:t>
        </w:r>
      </w:ins>
      <w:del w:id="469" w:author="Roza, Caio G" w:date="2023-04-06T23:06:00Z">
        <w:r w:rsidR="00EB2313" w:rsidRPr="00EB2313">
          <w:rPr>
            <w:highlight w:val="yellow"/>
          </w:rPr>
          <w:delText>from our data warranting consideration</w:delText>
        </w:r>
        <w:r w:rsidRPr="00826F82">
          <w:delText>.</w:delText>
        </w:r>
      </w:del>
      <w:r w:rsidRPr="00826F82">
        <w:t xml:space="preserve"> For instance, a significantly higher number of features in </w:t>
      </w:r>
      <w:r w:rsidRPr="00826F82">
        <w:rPr>
          <w:i/>
        </w:rPr>
        <w:t xml:space="preserve">complexity </w:t>
      </w:r>
      <w:r w:rsidRPr="00826F82">
        <w:t xml:space="preserve">articles indicates that authors </w:t>
      </w:r>
      <w:ins w:id="470" w:author="Roza, Caio G" w:date="2023-04-06T23:06:00Z">
        <w:r w:rsidR="003F3FBD" w:rsidRPr="00E91065">
          <w:rPr>
            <w:highlight w:val="yellow"/>
          </w:rPr>
          <w:t>appealing</w:t>
        </w:r>
      </w:ins>
      <w:del w:id="471" w:author="Roza, Caio G" w:date="2023-04-06T23:06:00Z">
        <w:r w:rsidRPr="00826F82">
          <w:delText>that appealed</w:delText>
        </w:r>
      </w:del>
      <w:r w:rsidRPr="00826F82">
        <w:t xml:space="preserve"> to ecological complexity might agree that more complex systems are complex owing to the interplay of a larger set of features. Furthermore, ~ 60% of the features identified in our review were significantly more likely to be related to </w:t>
      </w:r>
      <w:r w:rsidRPr="00826F82">
        <w:rPr>
          <w:i/>
        </w:rPr>
        <w:t>complexity</w:t>
      </w:r>
      <w:r w:rsidRPr="00826F82">
        <w:t xml:space="preserve"> articles (14 out of 23 features; Fig. 4), with this number increasing to ~ 80% of the features (19 out of 23 features) when assessing </w:t>
      </w:r>
      <w:ins w:id="472" w:author="Roza, Caio G" w:date="2023-04-06T23:06:00Z">
        <w:r w:rsidR="003F61B5" w:rsidRPr="00E91065">
          <w:rPr>
            <w:highlight w:val="yellow"/>
          </w:rPr>
          <w:t>the presence</w:t>
        </w:r>
      </w:ins>
      <w:del w:id="473" w:author="Roza, Caio G" w:date="2023-04-06T23:06:00Z">
        <w:r w:rsidRPr="00826F82">
          <w:delText>occurrence</w:delText>
        </w:r>
      </w:del>
      <w:r w:rsidRPr="00826F82">
        <w:t xml:space="preserve"> of features rather than frequency of use. A caveat to these results is that not all analyses engaging with complexity require consideration of many features (e.g., macroecological models), and unnecessarily complicated models are inconsistent with principles from CSS. </w:t>
      </w:r>
      <w:ins w:id="474" w:author="Roza, Caio G" w:date="2023-04-06T23:06:00Z">
        <w:r w:rsidR="003F61B5" w:rsidRPr="00E91065">
          <w:rPr>
            <w:highlight w:val="yellow"/>
          </w:rPr>
          <w:t>Finally</w:t>
        </w:r>
      </w:ins>
      <w:del w:id="475" w:author="Roza, Caio G" w:date="2023-04-06T23:06:00Z">
        <w:r w:rsidRPr="00826F82">
          <w:delText>Last</w:delText>
        </w:r>
      </w:del>
      <w:r w:rsidRPr="00826F82">
        <w:t xml:space="preserve">, our analysis identified </w:t>
      </w:r>
      <w:ins w:id="476" w:author="Roza, Caio G" w:date="2023-04-06T23:06:00Z">
        <w:r w:rsidR="003F61B5" w:rsidRPr="00E91065">
          <w:rPr>
            <w:highlight w:val="yellow"/>
          </w:rPr>
          <w:t xml:space="preserve">expected </w:t>
        </w:r>
      </w:ins>
      <w:r w:rsidRPr="00826F82">
        <w:t xml:space="preserve">relationships </w:t>
      </w:r>
      <w:del w:id="477" w:author="Roza, Caio G" w:date="2023-04-06T23:06:00Z">
        <w:r w:rsidRPr="00826F82">
          <w:delText xml:space="preserve">expected </w:delText>
        </w:r>
      </w:del>
      <w:r w:rsidRPr="00826F82">
        <w:t xml:space="preserve">based on current ecological theory, such as those between scales and hierarchies </w:t>
      </w:r>
      <w:hyperlink r:id="rId495">
        <w:r w:rsidRPr="00826F82">
          <w:rPr>
            <w:color w:val="000000"/>
          </w:rPr>
          <w:t>(</w:t>
        </w:r>
      </w:hyperlink>
      <w:hyperlink r:id="rId496">
        <w:r w:rsidRPr="00826F82">
          <w:rPr>
            <w:i/>
            <w:color w:val="000000"/>
          </w:rPr>
          <w:t>64</w:t>
        </w:r>
      </w:hyperlink>
      <w:hyperlink r:id="rId497">
        <w:r w:rsidRPr="00826F82">
          <w:rPr>
            <w:color w:val="000000"/>
          </w:rPr>
          <w:t>)</w:t>
        </w:r>
      </w:hyperlink>
      <w:ins w:id="478" w:author="Roza, Caio G" w:date="2023-04-06T23:06:00Z">
        <w:r w:rsidRPr="00826F82">
          <w:rPr>
            <w:color w:val="000000"/>
          </w:rPr>
          <w:t>(</w:t>
        </w:r>
        <w:r w:rsidRPr="00826F82">
          <w:rPr>
            <w:i/>
            <w:color w:val="000000"/>
          </w:rPr>
          <w:t>64</w:t>
        </w:r>
        <w:r w:rsidRPr="00826F82">
          <w:rPr>
            <w:color w:val="000000"/>
          </w:rPr>
          <w:t>)</w:t>
        </w:r>
        <w:r w:rsidRPr="00826F82">
          <w:t xml:space="preserve">, </w:t>
        </w:r>
        <w:r w:rsidR="003F61B5" w:rsidRPr="00E91065">
          <w:rPr>
            <w:highlight w:val="yellow"/>
          </w:rPr>
          <w:t>and</w:t>
        </w:r>
      </w:ins>
      <w:del w:id="479" w:author="Roza, Caio G" w:date="2023-04-06T23:06:00Z">
        <w:r w:rsidRPr="00826F82">
          <w:delText>, or</w:delText>
        </w:r>
      </w:del>
      <w:r w:rsidRPr="00826F82">
        <w:t xml:space="preserve"> networks and interactions </w:t>
      </w:r>
      <w:hyperlink r:id="rId498">
        <w:r w:rsidRPr="00826F82">
          <w:rPr>
            <w:color w:val="000000"/>
          </w:rPr>
          <w:t>(</w:t>
        </w:r>
      </w:hyperlink>
      <w:hyperlink r:id="rId499">
        <w:r w:rsidRPr="00826F82">
          <w:rPr>
            <w:i/>
            <w:color w:val="000000"/>
          </w:rPr>
          <w:t>62</w:t>
        </w:r>
      </w:hyperlink>
      <w:hyperlink r:id="rId500">
        <w:r w:rsidRPr="00826F82">
          <w:rPr>
            <w:color w:val="000000"/>
          </w:rPr>
          <w:t>)</w:t>
        </w:r>
      </w:hyperlink>
      <w:del w:id="480" w:author="Roza, Caio G" w:date="2023-04-06T23:06:00Z">
        <w:r w:rsidRPr="00826F82">
          <w:rPr>
            <w:color w:val="000000"/>
          </w:rPr>
          <w:delText>(</w:delText>
        </w:r>
        <w:r w:rsidRPr="00826F82">
          <w:rPr>
            <w:i/>
            <w:color w:val="000000"/>
          </w:rPr>
          <w:delText>62</w:delText>
        </w:r>
        <w:r w:rsidRPr="00826F82">
          <w:rPr>
            <w:color w:val="000000"/>
          </w:rPr>
          <w:delText>)</w:delText>
        </w:r>
        <w:r w:rsidRPr="00826F82">
          <w:delText>.</w:delText>
        </w:r>
      </w:del>
      <w:ins w:id="481" w:author="Roza, Caio G" w:date="2023-04-06T23:06:00Z">
        <w:r w:rsidRPr="00826F82">
          <w:t>.</w:t>
        </w:r>
      </w:ins>
      <w:r w:rsidR="00600EF1">
        <w:t xml:space="preserve"> </w:t>
      </w:r>
    </w:p>
    <w:p w14:paraId="241AE147" w14:textId="77777777" w:rsidR="00FF1AFD" w:rsidRPr="00826F82" w:rsidRDefault="00FF1AFD" w:rsidP="00FF1AFD">
      <w:pPr>
        <w:spacing w:before="120" w:after="120"/>
      </w:pPr>
      <w:r w:rsidRPr="00826F82">
        <w:t xml:space="preserve">Most notably, the results of co-citation network analysis are consistent with three prominent philosophies in ecology (Fig. 5). The first co-citation cluster emerged from </w:t>
      </w:r>
      <w:ins w:id="482" w:author="Roza, Caio G" w:date="2023-04-06T23:06:00Z">
        <w:r w:rsidR="003F61B5" w:rsidRPr="00E91065">
          <w:rPr>
            <w:highlight w:val="yellow"/>
          </w:rPr>
          <w:t>literature referencing</w:t>
        </w:r>
      </w:ins>
      <w:del w:id="483" w:author="Roza, Caio G" w:date="2023-04-06T23:06:00Z">
        <w:r w:rsidRPr="00826F82">
          <w:delText>authors that refer to</w:delText>
        </w:r>
      </w:del>
      <w:r w:rsidRPr="00826F82">
        <w:t xml:space="preserve"> complexity in relation to a long tradition of basic theory and mathematics </w:t>
      </w:r>
      <w:hyperlink r:id="rId501">
        <w:r w:rsidRPr="00826F82">
          <w:rPr>
            <w:color w:val="000000"/>
          </w:rPr>
          <w:t>(</w:t>
        </w:r>
      </w:hyperlink>
      <w:hyperlink r:id="rId502">
        <w:r w:rsidRPr="00826F82">
          <w:rPr>
            <w:i/>
            <w:color w:val="000000"/>
          </w:rPr>
          <w:t>1</w:t>
        </w:r>
      </w:hyperlink>
      <w:hyperlink r:id="rId503">
        <w:r w:rsidRPr="00826F82">
          <w:rPr>
            <w:color w:val="000000"/>
          </w:rPr>
          <w:t xml:space="preserve">, </w:t>
        </w:r>
      </w:hyperlink>
      <w:hyperlink r:id="rId504">
        <w:r w:rsidRPr="00826F82">
          <w:rPr>
            <w:i/>
            <w:color w:val="000000"/>
          </w:rPr>
          <w:t>2</w:t>
        </w:r>
      </w:hyperlink>
      <w:hyperlink r:id="rId505">
        <w:r w:rsidRPr="00826F82">
          <w:rPr>
            <w:color w:val="000000"/>
          </w:rPr>
          <w:t xml:space="preserve">, </w:t>
        </w:r>
      </w:hyperlink>
      <w:hyperlink r:id="rId506">
        <w:r w:rsidRPr="00826F82">
          <w:rPr>
            <w:i/>
            <w:color w:val="000000"/>
          </w:rPr>
          <w:t>31</w:t>
        </w:r>
      </w:hyperlink>
      <w:hyperlink r:id="rId507">
        <w:r w:rsidRPr="00826F82">
          <w:rPr>
            <w:color w:val="000000"/>
          </w:rPr>
          <w:t xml:space="preserve">, </w:t>
        </w:r>
      </w:hyperlink>
      <w:hyperlink r:id="rId508">
        <w:r w:rsidRPr="00826F82">
          <w:rPr>
            <w:i/>
            <w:color w:val="000000"/>
          </w:rPr>
          <w:t>73</w:t>
        </w:r>
      </w:hyperlink>
      <w:hyperlink r:id="rId509">
        <w:r w:rsidRPr="00826F82">
          <w:rPr>
            <w:color w:val="000000"/>
          </w:rPr>
          <w:t>)</w:t>
        </w:r>
      </w:hyperlink>
      <w:del w:id="484" w:author="Roza, Caio G" w:date="2023-04-06T23:06:00Z">
        <w:r w:rsidRPr="00826F82">
          <w:rPr>
            <w:color w:val="000000"/>
          </w:rPr>
          <w:delText>(</w:delText>
        </w:r>
        <w:r w:rsidRPr="00826F82">
          <w:rPr>
            <w:i/>
            <w:color w:val="000000"/>
          </w:rPr>
          <w:delText>1</w:delText>
        </w:r>
        <w:r w:rsidRPr="00826F82">
          <w:rPr>
            <w:color w:val="000000"/>
          </w:rPr>
          <w:delText xml:space="preserve">, </w:delText>
        </w:r>
        <w:r w:rsidRPr="00826F82">
          <w:rPr>
            <w:i/>
            <w:color w:val="000000"/>
          </w:rPr>
          <w:delText>2</w:delText>
        </w:r>
        <w:r w:rsidRPr="00826F82">
          <w:rPr>
            <w:color w:val="000000"/>
          </w:rPr>
          <w:delText xml:space="preserve">, </w:delText>
        </w:r>
        <w:r w:rsidRPr="00826F82">
          <w:rPr>
            <w:i/>
            <w:color w:val="000000"/>
          </w:rPr>
          <w:delText>31</w:delText>
        </w:r>
        <w:r w:rsidRPr="00826F82">
          <w:rPr>
            <w:color w:val="000000"/>
          </w:rPr>
          <w:delText xml:space="preserve">, </w:delText>
        </w:r>
        <w:r w:rsidRPr="00826F82">
          <w:rPr>
            <w:i/>
            <w:color w:val="000000"/>
          </w:rPr>
          <w:delText>73</w:delText>
        </w:r>
        <w:r w:rsidRPr="00826F82">
          <w:rPr>
            <w:color w:val="000000"/>
          </w:rPr>
          <w:delText>)</w:delText>
        </w:r>
        <w:r w:rsidRPr="00826F82">
          <w:delText>.</w:delText>
        </w:r>
      </w:del>
      <w:ins w:id="485" w:author="Roza, Caio G" w:date="2023-04-06T23:06:00Z">
        <w:r w:rsidRPr="00826F82">
          <w:t>.</w:t>
        </w:r>
      </w:ins>
      <w:r w:rsidRPr="00826F82">
        <w:t xml:space="preserve"> The second co-citation cluster emerged from </w:t>
      </w:r>
      <w:ins w:id="486" w:author="Roza, Caio G" w:date="2023-04-06T23:06:00Z">
        <w:r w:rsidR="003F61B5" w:rsidRPr="00E91065">
          <w:rPr>
            <w:highlight w:val="yellow"/>
          </w:rPr>
          <w:t>literature</w:t>
        </w:r>
      </w:ins>
      <w:del w:id="487" w:author="Roza, Caio G" w:date="2023-04-06T23:06:00Z">
        <w:r w:rsidRPr="00826F82">
          <w:delText>authors</w:delText>
        </w:r>
      </w:del>
      <w:r w:rsidRPr="00826F82">
        <w:t xml:space="preserve"> that refer</w:t>
      </w:r>
      <w:ins w:id="488" w:author="Roza, Caio G" w:date="2023-04-06T23:06:00Z">
        <w:r w:rsidR="003F61B5" w:rsidRPr="00E91065">
          <w:rPr>
            <w:highlight w:val="yellow"/>
          </w:rPr>
          <w:t>s</w:t>
        </w:r>
      </w:ins>
      <w:r w:rsidRPr="00826F82">
        <w:t xml:space="preserve"> to complexity in relation to the concepts of scales and hierarchies </w:t>
      </w:r>
      <w:hyperlink r:id="rId510">
        <w:r w:rsidRPr="00826F82">
          <w:rPr>
            <w:color w:val="000000"/>
          </w:rPr>
          <w:t>(</w:t>
        </w:r>
      </w:hyperlink>
      <w:hyperlink r:id="rId511">
        <w:r w:rsidRPr="00826F82">
          <w:rPr>
            <w:i/>
            <w:color w:val="000000"/>
          </w:rPr>
          <w:t>9</w:t>
        </w:r>
      </w:hyperlink>
      <w:hyperlink r:id="rId512">
        <w:r w:rsidRPr="00826F82">
          <w:rPr>
            <w:color w:val="000000"/>
          </w:rPr>
          <w:t xml:space="preserve">, </w:t>
        </w:r>
      </w:hyperlink>
      <w:hyperlink r:id="rId513">
        <w:r w:rsidRPr="00826F82">
          <w:rPr>
            <w:i/>
            <w:color w:val="000000"/>
          </w:rPr>
          <w:t>38</w:t>
        </w:r>
      </w:hyperlink>
      <w:hyperlink r:id="rId514">
        <w:r w:rsidRPr="00826F82">
          <w:rPr>
            <w:color w:val="000000"/>
          </w:rPr>
          <w:t xml:space="preserve">, </w:t>
        </w:r>
      </w:hyperlink>
      <w:hyperlink r:id="rId515">
        <w:r w:rsidRPr="00826F82">
          <w:rPr>
            <w:i/>
            <w:color w:val="000000"/>
          </w:rPr>
          <w:t>64</w:t>
        </w:r>
      </w:hyperlink>
      <w:hyperlink r:id="rId516">
        <w:r w:rsidRPr="00826F82">
          <w:rPr>
            <w:color w:val="000000"/>
          </w:rPr>
          <w:t xml:space="preserve">, </w:t>
        </w:r>
      </w:hyperlink>
      <w:hyperlink r:id="rId517">
        <w:r w:rsidRPr="00826F82">
          <w:rPr>
            <w:i/>
            <w:color w:val="000000"/>
          </w:rPr>
          <w:t>67</w:t>
        </w:r>
      </w:hyperlink>
      <w:hyperlink r:id="rId518">
        <w:r w:rsidRPr="00826F82">
          <w:rPr>
            <w:color w:val="000000"/>
          </w:rPr>
          <w:t xml:space="preserve">, </w:t>
        </w:r>
      </w:hyperlink>
      <w:hyperlink r:id="rId519">
        <w:r w:rsidRPr="00826F82">
          <w:rPr>
            <w:i/>
            <w:color w:val="000000"/>
          </w:rPr>
          <w:t>97</w:t>
        </w:r>
      </w:hyperlink>
      <w:hyperlink r:id="rId520">
        <w:r w:rsidRPr="00826F82">
          <w:rPr>
            <w:color w:val="000000"/>
          </w:rPr>
          <w:t>)</w:t>
        </w:r>
      </w:hyperlink>
      <w:del w:id="489" w:author="Roza, Caio G" w:date="2023-04-06T23:06:00Z">
        <w:r w:rsidRPr="00826F82">
          <w:rPr>
            <w:color w:val="000000"/>
          </w:rPr>
          <w:delText>(</w:delText>
        </w:r>
        <w:r w:rsidRPr="00826F82">
          <w:rPr>
            <w:i/>
            <w:color w:val="000000"/>
          </w:rPr>
          <w:delText>9</w:delText>
        </w:r>
        <w:r w:rsidRPr="00826F82">
          <w:rPr>
            <w:color w:val="000000"/>
          </w:rPr>
          <w:delText xml:space="preserve">, </w:delText>
        </w:r>
        <w:r w:rsidRPr="00826F82">
          <w:rPr>
            <w:i/>
            <w:color w:val="000000"/>
          </w:rPr>
          <w:delText>38</w:delText>
        </w:r>
        <w:r w:rsidRPr="00826F82">
          <w:rPr>
            <w:color w:val="000000"/>
          </w:rPr>
          <w:delText xml:space="preserve">, </w:delText>
        </w:r>
        <w:r w:rsidRPr="00826F82">
          <w:rPr>
            <w:i/>
            <w:color w:val="000000"/>
          </w:rPr>
          <w:delText>64</w:delText>
        </w:r>
        <w:r w:rsidRPr="00826F82">
          <w:rPr>
            <w:color w:val="000000"/>
          </w:rPr>
          <w:delText xml:space="preserve">, </w:delText>
        </w:r>
        <w:r w:rsidRPr="00826F82">
          <w:rPr>
            <w:i/>
            <w:color w:val="000000"/>
          </w:rPr>
          <w:delText>67</w:delText>
        </w:r>
        <w:r w:rsidRPr="00826F82">
          <w:rPr>
            <w:color w:val="000000"/>
          </w:rPr>
          <w:delText xml:space="preserve">, </w:delText>
        </w:r>
        <w:r w:rsidRPr="00826F82">
          <w:rPr>
            <w:i/>
            <w:color w:val="000000"/>
          </w:rPr>
          <w:delText>97</w:delText>
        </w:r>
        <w:r w:rsidRPr="00826F82">
          <w:rPr>
            <w:color w:val="000000"/>
          </w:rPr>
          <w:delText>)</w:delText>
        </w:r>
        <w:r w:rsidRPr="00826F82">
          <w:delText>.</w:delText>
        </w:r>
      </w:del>
      <w:ins w:id="490" w:author="Roza, Caio G" w:date="2023-04-06T23:06:00Z">
        <w:r w:rsidRPr="00826F82">
          <w:t>.</w:t>
        </w:r>
      </w:ins>
      <w:r w:rsidRPr="00826F82">
        <w:t xml:space="preserve"> The third co-citation cluster emerged from </w:t>
      </w:r>
      <w:ins w:id="491" w:author="Roza, Caio G" w:date="2023-04-06T23:06:00Z">
        <w:r w:rsidR="003F61B5" w:rsidRPr="00E91065">
          <w:rPr>
            <w:highlight w:val="yellow"/>
          </w:rPr>
          <w:t>literature</w:t>
        </w:r>
      </w:ins>
      <w:del w:id="492" w:author="Roza, Caio G" w:date="2023-04-06T23:06:00Z">
        <w:r w:rsidRPr="00826F82">
          <w:delText>authors</w:delText>
        </w:r>
      </w:del>
      <w:r w:rsidRPr="00826F82">
        <w:t xml:space="preserve"> that </w:t>
      </w:r>
      <w:ins w:id="493" w:author="Roza, Caio G" w:date="2023-04-06T23:06:00Z">
        <w:r w:rsidR="003F61B5" w:rsidRPr="00E91065">
          <w:rPr>
            <w:highlight w:val="yellow"/>
          </w:rPr>
          <w:t>invokes</w:t>
        </w:r>
      </w:ins>
      <w:del w:id="494" w:author="Roza, Caio G" w:date="2023-04-06T23:06:00Z">
        <w:r w:rsidRPr="00826F82">
          <w:delText>refer to</w:delText>
        </w:r>
      </w:del>
      <w:r w:rsidRPr="00826F82">
        <w:t xml:space="preserve"> complexity in relation to macroecological theory and the study of large-scale systems </w:t>
      </w:r>
      <w:hyperlink r:id="rId521">
        <w:r w:rsidRPr="00826F82">
          <w:rPr>
            <w:color w:val="000000"/>
          </w:rPr>
          <w:t>(</w:t>
        </w:r>
      </w:hyperlink>
      <w:hyperlink r:id="rId522">
        <w:r w:rsidRPr="00826F82">
          <w:rPr>
            <w:i/>
            <w:color w:val="000000"/>
          </w:rPr>
          <w:t>76</w:t>
        </w:r>
      </w:hyperlink>
      <w:hyperlink r:id="rId523">
        <w:r w:rsidRPr="00826F82">
          <w:rPr>
            <w:color w:val="000000"/>
          </w:rPr>
          <w:t xml:space="preserve">, </w:t>
        </w:r>
      </w:hyperlink>
      <w:hyperlink r:id="rId524">
        <w:r w:rsidRPr="00826F82">
          <w:rPr>
            <w:i/>
            <w:color w:val="000000"/>
          </w:rPr>
          <w:t>77</w:t>
        </w:r>
      </w:hyperlink>
      <w:hyperlink r:id="rId525">
        <w:r w:rsidRPr="00826F82">
          <w:rPr>
            <w:color w:val="000000"/>
          </w:rPr>
          <w:t xml:space="preserve">, </w:t>
        </w:r>
      </w:hyperlink>
      <w:hyperlink r:id="rId526">
        <w:r w:rsidRPr="00826F82">
          <w:rPr>
            <w:i/>
            <w:color w:val="000000"/>
          </w:rPr>
          <w:t>98</w:t>
        </w:r>
      </w:hyperlink>
      <w:hyperlink r:id="rId527">
        <w:r w:rsidRPr="00826F82">
          <w:rPr>
            <w:color w:val="000000"/>
          </w:rPr>
          <w:t>–</w:t>
        </w:r>
      </w:hyperlink>
      <w:hyperlink r:id="rId528">
        <w:r w:rsidRPr="00826F82">
          <w:rPr>
            <w:i/>
            <w:color w:val="000000"/>
          </w:rPr>
          <w:t>100</w:t>
        </w:r>
      </w:hyperlink>
      <w:hyperlink r:id="rId529">
        <w:r w:rsidRPr="00826F82">
          <w:rPr>
            <w:color w:val="000000"/>
          </w:rPr>
          <w:t>)</w:t>
        </w:r>
      </w:hyperlink>
      <w:ins w:id="495" w:author="Roza, Caio G" w:date="2023-04-06T23:06:00Z">
        <w:r w:rsidR="003F61B5" w:rsidRPr="00E91065">
          <w:rPr>
            <w:highlight w:val="yellow"/>
          </w:rPr>
          <w:t>, or those containing many data points describing individual objects in a system</w:t>
        </w:r>
        <w:r w:rsidRPr="00826F82">
          <w:t xml:space="preserve"> </w:t>
        </w:r>
        <w:r w:rsidRPr="00826F82">
          <w:rPr>
            <w:color w:val="000000"/>
          </w:rPr>
          <w:t>(</w:t>
        </w:r>
        <w:r w:rsidRPr="00826F82">
          <w:rPr>
            <w:i/>
            <w:color w:val="000000"/>
          </w:rPr>
          <w:t>76</w:t>
        </w:r>
        <w:r w:rsidRPr="00826F82">
          <w:rPr>
            <w:color w:val="000000"/>
          </w:rPr>
          <w:t xml:space="preserve">, </w:t>
        </w:r>
        <w:r w:rsidRPr="00826F82">
          <w:rPr>
            <w:i/>
            <w:color w:val="000000"/>
          </w:rPr>
          <w:t>77</w:t>
        </w:r>
        <w:r w:rsidRPr="00826F82">
          <w:rPr>
            <w:color w:val="000000"/>
          </w:rPr>
          <w:t xml:space="preserve">, </w:t>
        </w:r>
        <w:r w:rsidRPr="00826F82">
          <w:rPr>
            <w:i/>
            <w:color w:val="000000"/>
          </w:rPr>
          <w:t>98</w:t>
        </w:r>
        <w:r w:rsidRPr="00826F82">
          <w:rPr>
            <w:color w:val="000000"/>
          </w:rPr>
          <w:t>–</w:t>
        </w:r>
        <w:r w:rsidRPr="00826F82">
          <w:rPr>
            <w:i/>
            <w:color w:val="000000"/>
          </w:rPr>
          <w:t>100</w:t>
        </w:r>
        <w:r w:rsidRPr="00826F82">
          <w:rPr>
            <w:color w:val="000000"/>
          </w:rPr>
          <w:t>)</w:t>
        </w:r>
        <w:r w:rsidRPr="00826F82">
          <w:t>.</w:t>
        </w:r>
      </w:ins>
      <w:del w:id="496" w:author="Roza, Caio G" w:date="2023-04-06T23:06:00Z">
        <w:r w:rsidRPr="00826F82">
          <w:delText>.</w:delText>
        </w:r>
      </w:del>
      <w:r w:rsidRPr="00826F82">
        <w:t xml:space="preserve"> These schools of thought have been prominent in ecology for decades, and will likely continue to be so. Indeed, recent developments suggest that the role of theory in </w:t>
      </w:r>
      <w:r w:rsidRPr="00826F82">
        <w:lastRenderedPageBreak/>
        <w:t xml:space="preserve">ecology will be crucial in the era of big data </w:t>
      </w:r>
      <w:hyperlink r:id="rId530">
        <w:r w:rsidRPr="00826F82">
          <w:rPr>
            <w:color w:val="000000"/>
          </w:rPr>
          <w:t>(</w:t>
        </w:r>
      </w:hyperlink>
      <w:hyperlink r:id="rId531">
        <w:r w:rsidRPr="00826F82">
          <w:rPr>
            <w:i/>
            <w:color w:val="000000"/>
          </w:rPr>
          <w:t>101</w:t>
        </w:r>
      </w:hyperlink>
      <w:hyperlink r:id="rId532">
        <w:r w:rsidRPr="00826F82">
          <w:rPr>
            <w:color w:val="000000"/>
          </w:rPr>
          <w:t>)</w:t>
        </w:r>
      </w:hyperlink>
      <w:del w:id="497" w:author="Roza, Caio G" w:date="2023-04-06T23:06:00Z">
        <w:r w:rsidRPr="00826F82">
          <w:rPr>
            <w:color w:val="000000"/>
          </w:rPr>
          <w:delText>(</w:delText>
        </w:r>
        <w:r w:rsidRPr="00826F82">
          <w:rPr>
            <w:i/>
            <w:color w:val="000000"/>
          </w:rPr>
          <w:delText>101</w:delText>
        </w:r>
        <w:r w:rsidRPr="00826F82">
          <w:rPr>
            <w:color w:val="000000"/>
          </w:rPr>
          <w:delText>)</w:delText>
        </w:r>
        <w:r w:rsidRPr="00826F82">
          <w:delText>,</w:delText>
        </w:r>
      </w:del>
      <w:ins w:id="498" w:author="Roza, Caio G" w:date="2023-04-06T23:06:00Z">
        <w:r w:rsidRPr="00826F82">
          <w:t>,</w:t>
        </w:r>
      </w:ins>
      <w:r w:rsidRPr="00826F82">
        <w:t xml:space="preserve"> that scales can be a mediator of seemingly irreconcilable ecological patterns </w:t>
      </w:r>
      <w:hyperlink r:id="rId533">
        <w:r w:rsidRPr="00826F82">
          <w:rPr>
            <w:color w:val="000000"/>
          </w:rPr>
          <w:t>(</w:t>
        </w:r>
      </w:hyperlink>
      <w:hyperlink r:id="rId534">
        <w:r w:rsidRPr="00826F82">
          <w:rPr>
            <w:i/>
            <w:color w:val="000000"/>
          </w:rPr>
          <w:t>102</w:t>
        </w:r>
      </w:hyperlink>
      <w:hyperlink r:id="rId535">
        <w:r w:rsidRPr="00826F82">
          <w:rPr>
            <w:color w:val="000000"/>
          </w:rPr>
          <w:t>)</w:t>
        </w:r>
      </w:hyperlink>
      <w:del w:id="499" w:author="Roza, Caio G" w:date="2023-04-06T23:06:00Z">
        <w:r w:rsidRPr="00826F82">
          <w:rPr>
            <w:color w:val="000000"/>
          </w:rPr>
          <w:delText>(</w:delText>
        </w:r>
        <w:r w:rsidRPr="00826F82">
          <w:rPr>
            <w:i/>
            <w:color w:val="000000"/>
          </w:rPr>
          <w:delText>102</w:delText>
        </w:r>
        <w:r w:rsidRPr="00826F82">
          <w:rPr>
            <w:color w:val="000000"/>
          </w:rPr>
          <w:delText>)</w:delText>
        </w:r>
        <w:r w:rsidRPr="00826F82">
          <w:delText>,</w:delText>
        </w:r>
      </w:del>
      <w:ins w:id="500" w:author="Roza, Caio G" w:date="2023-04-06T23:06:00Z">
        <w:r w:rsidRPr="00826F82">
          <w:t>,</w:t>
        </w:r>
      </w:ins>
      <w:r w:rsidRPr="00826F82">
        <w:t xml:space="preserve"> and that a macroecological approach might be our only way to escape local contingencies in the pursuit of generality </w:t>
      </w:r>
      <w:hyperlink r:id="rId536">
        <w:r w:rsidRPr="00826F82">
          <w:rPr>
            <w:color w:val="000000"/>
          </w:rPr>
          <w:t>(</w:t>
        </w:r>
      </w:hyperlink>
      <w:hyperlink r:id="rId537">
        <w:r w:rsidRPr="00826F82">
          <w:rPr>
            <w:i/>
            <w:color w:val="000000"/>
          </w:rPr>
          <w:t>28</w:t>
        </w:r>
      </w:hyperlink>
      <w:hyperlink r:id="rId538">
        <w:r w:rsidRPr="00826F82">
          <w:rPr>
            <w:color w:val="000000"/>
          </w:rPr>
          <w:t>)</w:t>
        </w:r>
      </w:hyperlink>
      <w:del w:id="501" w:author="Roza, Caio G" w:date="2023-04-06T23:06:00Z">
        <w:r w:rsidRPr="00826F82">
          <w:rPr>
            <w:color w:val="000000"/>
          </w:rPr>
          <w:delText>(</w:delText>
        </w:r>
        <w:r w:rsidRPr="00826F82">
          <w:rPr>
            <w:i/>
            <w:color w:val="000000"/>
          </w:rPr>
          <w:delText>28</w:delText>
        </w:r>
        <w:r w:rsidRPr="00826F82">
          <w:rPr>
            <w:color w:val="000000"/>
          </w:rPr>
          <w:delText>)</w:delText>
        </w:r>
        <w:r w:rsidRPr="00826F82">
          <w:delText>.</w:delText>
        </w:r>
      </w:del>
      <w:ins w:id="502" w:author="Roza, Caio G" w:date="2023-04-06T23:06:00Z">
        <w:r w:rsidRPr="00826F82">
          <w:t>.</w:t>
        </w:r>
      </w:ins>
    </w:p>
    <w:p w14:paraId="36412401" w14:textId="26F5A453" w:rsidR="00FF1AFD" w:rsidRPr="00826F82" w:rsidRDefault="00FF1AFD" w:rsidP="00FF1AFD">
      <w:pPr>
        <w:spacing w:before="120" w:after="120"/>
      </w:pPr>
      <w:r w:rsidRPr="00826F82">
        <w:t xml:space="preserve">Ultimately, </w:t>
      </w:r>
      <w:ins w:id="503" w:author="Roza, Caio G" w:date="2023-04-06T23:06:00Z">
        <w:r w:rsidR="0044386C" w:rsidRPr="00E91065">
          <w:rPr>
            <w:highlight w:val="yellow"/>
          </w:rPr>
          <w:t xml:space="preserve">imprecision the use of the term complexity </w:t>
        </w:r>
      </w:ins>
      <w:del w:id="504" w:author="Roza, Caio G" w:date="2023-04-06T23:06:00Z">
        <w:r w:rsidRPr="00826F82">
          <w:delText xml:space="preserve">despite confusion </w:delText>
        </w:r>
      </w:del>
      <w:r w:rsidRPr="00826F82">
        <w:t xml:space="preserve">in the </w:t>
      </w:r>
      <w:ins w:id="505" w:author="Roza, Caio G" w:date="2023-04-06T23:06:00Z">
        <w:r w:rsidR="0044386C" w:rsidRPr="00E91065">
          <w:rPr>
            <w:highlight w:val="yellow"/>
          </w:rPr>
          <w:t xml:space="preserve">ecological </w:t>
        </w:r>
      </w:ins>
      <w:r w:rsidRPr="00826F82">
        <w:t xml:space="preserve">literature </w:t>
      </w:r>
      <w:ins w:id="506" w:author="Roza, Caio G" w:date="2023-04-06T23:06:00Z">
        <w:r w:rsidR="0044386C" w:rsidRPr="00E91065">
          <w:rPr>
            <w:highlight w:val="yellow"/>
          </w:rPr>
          <w:t xml:space="preserve">mean that descriptions of it are not converging </w:t>
        </w:r>
      </w:ins>
      <w:r w:rsidRPr="00826F82">
        <w:t xml:space="preserve">on </w:t>
      </w:r>
      <w:ins w:id="507" w:author="Roza, Caio G" w:date="2023-04-06T23:06:00Z">
        <w:r w:rsidR="0044386C" w:rsidRPr="00E91065">
          <w:rPr>
            <w:highlight w:val="yellow"/>
          </w:rPr>
          <w:t>a single set of shared understanding. Despite this</w:t>
        </w:r>
        <w:r w:rsidRPr="00826F82">
          <w:t>and</w:t>
        </w:r>
      </w:ins>
      <w:del w:id="508" w:author="Roza, Caio G" w:date="2023-04-06T23:06:00Z">
        <w:r w:rsidRPr="00826F82">
          <w:delText>ecological complexity and</w:delText>
        </w:r>
      </w:del>
      <w:r w:rsidRPr="00826F82">
        <w:t xml:space="preserve"> some limitations of text mining approaches, we found promising trends for coordination of research efforts</w:t>
      </w:r>
      <w:r w:rsidR="007707D8" w:rsidRPr="00826F82">
        <w:t xml:space="preserve"> at the interface between ecology, conservation, and CSS</w:t>
      </w:r>
      <w:r w:rsidRPr="00826F82">
        <w:t>.</w:t>
      </w:r>
    </w:p>
    <w:p w14:paraId="7C0F1194" w14:textId="77777777" w:rsidR="00FF1AFD" w:rsidRPr="00826F82" w:rsidRDefault="00FF1AFD" w:rsidP="00FF1AFD">
      <w:pPr>
        <w:spacing w:before="120" w:after="120"/>
        <w:rPr>
          <w:b/>
        </w:rPr>
      </w:pPr>
      <w:r w:rsidRPr="00826F82">
        <w:rPr>
          <w:b/>
        </w:rPr>
        <w:t>TOWARDS A COHESIVE UNDERSTANDING OF ECOLOGICAL COMPLEXITY</w:t>
      </w:r>
    </w:p>
    <w:p w14:paraId="69224516" w14:textId="77777777" w:rsidR="00FF1AFD" w:rsidRPr="00826F82" w:rsidRDefault="00FF1AFD" w:rsidP="00FF1AFD">
      <w:pPr>
        <w:spacing w:before="120" w:after="120"/>
      </w:pPr>
      <w:r w:rsidRPr="00826F82">
        <w:t xml:space="preserve">We interpret the results of our research weaving exercise as evidence that studies targeting complexity in ecology </w:t>
      </w:r>
      <w:ins w:id="509" w:author="Roza, Caio G" w:date="2023-04-06T23:06:00Z">
        <w:r w:rsidR="003630BF" w:rsidRPr="00E91065">
          <w:rPr>
            <w:highlight w:val="yellow"/>
          </w:rPr>
          <w:t>would benefit from</w:t>
        </w:r>
        <w:r w:rsidRPr="00826F82">
          <w:t xml:space="preserve"> follow</w:t>
        </w:r>
        <w:r w:rsidR="003630BF" w:rsidRPr="00E91065">
          <w:rPr>
            <w:highlight w:val="yellow"/>
          </w:rPr>
          <w:t>ing</w:t>
        </w:r>
      </w:ins>
      <w:del w:id="510" w:author="Roza, Caio G" w:date="2023-04-06T23:06:00Z">
        <w:r w:rsidRPr="00826F82">
          <w:delText>should more frequently follow</w:delText>
        </w:r>
      </w:del>
      <w:r w:rsidRPr="00826F82">
        <w:t xml:space="preserve"> principles </w:t>
      </w:r>
      <w:ins w:id="511" w:author="Roza, Caio G" w:date="2023-04-06T23:06:00Z">
        <w:r w:rsidR="003630BF" w:rsidRPr="00E91065">
          <w:rPr>
            <w:highlight w:val="yellow"/>
          </w:rPr>
          <w:t>developed in</w:t>
        </w:r>
      </w:ins>
      <w:del w:id="512" w:author="Roza, Caio G" w:date="2023-04-06T23:06:00Z">
        <w:r w:rsidRPr="00826F82">
          <w:delText>from</w:delText>
        </w:r>
      </w:del>
      <w:r w:rsidRPr="00826F82">
        <w:t xml:space="preserve"> CSS. This </w:t>
      </w:r>
      <w:ins w:id="513" w:author="Roza, Caio G" w:date="2023-04-06T23:06:00Z">
        <w:r w:rsidR="00A7406E" w:rsidRPr="00E91065">
          <w:rPr>
            <w:highlight w:val="yellow"/>
          </w:rPr>
          <w:t>could</w:t>
        </w:r>
      </w:ins>
      <w:del w:id="514" w:author="Roza, Caio G" w:date="2023-04-06T23:06:00Z">
        <w:r w:rsidRPr="00826F82">
          <w:delText>will</w:delText>
        </w:r>
      </w:del>
      <w:r w:rsidRPr="00826F82">
        <w:t xml:space="preserve"> be </w:t>
      </w:r>
      <w:ins w:id="515" w:author="Roza, Caio G" w:date="2023-04-06T23:06:00Z">
        <w:r w:rsidR="00A7406E" w:rsidRPr="00E91065">
          <w:rPr>
            <w:highlight w:val="yellow"/>
          </w:rPr>
          <w:t>a</w:t>
        </w:r>
        <w:r w:rsidRPr="00826F82">
          <w:t xml:space="preserve"> key </w:t>
        </w:r>
        <w:r w:rsidR="00A7406E" w:rsidRPr="00E91065">
          <w:rPr>
            <w:highlight w:val="yellow"/>
          </w:rPr>
          <w:t>direction for ecological reseach,</w:t>
        </w:r>
      </w:ins>
      <w:del w:id="516" w:author="Roza, Caio G" w:date="2023-04-06T23:06:00Z">
        <w:r w:rsidRPr="00826F82">
          <w:delText>key</w:delText>
        </w:r>
      </w:del>
      <w:r w:rsidRPr="00826F82">
        <w:t xml:space="preserve"> because such studies have the potential not only to reveal how ecological systems are responding to global change, but also to advance theory in both disciplines. On the one hand, developments in CSS can provide ecology with innovative theories and tools. For instance, studies on the mathematics of fractals and of self-similarity permeate many fundamental theories in ecology </w:t>
      </w:r>
      <w:hyperlink r:id="rId539">
        <w:r w:rsidRPr="00826F82">
          <w:rPr>
            <w:color w:val="000000"/>
          </w:rPr>
          <w:t>(</w:t>
        </w:r>
      </w:hyperlink>
      <w:hyperlink r:id="rId540">
        <w:r w:rsidRPr="00826F82">
          <w:rPr>
            <w:i/>
            <w:color w:val="000000"/>
          </w:rPr>
          <w:t>103</w:t>
        </w:r>
      </w:hyperlink>
      <w:hyperlink r:id="rId541">
        <w:r w:rsidRPr="00826F82">
          <w:rPr>
            <w:color w:val="000000"/>
          </w:rPr>
          <w:t xml:space="preserve">, </w:t>
        </w:r>
      </w:hyperlink>
      <w:hyperlink r:id="rId542">
        <w:r w:rsidRPr="00826F82">
          <w:rPr>
            <w:i/>
            <w:color w:val="000000"/>
          </w:rPr>
          <w:t>104</w:t>
        </w:r>
      </w:hyperlink>
      <w:hyperlink r:id="rId543">
        <w:r w:rsidRPr="00826F82">
          <w:rPr>
            <w:color w:val="000000"/>
          </w:rPr>
          <w:t>)</w:t>
        </w:r>
      </w:hyperlink>
      <w:del w:id="517" w:author="Roza, Caio G" w:date="2023-04-06T23:06:00Z">
        <w:r w:rsidRPr="00826F82">
          <w:rPr>
            <w:color w:val="000000"/>
          </w:rPr>
          <w:delText>(</w:delText>
        </w:r>
        <w:r w:rsidRPr="00826F82">
          <w:rPr>
            <w:i/>
            <w:color w:val="000000"/>
          </w:rPr>
          <w:delText>103</w:delText>
        </w:r>
        <w:r w:rsidRPr="00826F82">
          <w:rPr>
            <w:color w:val="000000"/>
          </w:rPr>
          <w:delText xml:space="preserve">, </w:delText>
        </w:r>
        <w:r w:rsidRPr="00826F82">
          <w:rPr>
            <w:i/>
            <w:color w:val="000000"/>
          </w:rPr>
          <w:delText>104</w:delText>
        </w:r>
        <w:r w:rsidRPr="00826F82">
          <w:rPr>
            <w:color w:val="000000"/>
          </w:rPr>
          <w:delText>)</w:delText>
        </w:r>
        <w:r w:rsidRPr="00826F82">
          <w:delText>;</w:delText>
        </w:r>
      </w:del>
      <w:ins w:id="518" w:author="Roza, Caio G" w:date="2023-04-06T23:06:00Z">
        <w:r w:rsidRPr="00826F82">
          <w:t>;</w:t>
        </w:r>
      </w:ins>
      <w:r w:rsidRPr="00826F82">
        <w:t xml:space="preserve"> mechanistic simulations such as cellular automata and agent-based models, developed by computer scientists in the 1950s, are increasingly used to explore emergent biological phenomena </w:t>
      </w:r>
      <w:hyperlink r:id="rId544">
        <w:r w:rsidRPr="00826F82">
          <w:rPr>
            <w:color w:val="000000"/>
          </w:rPr>
          <w:t>(</w:t>
        </w:r>
      </w:hyperlink>
      <w:hyperlink r:id="rId545">
        <w:r w:rsidRPr="00826F82">
          <w:rPr>
            <w:i/>
            <w:color w:val="000000"/>
          </w:rPr>
          <w:t>68</w:t>
        </w:r>
      </w:hyperlink>
      <w:hyperlink r:id="rId546">
        <w:r w:rsidRPr="00826F82">
          <w:rPr>
            <w:color w:val="000000"/>
          </w:rPr>
          <w:t xml:space="preserve">, </w:t>
        </w:r>
      </w:hyperlink>
      <w:hyperlink r:id="rId547">
        <w:r w:rsidRPr="00826F82">
          <w:rPr>
            <w:i/>
            <w:color w:val="000000"/>
          </w:rPr>
          <w:t>105</w:t>
        </w:r>
      </w:hyperlink>
      <w:hyperlink r:id="rId548">
        <w:r w:rsidRPr="00826F82">
          <w:rPr>
            <w:color w:val="000000"/>
          </w:rPr>
          <w:t xml:space="preserve">, </w:t>
        </w:r>
      </w:hyperlink>
      <w:hyperlink r:id="rId549">
        <w:r w:rsidRPr="00826F82">
          <w:rPr>
            <w:i/>
            <w:color w:val="000000"/>
          </w:rPr>
          <w:t>106</w:t>
        </w:r>
      </w:hyperlink>
      <w:hyperlink r:id="rId550">
        <w:r w:rsidRPr="00826F82">
          <w:rPr>
            <w:color w:val="000000"/>
          </w:rPr>
          <w:t>)</w:t>
        </w:r>
      </w:hyperlink>
      <w:del w:id="519" w:author="Roza, Caio G" w:date="2023-04-06T23:06:00Z">
        <w:r w:rsidRPr="00826F82">
          <w:rPr>
            <w:color w:val="000000"/>
          </w:rPr>
          <w:delText>(</w:delText>
        </w:r>
        <w:r w:rsidRPr="00826F82">
          <w:rPr>
            <w:i/>
            <w:color w:val="000000"/>
          </w:rPr>
          <w:delText>68</w:delText>
        </w:r>
        <w:r w:rsidRPr="00826F82">
          <w:rPr>
            <w:color w:val="000000"/>
          </w:rPr>
          <w:delText xml:space="preserve">, </w:delText>
        </w:r>
        <w:r w:rsidRPr="00826F82">
          <w:rPr>
            <w:i/>
            <w:color w:val="000000"/>
          </w:rPr>
          <w:delText>105</w:delText>
        </w:r>
        <w:r w:rsidRPr="00826F82">
          <w:rPr>
            <w:color w:val="000000"/>
          </w:rPr>
          <w:delText xml:space="preserve">, </w:delText>
        </w:r>
        <w:r w:rsidRPr="00826F82">
          <w:rPr>
            <w:i/>
            <w:color w:val="000000"/>
          </w:rPr>
          <w:delText>106</w:delText>
        </w:r>
        <w:r w:rsidRPr="00826F82">
          <w:rPr>
            <w:color w:val="000000"/>
          </w:rPr>
          <w:delText>)</w:delText>
        </w:r>
        <w:r w:rsidRPr="00826F82">
          <w:delText>;</w:delText>
        </w:r>
      </w:del>
      <w:ins w:id="520" w:author="Roza, Caio G" w:date="2023-04-06T23:06:00Z">
        <w:r w:rsidRPr="00826F82">
          <w:t>;</w:t>
        </w:r>
      </w:ins>
      <w:r w:rsidRPr="00826F82">
        <w:t xml:space="preserve"> and genetic algorithms </w:t>
      </w:r>
      <w:hyperlink r:id="rId551">
        <w:r w:rsidRPr="00826F82">
          <w:rPr>
            <w:color w:val="000000"/>
          </w:rPr>
          <w:t>(</w:t>
        </w:r>
      </w:hyperlink>
      <w:hyperlink r:id="rId552">
        <w:r w:rsidRPr="00826F82">
          <w:rPr>
            <w:i/>
            <w:color w:val="000000"/>
          </w:rPr>
          <w:t>83</w:t>
        </w:r>
      </w:hyperlink>
      <w:hyperlink r:id="rId553">
        <w:r w:rsidRPr="00826F82">
          <w:rPr>
            <w:color w:val="000000"/>
          </w:rPr>
          <w:t>)</w:t>
        </w:r>
      </w:hyperlink>
      <w:del w:id="521" w:author="Roza, Caio G" w:date="2023-04-06T23:06:00Z">
        <w:r w:rsidRPr="00826F82">
          <w:rPr>
            <w:color w:val="000000"/>
          </w:rPr>
          <w:delText>(</w:delText>
        </w:r>
        <w:r w:rsidRPr="00826F82">
          <w:rPr>
            <w:i/>
            <w:color w:val="000000"/>
          </w:rPr>
          <w:delText>83</w:delText>
        </w:r>
        <w:r w:rsidRPr="00826F82">
          <w:rPr>
            <w:color w:val="000000"/>
          </w:rPr>
          <w:delText>)</w:delText>
        </w:r>
      </w:del>
      <w:r w:rsidRPr="00826F82">
        <w:t xml:space="preserve"> are now routinely used for ecological applications </w:t>
      </w:r>
      <w:hyperlink r:id="rId554">
        <w:r w:rsidRPr="00826F82">
          <w:rPr>
            <w:color w:val="000000"/>
          </w:rPr>
          <w:t>(</w:t>
        </w:r>
      </w:hyperlink>
      <w:hyperlink r:id="rId555">
        <w:r w:rsidRPr="00826F82">
          <w:rPr>
            <w:i/>
            <w:color w:val="000000"/>
          </w:rPr>
          <w:t>107</w:t>
        </w:r>
      </w:hyperlink>
      <w:hyperlink r:id="rId556">
        <w:r w:rsidRPr="00826F82">
          <w:rPr>
            <w:color w:val="000000"/>
          </w:rPr>
          <w:t>)</w:t>
        </w:r>
      </w:hyperlink>
      <w:ins w:id="522" w:author="Roza, Caio G" w:date="2023-04-06T23:06:00Z">
        <w:r w:rsidRPr="00826F82">
          <w:rPr>
            <w:color w:val="000000"/>
          </w:rPr>
          <w:t>(</w:t>
        </w:r>
        <w:r w:rsidRPr="00826F82">
          <w:rPr>
            <w:i/>
            <w:color w:val="000000"/>
          </w:rPr>
          <w:t>107</w:t>
        </w:r>
        <w:r w:rsidRPr="00826F82">
          <w:rPr>
            <w:color w:val="000000"/>
          </w:rPr>
          <w:t>)</w:t>
        </w:r>
        <w:r w:rsidRPr="00826F82">
          <w:t xml:space="preserve">. </w:t>
        </w:r>
        <w:r w:rsidR="009B4CB0" w:rsidRPr="00E91065">
          <w:rPr>
            <w:highlight w:val="yellow"/>
          </w:rPr>
          <w:t>Relatedly</w:t>
        </w:r>
      </w:ins>
      <w:del w:id="523" w:author="Roza, Caio G" w:date="2023-04-06T23:06:00Z">
        <w:r w:rsidRPr="00826F82">
          <w:delText>. On the other hand</w:delText>
        </w:r>
      </w:del>
      <w:r w:rsidRPr="00826F82">
        <w:t xml:space="preserve">, ecology has held a special place in the development of theory for CSS. Research on populations and ecosystems has provided many insights, e.g., on non-linear dynamics </w:t>
      </w:r>
      <w:hyperlink r:id="rId557">
        <w:r w:rsidRPr="00826F82">
          <w:rPr>
            <w:color w:val="000000"/>
          </w:rPr>
          <w:t>(</w:t>
        </w:r>
      </w:hyperlink>
      <w:hyperlink r:id="rId558">
        <w:r w:rsidRPr="00826F82">
          <w:rPr>
            <w:i/>
            <w:color w:val="000000"/>
          </w:rPr>
          <w:t>108</w:t>
        </w:r>
      </w:hyperlink>
      <w:hyperlink r:id="rId559">
        <w:r w:rsidRPr="00826F82">
          <w:rPr>
            <w:color w:val="000000"/>
          </w:rPr>
          <w:t xml:space="preserve">, </w:t>
        </w:r>
      </w:hyperlink>
      <w:hyperlink r:id="rId560">
        <w:r w:rsidRPr="00826F82">
          <w:rPr>
            <w:i/>
            <w:color w:val="000000"/>
          </w:rPr>
          <w:t>109</w:t>
        </w:r>
      </w:hyperlink>
      <w:hyperlink r:id="rId561">
        <w:r w:rsidRPr="00826F82">
          <w:rPr>
            <w:color w:val="000000"/>
          </w:rPr>
          <w:t>)</w:t>
        </w:r>
      </w:hyperlink>
      <w:del w:id="524" w:author="Roza, Caio G" w:date="2023-04-06T23:06:00Z">
        <w:r w:rsidRPr="00826F82">
          <w:rPr>
            <w:color w:val="000000"/>
          </w:rPr>
          <w:delText>(</w:delText>
        </w:r>
        <w:r w:rsidRPr="00826F82">
          <w:rPr>
            <w:i/>
            <w:color w:val="000000"/>
          </w:rPr>
          <w:delText>108</w:delText>
        </w:r>
        <w:r w:rsidRPr="00826F82">
          <w:rPr>
            <w:color w:val="000000"/>
          </w:rPr>
          <w:delText xml:space="preserve">, </w:delText>
        </w:r>
        <w:r w:rsidRPr="00826F82">
          <w:rPr>
            <w:i/>
            <w:color w:val="000000"/>
          </w:rPr>
          <w:delText>109</w:delText>
        </w:r>
        <w:r w:rsidRPr="00826F82">
          <w:rPr>
            <w:color w:val="000000"/>
          </w:rPr>
          <w:delText>)</w:delText>
        </w:r>
        <w:r w:rsidRPr="00826F82">
          <w:delText>,</w:delText>
        </w:r>
      </w:del>
      <w:ins w:id="525" w:author="Roza, Caio G" w:date="2023-04-06T23:06:00Z">
        <w:r w:rsidRPr="00826F82">
          <w:t>,</w:t>
        </w:r>
      </w:ins>
      <w:r w:rsidRPr="00826F82">
        <w:t xml:space="preserve"> chaos </w:t>
      </w:r>
      <w:hyperlink r:id="rId562">
        <w:r w:rsidRPr="00826F82">
          <w:rPr>
            <w:color w:val="000000"/>
          </w:rPr>
          <w:t>(</w:t>
        </w:r>
      </w:hyperlink>
      <w:hyperlink r:id="rId563">
        <w:r w:rsidRPr="00826F82">
          <w:rPr>
            <w:i/>
            <w:color w:val="000000"/>
          </w:rPr>
          <w:t>59</w:t>
        </w:r>
      </w:hyperlink>
      <w:hyperlink r:id="rId564">
        <w:r w:rsidRPr="00826F82">
          <w:rPr>
            <w:color w:val="000000"/>
          </w:rPr>
          <w:t xml:space="preserve">, </w:t>
        </w:r>
      </w:hyperlink>
      <w:hyperlink r:id="rId565">
        <w:r w:rsidRPr="00826F82">
          <w:rPr>
            <w:i/>
            <w:color w:val="000000"/>
          </w:rPr>
          <w:t>71</w:t>
        </w:r>
      </w:hyperlink>
      <w:hyperlink r:id="rId566">
        <w:r w:rsidRPr="00826F82">
          <w:rPr>
            <w:color w:val="000000"/>
          </w:rPr>
          <w:t xml:space="preserve">, </w:t>
        </w:r>
      </w:hyperlink>
      <w:hyperlink r:id="rId567">
        <w:r w:rsidRPr="00826F82">
          <w:rPr>
            <w:i/>
            <w:color w:val="000000"/>
          </w:rPr>
          <w:t>80</w:t>
        </w:r>
      </w:hyperlink>
      <w:hyperlink r:id="rId568">
        <w:r w:rsidRPr="00826F82">
          <w:rPr>
            <w:color w:val="000000"/>
          </w:rPr>
          <w:t>)</w:t>
        </w:r>
      </w:hyperlink>
      <w:del w:id="526" w:author="Roza, Caio G" w:date="2023-04-06T23:06:00Z">
        <w:r w:rsidRPr="00826F82">
          <w:rPr>
            <w:color w:val="000000"/>
          </w:rPr>
          <w:delText>(</w:delText>
        </w:r>
        <w:r w:rsidRPr="00826F82">
          <w:rPr>
            <w:i/>
            <w:color w:val="000000"/>
          </w:rPr>
          <w:delText>59</w:delText>
        </w:r>
        <w:r w:rsidRPr="00826F82">
          <w:rPr>
            <w:color w:val="000000"/>
          </w:rPr>
          <w:delText xml:space="preserve">, </w:delText>
        </w:r>
        <w:r w:rsidRPr="00826F82">
          <w:rPr>
            <w:i/>
            <w:color w:val="000000"/>
          </w:rPr>
          <w:delText>71</w:delText>
        </w:r>
        <w:r w:rsidRPr="00826F82">
          <w:rPr>
            <w:color w:val="000000"/>
          </w:rPr>
          <w:delText xml:space="preserve">, </w:delText>
        </w:r>
        <w:r w:rsidRPr="00826F82">
          <w:rPr>
            <w:i/>
            <w:color w:val="000000"/>
          </w:rPr>
          <w:delText>80</w:delText>
        </w:r>
        <w:r w:rsidRPr="00826F82">
          <w:rPr>
            <w:color w:val="000000"/>
          </w:rPr>
          <w:delText>)</w:delText>
        </w:r>
        <w:r w:rsidRPr="00826F82">
          <w:delText>,</w:delText>
        </w:r>
      </w:del>
      <w:ins w:id="527" w:author="Roza, Caio G" w:date="2023-04-06T23:06:00Z">
        <w:r w:rsidRPr="00826F82">
          <w:t>,</w:t>
        </w:r>
      </w:ins>
      <w:r w:rsidRPr="00826F82">
        <w:t xml:space="preserve"> tipping points </w:t>
      </w:r>
      <w:hyperlink r:id="rId569">
        <w:r w:rsidRPr="00826F82">
          <w:rPr>
            <w:color w:val="000000"/>
          </w:rPr>
          <w:t>(</w:t>
        </w:r>
      </w:hyperlink>
      <w:hyperlink r:id="rId570">
        <w:r w:rsidRPr="00826F82">
          <w:rPr>
            <w:i/>
            <w:color w:val="000000"/>
          </w:rPr>
          <w:t>12</w:t>
        </w:r>
      </w:hyperlink>
      <w:hyperlink r:id="rId571">
        <w:r w:rsidRPr="00826F82">
          <w:rPr>
            <w:color w:val="000000"/>
          </w:rPr>
          <w:t xml:space="preserve">, </w:t>
        </w:r>
      </w:hyperlink>
      <w:hyperlink r:id="rId572">
        <w:r w:rsidRPr="00826F82">
          <w:rPr>
            <w:i/>
            <w:color w:val="000000"/>
          </w:rPr>
          <w:t>15</w:t>
        </w:r>
      </w:hyperlink>
      <w:hyperlink r:id="rId573">
        <w:r w:rsidRPr="00826F82">
          <w:rPr>
            <w:color w:val="000000"/>
          </w:rPr>
          <w:t xml:space="preserve">, </w:t>
        </w:r>
      </w:hyperlink>
      <w:hyperlink r:id="rId574">
        <w:r w:rsidRPr="00826F82">
          <w:rPr>
            <w:i/>
            <w:color w:val="000000"/>
          </w:rPr>
          <w:t>110</w:t>
        </w:r>
      </w:hyperlink>
      <w:hyperlink r:id="rId575">
        <w:r w:rsidRPr="00826F82">
          <w:rPr>
            <w:color w:val="000000"/>
          </w:rPr>
          <w:t>)</w:t>
        </w:r>
      </w:hyperlink>
      <w:del w:id="528" w:author="Roza, Caio G" w:date="2023-04-06T23:06:00Z">
        <w:r w:rsidRPr="00826F82">
          <w:rPr>
            <w:color w:val="000000"/>
          </w:rPr>
          <w:delText>(</w:delText>
        </w:r>
        <w:r w:rsidRPr="00826F82">
          <w:rPr>
            <w:i/>
            <w:color w:val="000000"/>
          </w:rPr>
          <w:delText>12</w:delText>
        </w:r>
        <w:r w:rsidRPr="00826F82">
          <w:rPr>
            <w:color w:val="000000"/>
          </w:rPr>
          <w:delText xml:space="preserve">, </w:delText>
        </w:r>
        <w:r w:rsidRPr="00826F82">
          <w:rPr>
            <w:i/>
            <w:color w:val="000000"/>
          </w:rPr>
          <w:delText>15</w:delText>
        </w:r>
        <w:r w:rsidRPr="00826F82">
          <w:rPr>
            <w:color w:val="000000"/>
          </w:rPr>
          <w:delText xml:space="preserve">, </w:delText>
        </w:r>
        <w:r w:rsidRPr="00826F82">
          <w:rPr>
            <w:i/>
            <w:color w:val="000000"/>
          </w:rPr>
          <w:delText>110</w:delText>
        </w:r>
        <w:r w:rsidRPr="00826F82">
          <w:rPr>
            <w:color w:val="000000"/>
          </w:rPr>
          <w:delText>)</w:delText>
        </w:r>
        <w:r w:rsidRPr="00826F82">
          <w:delText>,</w:delText>
        </w:r>
      </w:del>
      <w:ins w:id="529" w:author="Roza, Caio G" w:date="2023-04-06T23:06:00Z">
        <w:r w:rsidRPr="00826F82">
          <w:t>,</w:t>
        </w:r>
      </w:ins>
      <w:r w:rsidRPr="00826F82">
        <w:t xml:space="preserve"> scaling </w:t>
      </w:r>
      <w:hyperlink r:id="rId576">
        <w:r w:rsidRPr="00826F82">
          <w:rPr>
            <w:color w:val="000000"/>
          </w:rPr>
          <w:t>(</w:t>
        </w:r>
      </w:hyperlink>
      <w:hyperlink r:id="rId577">
        <w:r w:rsidRPr="00826F82">
          <w:rPr>
            <w:i/>
            <w:color w:val="000000"/>
          </w:rPr>
          <w:t>11</w:t>
        </w:r>
      </w:hyperlink>
      <w:hyperlink r:id="rId578">
        <w:r w:rsidRPr="00826F82">
          <w:rPr>
            <w:color w:val="000000"/>
          </w:rPr>
          <w:t xml:space="preserve">, </w:t>
        </w:r>
      </w:hyperlink>
      <w:hyperlink r:id="rId579">
        <w:r w:rsidRPr="00826F82">
          <w:rPr>
            <w:i/>
            <w:color w:val="000000"/>
          </w:rPr>
          <w:t>67</w:t>
        </w:r>
      </w:hyperlink>
      <w:hyperlink r:id="rId580">
        <w:r w:rsidRPr="00826F82">
          <w:rPr>
            <w:color w:val="000000"/>
          </w:rPr>
          <w:t xml:space="preserve">, </w:t>
        </w:r>
      </w:hyperlink>
      <w:hyperlink r:id="rId581">
        <w:r w:rsidRPr="00826F82">
          <w:rPr>
            <w:i/>
            <w:color w:val="000000"/>
          </w:rPr>
          <w:t>111</w:t>
        </w:r>
      </w:hyperlink>
      <w:hyperlink r:id="rId582">
        <w:r w:rsidRPr="00826F82">
          <w:rPr>
            <w:color w:val="000000"/>
          </w:rPr>
          <w:t>)</w:t>
        </w:r>
      </w:hyperlink>
      <w:del w:id="530" w:author="Roza, Caio G" w:date="2023-04-06T23:06:00Z">
        <w:r w:rsidRPr="00826F82">
          <w:rPr>
            <w:color w:val="000000"/>
          </w:rPr>
          <w:delText>(</w:delText>
        </w:r>
        <w:r w:rsidRPr="00826F82">
          <w:rPr>
            <w:i/>
            <w:color w:val="000000"/>
          </w:rPr>
          <w:delText>11</w:delText>
        </w:r>
        <w:r w:rsidRPr="00826F82">
          <w:rPr>
            <w:color w:val="000000"/>
          </w:rPr>
          <w:delText xml:space="preserve">, </w:delText>
        </w:r>
        <w:r w:rsidRPr="00826F82">
          <w:rPr>
            <w:i/>
            <w:color w:val="000000"/>
          </w:rPr>
          <w:delText>67</w:delText>
        </w:r>
        <w:r w:rsidRPr="00826F82">
          <w:rPr>
            <w:color w:val="000000"/>
          </w:rPr>
          <w:delText xml:space="preserve">, </w:delText>
        </w:r>
        <w:r w:rsidRPr="00826F82">
          <w:rPr>
            <w:i/>
            <w:color w:val="000000"/>
          </w:rPr>
          <w:delText>111</w:delText>
        </w:r>
        <w:r w:rsidRPr="00826F82">
          <w:rPr>
            <w:color w:val="000000"/>
          </w:rPr>
          <w:delText>)</w:delText>
        </w:r>
        <w:r w:rsidRPr="00826F82">
          <w:delText>,</w:delText>
        </w:r>
      </w:del>
      <w:ins w:id="531" w:author="Roza, Caio G" w:date="2023-04-06T23:06:00Z">
        <w:r w:rsidRPr="00826F82">
          <w:t>,</w:t>
        </w:r>
      </w:ins>
      <w:r w:rsidRPr="00826F82">
        <w:t xml:space="preserve"> resilience </w:t>
      </w:r>
      <w:hyperlink r:id="rId583">
        <w:r w:rsidRPr="00826F82">
          <w:rPr>
            <w:color w:val="000000"/>
          </w:rPr>
          <w:t>(</w:t>
        </w:r>
      </w:hyperlink>
      <w:hyperlink r:id="rId584">
        <w:r w:rsidRPr="00826F82">
          <w:rPr>
            <w:i/>
            <w:color w:val="000000"/>
          </w:rPr>
          <w:t>112</w:t>
        </w:r>
      </w:hyperlink>
      <w:hyperlink r:id="rId585">
        <w:r w:rsidRPr="00826F82">
          <w:rPr>
            <w:color w:val="000000"/>
          </w:rPr>
          <w:t xml:space="preserve">, </w:t>
        </w:r>
      </w:hyperlink>
      <w:hyperlink r:id="rId586">
        <w:r w:rsidRPr="00826F82">
          <w:rPr>
            <w:i/>
            <w:color w:val="000000"/>
          </w:rPr>
          <w:t>113</w:t>
        </w:r>
      </w:hyperlink>
      <w:hyperlink r:id="rId587">
        <w:r w:rsidRPr="00826F82">
          <w:rPr>
            <w:color w:val="000000"/>
          </w:rPr>
          <w:t>)</w:t>
        </w:r>
      </w:hyperlink>
      <w:del w:id="532" w:author="Roza, Caio G" w:date="2023-04-06T23:06:00Z">
        <w:r w:rsidRPr="00826F82">
          <w:rPr>
            <w:color w:val="000000"/>
          </w:rPr>
          <w:delText>(</w:delText>
        </w:r>
        <w:r w:rsidRPr="00826F82">
          <w:rPr>
            <w:i/>
            <w:color w:val="000000"/>
          </w:rPr>
          <w:delText>112</w:delText>
        </w:r>
        <w:r w:rsidRPr="00826F82">
          <w:rPr>
            <w:color w:val="000000"/>
          </w:rPr>
          <w:delText xml:space="preserve">, </w:delText>
        </w:r>
        <w:r w:rsidRPr="00826F82">
          <w:rPr>
            <w:i/>
            <w:color w:val="000000"/>
          </w:rPr>
          <w:delText>113</w:delText>
        </w:r>
        <w:r w:rsidRPr="00826F82">
          <w:rPr>
            <w:color w:val="000000"/>
          </w:rPr>
          <w:delText>)</w:delText>
        </w:r>
        <w:r w:rsidRPr="00826F82">
          <w:delText>,</w:delText>
        </w:r>
      </w:del>
      <w:ins w:id="533" w:author="Roza, Caio G" w:date="2023-04-06T23:06:00Z">
        <w:r w:rsidRPr="00826F82">
          <w:t>,</w:t>
        </w:r>
      </w:ins>
      <w:r w:rsidRPr="00826F82">
        <w:t xml:space="preserve"> and natural computation </w:t>
      </w:r>
      <w:hyperlink r:id="rId588">
        <w:r w:rsidRPr="00826F82">
          <w:rPr>
            <w:color w:val="000000"/>
          </w:rPr>
          <w:t>(</w:t>
        </w:r>
      </w:hyperlink>
      <w:hyperlink r:id="rId589">
        <w:r w:rsidRPr="00826F82">
          <w:rPr>
            <w:i/>
            <w:color w:val="000000"/>
          </w:rPr>
          <w:t>57</w:t>
        </w:r>
      </w:hyperlink>
      <w:hyperlink r:id="rId590">
        <w:r w:rsidRPr="00826F82">
          <w:rPr>
            <w:color w:val="000000"/>
          </w:rPr>
          <w:t>)</w:t>
        </w:r>
      </w:hyperlink>
      <w:del w:id="534" w:author="Roza, Caio G" w:date="2023-04-06T23:06:00Z">
        <w:r w:rsidRPr="00826F82">
          <w:rPr>
            <w:color w:val="000000"/>
          </w:rPr>
          <w:delText>(</w:delText>
        </w:r>
        <w:r w:rsidRPr="00826F82">
          <w:rPr>
            <w:i/>
            <w:color w:val="000000"/>
          </w:rPr>
          <w:delText>57</w:delText>
        </w:r>
        <w:r w:rsidRPr="00826F82">
          <w:rPr>
            <w:color w:val="000000"/>
          </w:rPr>
          <w:delText>)</w:delText>
        </w:r>
        <w:r w:rsidRPr="00826F82">
          <w:delText>.</w:delText>
        </w:r>
      </w:del>
      <w:ins w:id="535" w:author="Roza, Caio G" w:date="2023-04-06T23:06:00Z">
        <w:r w:rsidRPr="00826F82">
          <w:t>.</w:t>
        </w:r>
      </w:ins>
      <w:r w:rsidRPr="00826F82">
        <w:t xml:space="preserve"> Better integration of principles from CSS in ecology will reinforce this virtuous cycle.</w:t>
      </w:r>
    </w:p>
    <w:p w14:paraId="62C1539A" w14:textId="77777777" w:rsidR="00FF1AFD" w:rsidRPr="00826F82" w:rsidRDefault="00FF1AFD" w:rsidP="00FF1AFD">
      <w:pPr>
        <w:spacing w:before="120" w:after="120"/>
      </w:pPr>
      <w:r w:rsidRPr="00826F82">
        <w:t xml:space="preserve">An example of successful integration between CSS and ecology comes from the application of principles from the three clusters outlined by our analysis – theory, scaling, and macroecology (Fig. 5) – in </w:t>
      </w:r>
      <w:ins w:id="536" w:author="Roza, Caio G" w:date="2023-04-06T23:06:00Z">
        <w:r w:rsidR="009B4CB0" w:rsidRPr="00E91065">
          <w:rPr>
            <w:highlight w:val="yellow"/>
          </w:rPr>
          <w:t xml:space="preserve">the </w:t>
        </w:r>
        <w:r w:rsidRPr="00826F82">
          <w:t>search</w:t>
        </w:r>
      </w:ins>
      <w:del w:id="537" w:author="Roza, Caio G" w:date="2023-04-06T23:06:00Z">
        <w:r w:rsidRPr="00826F82">
          <w:delText>searching</w:delText>
        </w:r>
      </w:del>
      <w:r w:rsidRPr="00826F82">
        <w:t xml:space="preserve"> for efficient theories</w:t>
      </w:r>
      <w:ins w:id="538" w:author="Roza, Caio G" w:date="2023-04-06T23:06:00Z">
        <w:r w:rsidR="009B4CB0" w:rsidRPr="00E91065">
          <w:rPr>
            <w:highlight w:val="yellow"/>
          </w:rPr>
          <w:t>,</w:t>
        </w:r>
        <w:r w:rsidRPr="00826F82">
          <w:t xml:space="preserve"> </w:t>
        </w:r>
      </w:ins>
      <w:del w:id="539" w:author="Roza, Caio G" w:date="2023-04-06T23:06:00Z">
        <w:r w:rsidRPr="00826F82">
          <w:delText xml:space="preserve"> [</w:delText>
        </w:r>
      </w:del>
      <w:r w:rsidRPr="00826F82">
        <w:rPr>
          <w:i/>
        </w:rPr>
        <w:t xml:space="preserve">sensu </w:t>
      </w:r>
      <w:hyperlink r:id="rId591">
        <w:r w:rsidRPr="00826F82">
          <w:rPr>
            <w:i/>
            <w:color w:val="000000"/>
          </w:rPr>
          <w:t>(101)</w:t>
        </w:r>
      </w:hyperlink>
      <w:del w:id="540" w:author="Roza, Caio G" w:date="2023-04-06T23:06:00Z">
        <w:r w:rsidRPr="00826F82">
          <w:rPr>
            <w:i/>
            <w:color w:val="000000"/>
          </w:rPr>
          <w:delText>(101)</w:delText>
        </w:r>
        <w:r w:rsidRPr="00826F82">
          <w:delText>.</w:delText>
        </w:r>
      </w:del>
      <w:ins w:id="541" w:author="Roza, Caio G" w:date="2023-04-06T23:06:00Z">
        <w:r w:rsidRPr="00826F82">
          <w:t>].</w:t>
        </w:r>
      </w:ins>
      <w:r w:rsidRPr="00826F82">
        <w:t xml:space="preserve"> These are typically “theories of averages” that identify regularities appearing in ecological systems at certain levels of organization </w:t>
      </w:r>
      <w:hyperlink r:id="rId592">
        <w:r w:rsidRPr="00826F82">
          <w:rPr>
            <w:color w:val="000000"/>
          </w:rPr>
          <w:t>(</w:t>
        </w:r>
      </w:hyperlink>
      <w:hyperlink r:id="rId593">
        <w:r w:rsidRPr="00826F82">
          <w:rPr>
            <w:i/>
            <w:color w:val="000000"/>
          </w:rPr>
          <w:t>11</w:t>
        </w:r>
      </w:hyperlink>
      <w:hyperlink r:id="rId594">
        <w:r w:rsidRPr="00826F82">
          <w:rPr>
            <w:color w:val="000000"/>
          </w:rPr>
          <w:t xml:space="preserve">, </w:t>
        </w:r>
      </w:hyperlink>
      <w:hyperlink r:id="rId595">
        <w:r w:rsidRPr="00826F82">
          <w:rPr>
            <w:i/>
            <w:color w:val="000000"/>
          </w:rPr>
          <w:t>21</w:t>
        </w:r>
      </w:hyperlink>
      <w:hyperlink r:id="rId596">
        <w:r w:rsidRPr="00826F82">
          <w:rPr>
            <w:color w:val="000000"/>
          </w:rPr>
          <w:t>)</w:t>
        </w:r>
      </w:hyperlink>
      <w:del w:id="542" w:author="Roza, Caio G" w:date="2023-04-06T23:06:00Z">
        <w:r w:rsidRPr="00826F82">
          <w:rPr>
            <w:color w:val="000000"/>
          </w:rPr>
          <w:delText>(</w:delText>
        </w:r>
        <w:r w:rsidRPr="00826F82">
          <w:rPr>
            <w:i/>
            <w:color w:val="000000"/>
          </w:rPr>
          <w:delText>11</w:delText>
        </w:r>
        <w:r w:rsidRPr="00826F82">
          <w:rPr>
            <w:color w:val="000000"/>
          </w:rPr>
          <w:delText xml:space="preserve">, </w:delText>
        </w:r>
        <w:r w:rsidRPr="00826F82">
          <w:rPr>
            <w:i/>
            <w:color w:val="000000"/>
          </w:rPr>
          <w:delText>21</w:delText>
        </w:r>
        <w:r w:rsidRPr="00826F82">
          <w:rPr>
            <w:color w:val="000000"/>
          </w:rPr>
          <w:delText>)</w:delText>
        </w:r>
        <w:r w:rsidRPr="00826F82">
          <w:delText>.</w:delText>
        </w:r>
      </w:del>
      <w:ins w:id="543" w:author="Roza, Caio G" w:date="2023-04-06T23:06:00Z">
        <w:r w:rsidRPr="00826F82">
          <w:t>.</w:t>
        </w:r>
      </w:ins>
      <w:r w:rsidRPr="00826F82">
        <w:t xml:space="preserve"> Efficient theories generate first principle predictions across scales of ecological organization, usually based on mathematical models, and ecologists have successfully dealt with the complexity of ecological systems by developing a number of these theories. Ecological theories developed in the last decades allow testing explicit predictions on a variety of phenomena including biodiversity </w:t>
      </w:r>
      <w:hyperlink r:id="rId597">
        <w:r w:rsidRPr="00826F82">
          <w:rPr>
            <w:color w:val="000000"/>
          </w:rPr>
          <w:t>(</w:t>
        </w:r>
      </w:hyperlink>
      <w:hyperlink r:id="rId598">
        <w:r w:rsidRPr="00826F82">
          <w:rPr>
            <w:i/>
            <w:color w:val="000000"/>
          </w:rPr>
          <w:t>103</w:t>
        </w:r>
      </w:hyperlink>
      <w:hyperlink r:id="rId599">
        <w:r w:rsidRPr="00826F82">
          <w:rPr>
            <w:color w:val="000000"/>
          </w:rPr>
          <w:t xml:space="preserve">, </w:t>
        </w:r>
      </w:hyperlink>
      <w:hyperlink r:id="rId600">
        <w:r w:rsidRPr="00826F82">
          <w:rPr>
            <w:i/>
            <w:color w:val="000000"/>
          </w:rPr>
          <w:t>114</w:t>
        </w:r>
      </w:hyperlink>
      <w:hyperlink r:id="rId601">
        <w:r w:rsidRPr="00826F82">
          <w:rPr>
            <w:color w:val="000000"/>
          </w:rPr>
          <w:t xml:space="preserve">, </w:t>
        </w:r>
      </w:hyperlink>
      <w:hyperlink r:id="rId602">
        <w:r w:rsidRPr="00826F82">
          <w:rPr>
            <w:i/>
            <w:color w:val="000000"/>
          </w:rPr>
          <w:t>115</w:t>
        </w:r>
      </w:hyperlink>
      <w:hyperlink r:id="rId603">
        <w:r w:rsidRPr="00826F82">
          <w:rPr>
            <w:color w:val="000000"/>
          </w:rPr>
          <w:t>)</w:t>
        </w:r>
      </w:hyperlink>
      <w:del w:id="544" w:author="Roza, Caio G" w:date="2023-04-06T23:06:00Z">
        <w:r w:rsidRPr="00826F82">
          <w:rPr>
            <w:color w:val="000000"/>
          </w:rPr>
          <w:delText>(</w:delText>
        </w:r>
        <w:r w:rsidRPr="00826F82">
          <w:rPr>
            <w:i/>
            <w:color w:val="000000"/>
          </w:rPr>
          <w:delText>103</w:delText>
        </w:r>
        <w:r w:rsidRPr="00826F82">
          <w:rPr>
            <w:color w:val="000000"/>
          </w:rPr>
          <w:delText xml:space="preserve">, </w:delText>
        </w:r>
        <w:r w:rsidRPr="00826F82">
          <w:rPr>
            <w:i/>
            <w:color w:val="000000"/>
          </w:rPr>
          <w:delText>114</w:delText>
        </w:r>
        <w:r w:rsidRPr="00826F82">
          <w:rPr>
            <w:color w:val="000000"/>
          </w:rPr>
          <w:delText xml:space="preserve">, </w:delText>
        </w:r>
        <w:r w:rsidRPr="00826F82">
          <w:rPr>
            <w:i/>
            <w:color w:val="000000"/>
          </w:rPr>
          <w:delText>115</w:delText>
        </w:r>
        <w:r w:rsidRPr="00826F82">
          <w:rPr>
            <w:color w:val="000000"/>
          </w:rPr>
          <w:delText>)</w:delText>
        </w:r>
        <w:r w:rsidRPr="00826F82">
          <w:delText>,</w:delText>
        </w:r>
      </w:del>
      <w:ins w:id="545" w:author="Roza, Caio G" w:date="2023-04-06T23:06:00Z">
        <w:r w:rsidRPr="00826F82">
          <w:t>,</w:t>
        </w:r>
      </w:ins>
      <w:r w:rsidRPr="00826F82">
        <w:t xml:space="preserve"> abundances and spatial distributions of species </w:t>
      </w:r>
      <w:hyperlink r:id="rId604">
        <w:r w:rsidRPr="00826F82">
          <w:rPr>
            <w:color w:val="000000"/>
          </w:rPr>
          <w:t>(</w:t>
        </w:r>
      </w:hyperlink>
      <w:hyperlink r:id="rId605">
        <w:r w:rsidRPr="00826F82">
          <w:rPr>
            <w:i/>
            <w:color w:val="000000"/>
          </w:rPr>
          <w:t>115</w:t>
        </w:r>
      </w:hyperlink>
      <w:hyperlink r:id="rId606">
        <w:r w:rsidRPr="00826F82">
          <w:rPr>
            <w:color w:val="000000"/>
          </w:rPr>
          <w:t>)</w:t>
        </w:r>
      </w:hyperlink>
      <w:del w:id="546" w:author="Roza, Caio G" w:date="2023-04-06T23:06:00Z">
        <w:r w:rsidRPr="00826F82">
          <w:rPr>
            <w:color w:val="000000"/>
          </w:rPr>
          <w:delText>(</w:delText>
        </w:r>
        <w:r w:rsidRPr="00826F82">
          <w:rPr>
            <w:i/>
            <w:color w:val="000000"/>
          </w:rPr>
          <w:delText>115</w:delText>
        </w:r>
        <w:r w:rsidRPr="00826F82">
          <w:rPr>
            <w:color w:val="000000"/>
          </w:rPr>
          <w:delText>)</w:delText>
        </w:r>
        <w:r w:rsidRPr="00826F82">
          <w:delText>,</w:delText>
        </w:r>
      </w:del>
      <w:ins w:id="547" w:author="Roza, Caio G" w:date="2023-04-06T23:06:00Z">
        <w:r w:rsidRPr="00826F82">
          <w:t>,</w:t>
        </w:r>
      </w:ins>
      <w:r w:rsidRPr="00826F82">
        <w:t xml:space="preserve"> distribution networks in animals and plants </w:t>
      </w:r>
      <w:hyperlink r:id="rId607">
        <w:r w:rsidRPr="00826F82">
          <w:rPr>
            <w:color w:val="000000"/>
          </w:rPr>
          <w:t>(</w:t>
        </w:r>
      </w:hyperlink>
      <w:hyperlink r:id="rId608">
        <w:r w:rsidRPr="00826F82">
          <w:rPr>
            <w:i/>
            <w:color w:val="000000"/>
          </w:rPr>
          <w:t>104</w:t>
        </w:r>
      </w:hyperlink>
      <w:hyperlink r:id="rId609">
        <w:r w:rsidRPr="00826F82">
          <w:rPr>
            <w:color w:val="000000"/>
          </w:rPr>
          <w:t>)</w:t>
        </w:r>
      </w:hyperlink>
      <w:del w:id="548" w:author="Roza, Caio G" w:date="2023-04-06T23:06:00Z">
        <w:r w:rsidRPr="00826F82">
          <w:rPr>
            <w:color w:val="000000"/>
          </w:rPr>
          <w:delText>(</w:delText>
        </w:r>
        <w:r w:rsidRPr="00826F82">
          <w:rPr>
            <w:i/>
            <w:color w:val="000000"/>
          </w:rPr>
          <w:delText>104</w:delText>
        </w:r>
        <w:r w:rsidRPr="00826F82">
          <w:rPr>
            <w:color w:val="000000"/>
          </w:rPr>
          <w:delText>)</w:delText>
        </w:r>
        <w:r w:rsidRPr="00826F82">
          <w:delText>,</w:delText>
        </w:r>
      </w:del>
      <w:ins w:id="549" w:author="Roza, Caio G" w:date="2023-04-06T23:06:00Z">
        <w:r w:rsidRPr="00826F82">
          <w:t>,</w:t>
        </w:r>
      </w:ins>
      <w:r w:rsidRPr="00826F82">
        <w:t xml:space="preserve"> or responses to temperature across levels of biological organization </w:t>
      </w:r>
      <w:hyperlink r:id="rId610">
        <w:r w:rsidRPr="00826F82">
          <w:rPr>
            <w:color w:val="000000"/>
          </w:rPr>
          <w:t>(</w:t>
        </w:r>
      </w:hyperlink>
      <w:hyperlink r:id="rId611">
        <w:r w:rsidRPr="00826F82">
          <w:rPr>
            <w:i/>
            <w:color w:val="000000"/>
          </w:rPr>
          <w:t>116</w:t>
        </w:r>
      </w:hyperlink>
      <w:hyperlink r:id="rId612">
        <w:r w:rsidRPr="00826F82">
          <w:rPr>
            <w:color w:val="000000"/>
          </w:rPr>
          <w:t>)</w:t>
        </w:r>
      </w:hyperlink>
      <w:del w:id="550" w:author="Roza, Caio G" w:date="2023-04-06T23:06:00Z">
        <w:r w:rsidRPr="00826F82">
          <w:rPr>
            <w:color w:val="000000"/>
          </w:rPr>
          <w:delText>(</w:delText>
        </w:r>
        <w:r w:rsidRPr="00826F82">
          <w:rPr>
            <w:i/>
            <w:color w:val="000000"/>
          </w:rPr>
          <w:delText>116</w:delText>
        </w:r>
        <w:r w:rsidRPr="00826F82">
          <w:rPr>
            <w:color w:val="000000"/>
          </w:rPr>
          <w:delText>)</w:delText>
        </w:r>
        <w:r w:rsidRPr="00826F82">
          <w:delText>.</w:delText>
        </w:r>
      </w:del>
      <w:ins w:id="551" w:author="Roza, Caio G" w:date="2023-04-06T23:06:00Z">
        <w:r w:rsidRPr="00826F82">
          <w:t>.</w:t>
        </w:r>
      </w:ins>
      <w:r w:rsidRPr="00826F82">
        <w:t xml:space="preserve"> The principles on which these theories are based include information theory </w:t>
      </w:r>
      <w:hyperlink r:id="rId613">
        <w:r w:rsidRPr="00826F82">
          <w:rPr>
            <w:color w:val="000000"/>
          </w:rPr>
          <w:t>(</w:t>
        </w:r>
      </w:hyperlink>
      <w:hyperlink r:id="rId614">
        <w:r w:rsidRPr="00826F82">
          <w:rPr>
            <w:i/>
            <w:color w:val="000000"/>
          </w:rPr>
          <w:t>117</w:t>
        </w:r>
      </w:hyperlink>
      <w:hyperlink r:id="rId615">
        <w:r w:rsidRPr="00826F82">
          <w:rPr>
            <w:color w:val="000000"/>
          </w:rPr>
          <w:t xml:space="preserve">, </w:t>
        </w:r>
      </w:hyperlink>
      <w:hyperlink r:id="rId616">
        <w:r w:rsidRPr="00826F82">
          <w:rPr>
            <w:i/>
            <w:color w:val="000000"/>
          </w:rPr>
          <w:t>118</w:t>
        </w:r>
      </w:hyperlink>
      <w:hyperlink r:id="rId617">
        <w:r w:rsidRPr="00826F82">
          <w:rPr>
            <w:color w:val="000000"/>
          </w:rPr>
          <w:t>)</w:t>
        </w:r>
      </w:hyperlink>
      <w:del w:id="552" w:author="Roza, Caio G" w:date="2023-04-06T23:06:00Z">
        <w:r w:rsidRPr="00826F82">
          <w:rPr>
            <w:color w:val="000000"/>
          </w:rPr>
          <w:delText>(</w:delText>
        </w:r>
        <w:r w:rsidRPr="00826F82">
          <w:rPr>
            <w:i/>
            <w:color w:val="000000"/>
          </w:rPr>
          <w:delText>117</w:delText>
        </w:r>
        <w:r w:rsidRPr="00826F82">
          <w:rPr>
            <w:color w:val="000000"/>
          </w:rPr>
          <w:delText xml:space="preserve">, </w:delText>
        </w:r>
        <w:r w:rsidRPr="00826F82">
          <w:rPr>
            <w:i/>
            <w:color w:val="000000"/>
          </w:rPr>
          <w:delText>118</w:delText>
        </w:r>
        <w:r w:rsidRPr="00826F82">
          <w:rPr>
            <w:color w:val="000000"/>
          </w:rPr>
          <w:delText>)</w:delText>
        </w:r>
        <w:r w:rsidRPr="00826F82">
          <w:delText>,</w:delText>
        </w:r>
      </w:del>
      <w:ins w:id="553" w:author="Roza, Caio G" w:date="2023-04-06T23:06:00Z">
        <w:r w:rsidRPr="00826F82">
          <w:t>,</w:t>
        </w:r>
      </w:ins>
      <w:r w:rsidRPr="00826F82">
        <w:t xml:space="preserve"> optimization of energy dissipation </w:t>
      </w:r>
      <w:hyperlink r:id="rId618">
        <w:r w:rsidRPr="00826F82">
          <w:rPr>
            <w:color w:val="000000"/>
          </w:rPr>
          <w:t>(</w:t>
        </w:r>
      </w:hyperlink>
      <w:hyperlink r:id="rId619">
        <w:r w:rsidRPr="00826F82">
          <w:rPr>
            <w:i/>
            <w:color w:val="000000"/>
          </w:rPr>
          <w:t>104</w:t>
        </w:r>
      </w:hyperlink>
      <w:hyperlink r:id="rId620">
        <w:r w:rsidRPr="00826F82">
          <w:rPr>
            <w:color w:val="000000"/>
          </w:rPr>
          <w:t>)</w:t>
        </w:r>
      </w:hyperlink>
      <w:del w:id="554" w:author="Roza, Caio G" w:date="2023-04-06T23:06:00Z">
        <w:r w:rsidRPr="00826F82">
          <w:rPr>
            <w:color w:val="000000"/>
          </w:rPr>
          <w:delText>(</w:delText>
        </w:r>
        <w:r w:rsidRPr="00826F82">
          <w:rPr>
            <w:i/>
            <w:color w:val="000000"/>
          </w:rPr>
          <w:delText>104</w:delText>
        </w:r>
        <w:r w:rsidRPr="00826F82">
          <w:rPr>
            <w:color w:val="000000"/>
          </w:rPr>
          <w:delText>)</w:delText>
        </w:r>
        <w:r w:rsidRPr="00826F82">
          <w:delText>,</w:delText>
        </w:r>
      </w:del>
      <w:ins w:id="555" w:author="Roza, Caio G" w:date="2023-04-06T23:06:00Z">
        <w:r w:rsidRPr="00826F82">
          <w:t>,</w:t>
        </w:r>
      </w:ins>
      <w:r w:rsidRPr="00826F82">
        <w:t xml:space="preserve"> metabolic rates </w:t>
      </w:r>
      <w:hyperlink r:id="rId621">
        <w:r w:rsidRPr="00826F82">
          <w:rPr>
            <w:color w:val="000000"/>
          </w:rPr>
          <w:t>(</w:t>
        </w:r>
      </w:hyperlink>
      <w:hyperlink r:id="rId622">
        <w:r w:rsidRPr="00826F82">
          <w:rPr>
            <w:i/>
            <w:color w:val="000000"/>
          </w:rPr>
          <w:t>119</w:t>
        </w:r>
      </w:hyperlink>
      <w:hyperlink r:id="rId623">
        <w:r w:rsidRPr="00826F82">
          <w:rPr>
            <w:color w:val="000000"/>
          </w:rPr>
          <w:t>)</w:t>
        </w:r>
      </w:hyperlink>
      <w:del w:id="556" w:author="Roza, Caio G" w:date="2023-04-06T23:06:00Z">
        <w:r w:rsidRPr="00826F82">
          <w:rPr>
            <w:color w:val="000000"/>
          </w:rPr>
          <w:delText>(</w:delText>
        </w:r>
        <w:r w:rsidRPr="00826F82">
          <w:rPr>
            <w:i/>
            <w:color w:val="000000"/>
          </w:rPr>
          <w:delText>119</w:delText>
        </w:r>
        <w:r w:rsidRPr="00826F82">
          <w:rPr>
            <w:color w:val="000000"/>
          </w:rPr>
          <w:delText>)</w:delText>
        </w:r>
        <w:r w:rsidRPr="00826F82">
          <w:delText>,</w:delText>
        </w:r>
      </w:del>
      <w:ins w:id="557" w:author="Roza, Caio G" w:date="2023-04-06T23:06:00Z">
        <w:r w:rsidRPr="00826F82">
          <w:t>,</w:t>
        </w:r>
      </w:ins>
      <w:r w:rsidRPr="00826F82">
        <w:t xml:space="preserve"> or chemical laws </w:t>
      </w:r>
      <w:hyperlink r:id="rId624">
        <w:r w:rsidRPr="00826F82">
          <w:rPr>
            <w:color w:val="000000"/>
          </w:rPr>
          <w:t>(</w:t>
        </w:r>
      </w:hyperlink>
      <w:hyperlink r:id="rId625">
        <w:r w:rsidRPr="00826F82">
          <w:rPr>
            <w:i/>
            <w:color w:val="000000"/>
          </w:rPr>
          <w:t>116</w:t>
        </w:r>
      </w:hyperlink>
      <w:hyperlink r:id="rId626">
        <w:r w:rsidRPr="00826F82">
          <w:rPr>
            <w:color w:val="000000"/>
          </w:rPr>
          <w:t>)</w:t>
        </w:r>
      </w:hyperlink>
      <w:del w:id="558" w:author="Roza, Caio G" w:date="2023-04-06T23:06:00Z">
        <w:r w:rsidRPr="00826F82">
          <w:rPr>
            <w:color w:val="000000"/>
          </w:rPr>
          <w:delText>(</w:delText>
        </w:r>
        <w:r w:rsidRPr="00826F82">
          <w:rPr>
            <w:i/>
            <w:color w:val="000000"/>
          </w:rPr>
          <w:delText>116</w:delText>
        </w:r>
        <w:r w:rsidRPr="00826F82">
          <w:rPr>
            <w:color w:val="000000"/>
          </w:rPr>
          <w:delText>)</w:delText>
        </w:r>
        <w:r w:rsidRPr="00826F82">
          <w:delText>.</w:delText>
        </w:r>
      </w:del>
      <w:ins w:id="559" w:author="Roza, Caio G" w:date="2023-04-06T23:06:00Z">
        <w:r w:rsidRPr="00826F82">
          <w:t>.</w:t>
        </w:r>
      </w:ins>
      <w:r w:rsidRPr="00826F82">
        <w:t xml:space="preserve"> While it has been argued that identifying such efficient theories should be the primary goal of ecologists </w:t>
      </w:r>
      <w:hyperlink r:id="rId627">
        <w:r w:rsidRPr="00826F82">
          <w:rPr>
            <w:color w:val="000000"/>
          </w:rPr>
          <w:t>(</w:t>
        </w:r>
      </w:hyperlink>
      <w:hyperlink r:id="rId628">
        <w:r w:rsidRPr="00826F82">
          <w:rPr>
            <w:i/>
            <w:color w:val="000000"/>
          </w:rPr>
          <w:t>60</w:t>
        </w:r>
      </w:hyperlink>
      <w:hyperlink r:id="rId629">
        <w:r w:rsidRPr="00826F82">
          <w:rPr>
            <w:color w:val="000000"/>
          </w:rPr>
          <w:t>)</w:t>
        </w:r>
      </w:hyperlink>
      <w:del w:id="560" w:author="Roza, Caio G" w:date="2023-04-06T23:06:00Z">
        <w:r w:rsidRPr="00826F82">
          <w:rPr>
            <w:color w:val="000000"/>
          </w:rPr>
          <w:delText>(</w:delText>
        </w:r>
        <w:r w:rsidRPr="00826F82">
          <w:rPr>
            <w:i/>
            <w:color w:val="000000"/>
          </w:rPr>
          <w:delText>60</w:delText>
        </w:r>
        <w:r w:rsidRPr="00826F82">
          <w:rPr>
            <w:color w:val="000000"/>
          </w:rPr>
          <w:delText>)</w:delText>
        </w:r>
        <w:r w:rsidRPr="00826F82">
          <w:delText>,</w:delText>
        </w:r>
      </w:del>
      <w:ins w:id="561" w:author="Roza, Caio G" w:date="2023-04-06T23:06:00Z">
        <w:r w:rsidRPr="00826F82">
          <w:t>,</w:t>
        </w:r>
      </w:ins>
      <w:r w:rsidRPr="00826F82">
        <w:t xml:space="preserve"> progress is slow</w:t>
      </w:r>
      <w:ins w:id="562" w:author="Roza, Caio G" w:date="2023-04-06T23:06:00Z">
        <w:r w:rsidR="009B4CB0" w:rsidRPr="00E91065">
          <w:rPr>
            <w:highlight w:val="yellow"/>
          </w:rPr>
          <w:t>, in part</w:t>
        </w:r>
      </w:ins>
      <w:r w:rsidRPr="00826F82">
        <w:t xml:space="preserve"> because of the urgency to solve pressing environmental issues with other tools currently </w:t>
      </w:r>
      <w:del w:id="563" w:author="Roza, Caio G" w:date="2023-04-06T23:06:00Z">
        <w:r w:rsidRPr="00826F82">
          <w:delText xml:space="preserve">at hand </w:delText>
        </w:r>
      </w:del>
      <w:hyperlink r:id="rId630">
        <w:r w:rsidRPr="00826F82">
          <w:rPr>
            <w:color w:val="000000"/>
          </w:rPr>
          <w:t>(</w:t>
        </w:r>
      </w:hyperlink>
      <w:hyperlink r:id="rId631">
        <w:r w:rsidRPr="00826F82">
          <w:rPr>
            <w:i/>
            <w:color w:val="000000"/>
          </w:rPr>
          <w:t>61</w:t>
        </w:r>
      </w:hyperlink>
      <w:hyperlink r:id="rId632">
        <w:r w:rsidRPr="00826F82">
          <w:rPr>
            <w:color w:val="000000"/>
          </w:rPr>
          <w:t>)</w:t>
        </w:r>
      </w:hyperlink>
      <w:ins w:id="564" w:author="Roza, Caio G" w:date="2023-04-06T23:06:00Z">
        <w:r w:rsidR="009B4CB0" w:rsidRPr="00E91065">
          <w:rPr>
            <w:highlight w:val="yellow"/>
          </w:rPr>
          <w:t>available</w:t>
        </w:r>
        <w:r w:rsidRPr="00826F82">
          <w:t xml:space="preserve"> </w:t>
        </w:r>
        <w:r w:rsidRPr="00826F82">
          <w:rPr>
            <w:color w:val="000000"/>
          </w:rPr>
          <w:t>(</w:t>
        </w:r>
        <w:r w:rsidRPr="00826F82">
          <w:rPr>
            <w:i/>
            <w:color w:val="000000"/>
          </w:rPr>
          <w:t>61</w:t>
        </w:r>
        <w:r w:rsidRPr="00826F82">
          <w:rPr>
            <w:color w:val="000000"/>
          </w:rPr>
          <w:t>)</w:t>
        </w:r>
        <w:r w:rsidRPr="00826F82">
          <w:t>.</w:t>
        </w:r>
      </w:ins>
      <w:del w:id="565" w:author="Roza, Caio G" w:date="2023-04-06T23:06:00Z">
        <w:r w:rsidRPr="00826F82">
          <w:delText>.</w:delText>
        </w:r>
      </w:del>
    </w:p>
    <w:p w14:paraId="2DB12964" w14:textId="13106816" w:rsidR="00FF1AFD" w:rsidRPr="00826F82" w:rsidRDefault="00FF1AFD" w:rsidP="00FF1AFD">
      <w:pPr>
        <w:spacing w:before="120" w:after="120"/>
      </w:pPr>
      <w:r w:rsidRPr="00826F82">
        <w:t>This tension between a search for general, theoretical advancements, and resolving more specific case studies, is useful to advancing ecology</w:t>
      </w:r>
      <w:r w:rsidR="00A814A7" w:rsidRPr="00826F82">
        <w:t>. T</w:t>
      </w:r>
      <w:r w:rsidRPr="00826F82">
        <w:t>here is no doubt that traditional scientific views will continue to provide important insights on ecological systems</w:t>
      </w:r>
      <w:r w:rsidR="00A814A7" w:rsidRPr="00826F82">
        <w:t>; y</w:t>
      </w:r>
      <w:r w:rsidRPr="00826F82">
        <w:t xml:space="preserve">et, approaches from CSS have already yielded fresh perspectives on historical dilemmas that could not be solved with traditional approaches. These include insights on the stability-diversity relationship [e.g., negative feedbacks in species interactions can promote stability in dynamic systems </w:t>
      </w:r>
      <w:hyperlink r:id="rId633">
        <w:r w:rsidRPr="00826F82">
          <w:rPr>
            <w:color w:val="000000"/>
          </w:rPr>
          <w:t>(</w:t>
        </w:r>
      </w:hyperlink>
      <w:hyperlink r:id="rId634">
        <w:r w:rsidRPr="00826F82">
          <w:rPr>
            <w:i/>
            <w:color w:val="000000"/>
          </w:rPr>
          <w:t>120</w:t>
        </w:r>
      </w:hyperlink>
      <w:hyperlink r:id="rId635">
        <w:r w:rsidRPr="00826F82">
          <w:rPr>
            <w:color w:val="000000"/>
          </w:rPr>
          <w:t>)</w:t>
        </w:r>
      </w:hyperlink>
      <w:del w:id="566" w:author="Roza, Caio G" w:date="2023-04-06T23:06:00Z">
        <w:r w:rsidRPr="00826F82">
          <w:rPr>
            <w:color w:val="000000"/>
          </w:rPr>
          <w:delText>(</w:delText>
        </w:r>
        <w:r w:rsidRPr="00826F82">
          <w:rPr>
            <w:i/>
            <w:color w:val="000000"/>
          </w:rPr>
          <w:delText>120</w:delText>
        </w:r>
        <w:r w:rsidRPr="00826F82">
          <w:rPr>
            <w:color w:val="000000"/>
          </w:rPr>
          <w:delText>)</w:delText>
        </w:r>
        <w:r w:rsidRPr="00826F82">
          <w:delText>],</w:delText>
        </w:r>
      </w:del>
      <w:ins w:id="567" w:author="Roza, Caio G" w:date="2023-04-06T23:06:00Z">
        <w:r w:rsidRPr="00826F82">
          <w:t>],</w:t>
        </w:r>
      </w:ins>
      <w:r w:rsidRPr="00826F82">
        <w:t xml:space="preserve"> on critical </w:t>
      </w:r>
      <w:r w:rsidRPr="00826F82">
        <w:lastRenderedPageBreak/>
        <w:t xml:space="preserve">thresholds in habitat loss and fragmentation [e.g., genetic drift depends on thresholds of habitat area left in a landscape </w:t>
      </w:r>
      <w:hyperlink r:id="rId636">
        <w:r w:rsidRPr="00826F82">
          <w:rPr>
            <w:color w:val="000000"/>
          </w:rPr>
          <w:t>(</w:t>
        </w:r>
      </w:hyperlink>
      <w:hyperlink r:id="rId637">
        <w:r w:rsidRPr="00826F82">
          <w:rPr>
            <w:i/>
            <w:color w:val="000000"/>
          </w:rPr>
          <w:t>121</w:t>
        </w:r>
      </w:hyperlink>
      <w:hyperlink r:id="rId638">
        <w:r w:rsidRPr="00826F82">
          <w:rPr>
            <w:color w:val="000000"/>
          </w:rPr>
          <w:t>)</w:t>
        </w:r>
      </w:hyperlink>
      <w:del w:id="568" w:author="Roza, Caio G" w:date="2023-04-06T23:06:00Z">
        <w:r w:rsidRPr="00826F82">
          <w:rPr>
            <w:color w:val="000000"/>
          </w:rPr>
          <w:delText>(</w:delText>
        </w:r>
        <w:r w:rsidRPr="00826F82">
          <w:rPr>
            <w:i/>
            <w:color w:val="000000"/>
          </w:rPr>
          <w:delText>121</w:delText>
        </w:r>
        <w:r w:rsidRPr="00826F82">
          <w:rPr>
            <w:color w:val="000000"/>
          </w:rPr>
          <w:delText>)</w:delText>
        </w:r>
        <w:r w:rsidRPr="00826F82">
          <w:delText>],</w:delText>
        </w:r>
      </w:del>
      <w:ins w:id="569" w:author="Roza, Caio G" w:date="2023-04-06T23:06:00Z">
        <w:r w:rsidRPr="00826F82">
          <w:t>],</w:t>
        </w:r>
      </w:ins>
      <w:r w:rsidRPr="00826F82">
        <w:t xml:space="preserve"> on the evolution of maladaptive characters [e.g</w:t>
      </w:r>
      <w:r w:rsidR="00A814A7" w:rsidRPr="00826F82">
        <w:t>.</w:t>
      </w:r>
      <w:r w:rsidRPr="00826F82">
        <w:t xml:space="preserve">, when considering spatial dynamics, maladaptive traits can be retained in a population despite their disadvantages </w:t>
      </w:r>
      <w:hyperlink r:id="rId639">
        <w:r w:rsidRPr="00826F82">
          <w:rPr>
            <w:color w:val="000000"/>
          </w:rPr>
          <w:t>(</w:t>
        </w:r>
      </w:hyperlink>
      <w:hyperlink r:id="rId640">
        <w:r w:rsidRPr="00826F82">
          <w:rPr>
            <w:i/>
            <w:color w:val="000000"/>
          </w:rPr>
          <w:t>122</w:t>
        </w:r>
      </w:hyperlink>
      <w:hyperlink r:id="rId641">
        <w:r w:rsidRPr="00826F82">
          <w:rPr>
            <w:color w:val="000000"/>
          </w:rPr>
          <w:t>)</w:t>
        </w:r>
      </w:hyperlink>
      <w:del w:id="570" w:author="Roza, Caio G" w:date="2023-04-06T23:06:00Z">
        <w:r w:rsidRPr="00826F82">
          <w:rPr>
            <w:color w:val="000000"/>
          </w:rPr>
          <w:delText>(</w:delText>
        </w:r>
        <w:r w:rsidRPr="00826F82">
          <w:rPr>
            <w:i/>
            <w:color w:val="000000"/>
          </w:rPr>
          <w:delText>122</w:delText>
        </w:r>
        <w:r w:rsidRPr="00826F82">
          <w:rPr>
            <w:color w:val="000000"/>
          </w:rPr>
          <w:delText>)</w:delText>
        </w:r>
        <w:r w:rsidRPr="00826F82">
          <w:delText>],</w:delText>
        </w:r>
      </w:del>
      <w:ins w:id="571" w:author="Roza, Caio G" w:date="2023-04-06T23:06:00Z">
        <w:r w:rsidRPr="00826F82">
          <w:t>],</w:t>
        </w:r>
      </w:ins>
      <w:r w:rsidRPr="00826F82">
        <w:t xml:space="preserve"> on the regulation of emergent behaviors [e.g., simple rules can explain how fireflies coordinate their light pulses </w:t>
      </w:r>
      <w:hyperlink r:id="rId642">
        <w:r w:rsidRPr="00826F82">
          <w:rPr>
            <w:color w:val="000000"/>
          </w:rPr>
          <w:t>(</w:t>
        </w:r>
      </w:hyperlink>
      <w:hyperlink r:id="rId643">
        <w:r w:rsidRPr="00826F82">
          <w:rPr>
            <w:i/>
            <w:color w:val="000000"/>
          </w:rPr>
          <w:t>123</w:t>
        </w:r>
      </w:hyperlink>
      <w:hyperlink r:id="rId644">
        <w:r w:rsidRPr="00826F82">
          <w:rPr>
            <w:color w:val="000000"/>
          </w:rPr>
          <w:t>)</w:t>
        </w:r>
      </w:hyperlink>
      <w:del w:id="572" w:author="Roza, Caio G" w:date="2023-04-06T23:06:00Z">
        <w:r w:rsidRPr="00826F82">
          <w:rPr>
            <w:color w:val="000000"/>
          </w:rPr>
          <w:delText>(</w:delText>
        </w:r>
        <w:r w:rsidRPr="00826F82">
          <w:rPr>
            <w:i/>
            <w:color w:val="000000"/>
          </w:rPr>
          <w:delText>123</w:delText>
        </w:r>
        <w:r w:rsidRPr="00826F82">
          <w:rPr>
            <w:color w:val="000000"/>
          </w:rPr>
          <w:delText>)</w:delText>
        </w:r>
        <w:r w:rsidRPr="00826F82">
          <w:delText>],</w:delText>
        </w:r>
      </w:del>
      <w:ins w:id="573" w:author="Roza, Caio G" w:date="2023-04-06T23:06:00Z">
        <w:r w:rsidRPr="00826F82">
          <w:t>],</w:t>
        </w:r>
      </w:ins>
      <w:r w:rsidRPr="00826F82">
        <w:t xml:space="preserve"> among many more topics </w:t>
      </w:r>
      <w:hyperlink r:id="rId645">
        <w:r w:rsidRPr="00826F82">
          <w:rPr>
            <w:color w:val="000000"/>
          </w:rPr>
          <w:t>(</w:t>
        </w:r>
      </w:hyperlink>
      <w:hyperlink r:id="rId646">
        <w:r w:rsidRPr="00826F82">
          <w:rPr>
            <w:i/>
            <w:color w:val="000000"/>
          </w:rPr>
          <w:t>57</w:t>
        </w:r>
      </w:hyperlink>
      <w:hyperlink r:id="rId647">
        <w:r w:rsidRPr="00826F82">
          <w:rPr>
            <w:color w:val="000000"/>
          </w:rPr>
          <w:t xml:space="preserve">, </w:t>
        </w:r>
      </w:hyperlink>
      <w:hyperlink r:id="rId648">
        <w:r w:rsidRPr="00826F82">
          <w:rPr>
            <w:i/>
            <w:color w:val="000000"/>
          </w:rPr>
          <w:t>69</w:t>
        </w:r>
      </w:hyperlink>
      <w:hyperlink r:id="rId649">
        <w:r w:rsidRPr="00826F82">
          <w:rPr>
            <w:color w:val="000000"/>
          </w:rPr>
          <w:t>)</w:t>
        </w:r>
      </w:hyperlink>
      <w:del w:id="574" w:author="Roza, Caio G" w:date="2023-04-06T23:06:00Z">
        <w:r w:rsidRPr="00826F82">
          <w:rPr>
            <w:color w:val="000000"/>
          </w:rPr>
          <w:delText>(</w:delText>
        </w:r>
        <w:r w:rsidRPr="00826F82">
          <w:rPr>
            <w:i/>
            <w:color w:val="000000"/>
          </w:rPr>
          <w:delText>57</w:delText>
        </w:r>
        <w:r w:rsidRPr="00826F82">
          <w:rPr>
            <w:color w:val="000000"/>
          </w:rPr>
          <w:delText xml:space="preserve">, </w:delText>
        </w:r>
        <w:r w:rsidRPr="00826F82">
          <w:rPr>
            <w:i/>
            <w:color w:val="000000"/>
          </w:rPr>
          <w:delText>69</w:delText>
        </w:r>
        <w:r w:rsidRPr="00826F82">
          <w:rPr>
            <w:color w:val="000000"/>
          </w:rPr>
          <w:delText>)</w:delText>
        </w:r>
        <w:r w:rsidRPr="00826F82">
          <w:delText>.</w:delText>
        </w:r>
      </w:del>
      <w:ins w:id="575" w:author="Roza, Caio G" w:date="2023-04-06T23:06:00Z">
        <w:r w:rsidRPr="00826F82">
          <w:t>.</w:t>
        </w:r>
      </w:ins>
    </w:p>
    <w:p w14:paraId="008DB122" w14:textId="2CF0AE4A" w:rsidR="00FF1AFD" w:rsidRPr="00826F82" w:rsidRDefault="00FF1AFD" w:rsidP="00FF1AFD">
      <w:pPr>
        <w:spacing w:before="120" w:after="120"/>
      </w:pPr>
      <w:r w:rsidRPr="00826F82">
        <w:t xml:space="preserve">This diverse list of contributions highlights how approaches from CSS are not characterized by common methodological approaches, but rather by shared conceptual underpinnings that separate CSS from traditional scientific views. For instance, a key conceptual advancement owed to CSS is the awareness that very simple rules can produce a wide variety of patterns, with complexity stemming from simplicity </w:t>
      </w:r>
      <w:hyperlink r:id="rId650">
        <w:r w:rsidRPr="00826F82">
          <w:rPr>
            <w:color w:val="000000"/>
          </w:rPr>
          <w:t>(</w:t>
        </w:r>
      </w:hyperlink>
      <w:hyperlink r:id="rId651">
        <w:r w:rsidRPr="00826F82">
          <w:rPr>
            <w:i/>
            <w:color w:val="000000"/>
          </w:rPr>
          <w:t>6</w:t>
        </w:r>
      </w:hyperlink>
      <w:hyperlink r:id="rId652">
        <w:r w:rsidRPr="00826F82">
          <w:rPr>
            <w:color w:val="000000"/>
          </w:rPr>
          <w:t xml:space="preserve">, </w:t>
        </w:r>
      </w:hyperlink>
      <w:hyperlink r:id="rId653">
        <w:r w:rsidRPr="00826F82">
          <w:rPr>
            <w:i/>
            <w:color w:val="000000"/>
          </w:rPr>
          <w:t>23</w:t>
        </w:r>
      </w:hyperlink>
      <w:hyperlink r:id="rId654">
        <w:r w:rsidRPr="00826F82">
          <w:rPr>
            <w:color w:val="000000"/>
          </w:rPr>
          <w:t xml:space="preserve">, </w:t>
        </w:r>
      </w:hyperlink>
      <w:hyperlink r:id="rId655">
        <w:r w:rsidRPr="00826F82">
          <w:rPr>
            <w:i/>
            <w:color w:val="000000"/>
          </w:rPr>
          <w:t>59</w:t>
        </w:r>
      </w:hyperlink>
      <w:hyperlink r:id="rId656">
        <w:r w:rsidRPr="00826F82">
          <w:rPr>
            <w:color w:val="000000"/>
          </w:rPr>
          <w:t xml:space="preserve">, </w:t>
        </w:r>
      </w:hyperlink>
      <w:hyperlink r:id="rId657">
        <w:r w:rsidRPr="00826F82">
          <w:rPr>
            <w:i/>
            <w:color w:val="000000"/>
          </w:rPr>
          <w:t>84</w:t>
        </w:r>
      </w:hyperlink>
      <w:hyperlink r:id="rId658">
        <w:r w:rsidRPr="00826F82">
          <w:rPr>
            <w:color w:val="000000"/>
          </w:rPr>
          <w:t xml:space="preserve">, </w:t>
        </w:r>
      </w:hyperlink>
      <w:hyperlink r:id="rId659">
        <w:r w:rsidRPr="00826F82">
          <w:rPr>
            <w:i/>
            <w:color w:val="000000"/>
          </w:rPr>
          <w:t>124</w:t>
        </w:r>
      </w:hyperlink>
      <w:hyperlink r:id="rId660">
        <w:r w:rsidRPr="00826F82">
          <w:rPr>
            <w:color w:val="000000"/>
          </w:rPr>
          <w:t xml:space="preserve">, </w:t>
        </w:r>
      </w:hyperlink>
      <w:hyperlink r:id="rId661">
        <w:r w:rsidRPr="00826F82">
          <w:rPr>
            <w:i/>
            <w:color w:val="000000"/>
          </w:rPr>
          <w:t>125</w:t>
        </w:r>
      </w:hyperlink>
      <w:hyperlink r:id="rId662">
        <w:r w:rsidRPr="00826F82">
          <w:rPr>
            <w:color w:val="000000"/>
          </w:rPr>
          <w:t>)</w:t>
        </w:r>
      </w:hyperlink>
      <w:del w:id="576" w:author="Roza, Caio G" w:date="2023-04-06T23:06:00Z">
        <w:r w:rsidRPr="00826F82">
          <w:rPr>
            <w:color w:val="000000"/>
          </w:rPr>
          <w:delText>(</w:delText>
        </w:r>
        <w:r w:rsidRPr="00826F82">
          <w:rPr>
            <w:i/>
            <w:color w:val="000000"/>
          </w:rPr>
          <w:delText>6</w:delText>
        </w:r>
        <w:r w:rsidRPr="00826F82">
          <w:rPr>
            <w:color w:val="000000"/>
          </w:rPr>
          <w:delText xml:space="preserve">, </w:delText>
        </w:r>
        <w:r w:rsidRPr="00826F82">
          <w:rPr>
            <w:i/>
            <w:color w:val="000000"/>
          </w:rPr>
          <w:delText>23</w:delText>
        </w:r>
        <w:r w:rsidRPr="00826F82">
          <w:rPr>
            <w:color w:val="000000"/>
          </w:rPr>
          <w:delText xml:space="preserve">, </w:delText>
        </w:r>
        <w:r w:rsidRPr="00826F82">
          <w:rPr>
            <w:i/>
            <w:color w:val="000000"/>
          </w:rPr>
          <w:delText>59</w:delText>
        </w:r>
        <w:r w:rsidRPr="00826F82">
          <w:rPr>
            <w:color w:val="000000"/>
          </w:rPr>
          <w:delText xml:space="preserve">, </w:delText>
        </w:r>
        <w:r w:rsidRPr="00826F82">
          <w:rPr>
            <w:i/>
            <w:color w:val="000000"/>
          </w:rPr>
          <w:delText>84</w:delText>
        </w:r>
        <w:r w:rsidRPr="00826F82">
          <w:rPr>
            <w:color w:val="000000"/>
          </w:rPr>
          <w:delText xml:space="preserve">, </w:delText>
        </w:r>
        <w:r w:rsidRPr="00826F82">
          <w:rPr>
            <w:i/>
            <w:color w:val="000000"/>
          </w:rPr>
          <w:delText>124</w:delText>
        </w:r>
        <w:r w:rsidRPr="00826F82">
          <w:rPr>
            <w:color w:val="000000"/>
          </w:rPr>
          <w:delText xml:space="preserve">, </w:delText>
        </w:r>
        <w:r w:rsidRPr="00826F82">
          <w:rPr>
            <w:i/>
            <w:color w:val="000000"/>
          </w:rPr>
          <w:delText>125</w:delText>
        </w:r>
        <w:r w:rsidRPr="00826F82">
          <w:rPr>
            <w:color w:val="000000"/>
          </w:rPr>
          <w:delText>)</w:delText>
        </w:r>
        <w:r w:rsidRPr="00826F82">
          <w:delText>.</w:delText>
        </w:r>
      </w:del>
      <w:ins w:id="577" w:author="Roza, Caio G" w:date="2023-04-06T23:06:00Z">
        <w:r w:rsidRPr="00826F82">
          <w:t>.</w:t>
        </w:r>
      </w:ins>
      <w:r w:rsidRPr="00826F82">
        <w:t xml:space="preserve"> This powerful idea remains largely unexplored in ecology, but is central to “natural computation” approaches typical of CSS such as A-life, cellular automata, multi-agent models, and genetic programming </w:t>
      </w:r>
      <w:hyperlink r:id="rId663">
        <w:r w:rsidRPr="00826F82">
          <w:rPr>
            <w:color w:val="000000"/>
          </w:rPr>
          <w:t>(</w:t>
        </w:r>
      </w:hyperlink>
      <w:hyperlink r:id="rId664">
        <w:r w:rsidRPr="00826F82">
          <w:rPr>
            <w:i/>
            <w:color w:val="000000"/>
          </w:rPr>
          <w:t>57</w:t>
        </w:r>
      </w:hyperlink>
      <w:hyperlink r:id="rId665">
        <w:r w:rsidRPr="00826F82">
          <w:rPr>
            <w:color w:val="000000"/>
          </w:rPr>
          <w:t xml:space="preserve">, </w:t>
        </w:r>
      </w:hyperlink>
      <w:hyperlink r:id="rId666">
        <w:r w:rsidRPr="00826F82">
          <w:rPr>
            <w:i/>
            <w:color w:val="000000"/>
          </w:rPr>
          <w:t>125</w:t>
        </w:r>
      </w:hyperlink>
      <w:hyperlink r:id="rId667">
        <w:r w:rsidRPr="00826F82">
          <w:rPr>
            <w:color w:val="000000"/>
          </w:rPr>
          <w:t>)</w:t>
        </w:r>
      </w:hyperlink>
      <w:del w:id="578" w:author="Roza, Caio G" w:date="2023-04-06T23:06:00Z">
        <w:r w:rsidRPr="00826F82">
          <w:rPr>
            <w:color w:val="000000"/>
          </w:rPr>
          <w:delText>(</w:delText>
        </w:r>
        <w:r w:rsidRPr="00826F82">
          <w:rPr>
            <w:i/>
            <w:color w:val="000000"/>
          </w:rPr>
          <w:delText>57</w:delText>
        </w:r>
        <w:r w:rsidRPr="00826F82">
          <w:rPr>
            <w:color w:val="000000"/>
          </w:rPr>
          <w:delText xml:space="preserve">, </w:delText>
        </w:r>
        <w:r w:rsidRPr="00826F82">
          <w:rPr>
            <w:i/>
            <w:color w:val="000000"/>
          </w:rPr>
          <w:delText>125</w:delText>
        </w:r>
        <w:r w:rsidRPr="00826F82">
          <w:rPr>
            <w:color w:val="000000"/>
          </w:rPr>
          <w:delText>)</w:delText>
        </w:r>
        <w:r w:rsidRPr="00826F82">
          <w:delText>.</w:delText>
        </w:r>
      </w:del>
      <w:ins w:id="579" w:author="Roza, Caio G" w:date="2023-04-06T23:06:00Z">
        <w:r w:rsidRPr="00826F82">
          <w:t>.</w:t>
        </w:r>
      </w:ins>
      <w:r w:rsidRPr="00826F82">
        <w:t xml:space="preserve"> CSS is interdisciplinary by nature and scientists have been exceptionally creative in developing approaches to cope with the challenges typical of different features highlighted in our Table 1. We suggest that ecologists and conservation biologists interested in these features of complex ecological systems will benefit from exploring how they have been addressed across other scientific disciplines.</w:t>
      </w:r>
    </w:p>
    <w:p w14:paraId="56D1039F" w14:textId="2E492500" w:rsidR="00FF1AFD" w:rsidRPr="00826F82" w:rsidRDefault="009B4CB0" w:rsidP="00FF1AFD">
      <w:pPr>
        <w:spacing w:before="120" w:after="120"/>
      </w:pPr>
      <w:ins w:id="580" w:author="Roza, Caio G" w:date="2023-04-06T23:06:00Z">
        <w:r w:rsidRPr="00E91065">
          <w:rPr>
            <w:highlight w:val="yellow"/>
          </w:rPr>
          <w:t>A</w:t>
        </w:r>
      </w:ins>
      <w:del w:id="581" w:author="Roza, Caio G" w:date="2023-04-06T23:06:00Z">
        <w:r w:rsidR="00A814A7" w:rsidRPr="00826F82">
          <w:delText>Finally</w:delText>
        </w:r>
        <w:r w:rsidR="00FF1AFD" w:rsidRPr="00826F82">
          <w:delText>, a</w:delText>
        </w:r>
      </w:del>
      <w:r w:rsidR="00FF1AFD" w:rsidRPr="00826F82">
        <w:t xml:space="preserve"> central message of our work is that developments in CSS will lead to developments in ecology and conservation (and </w:t>
      </w:r>
      <w:r w:rsidR="00FF1AFD" w:rsidRPr="00826F82">
        <w:rPr>
          <w:i/>
        </w:rPr>
        <w:t>vice versa</w:t>
      </w:r>
      <w:r w:rsidR="00FF1AFD" w:rsidRPr="00826F82">
        <w:t xml:space="preserve">) only if ecologists will conceptualize </w:t>
      </w:r>
      <w:ins w:id="582" w:author="Roza, Caio G" w:date="2023-04-06T23:06:00Z">
        <w:r w:rsidRPr="00E91065">
          <w:rPr>
            <w:highlight w:val="yellow"/>
          </w:rPr>
          <w:t>ecological</w:t>
        </w:r>
      </w:ins>
      <w:del w:id="583" w:author="Roza, Caio G" w:date="2023-04-06T23:06:00Z">
        <w:r w:rsidR="00FF1AFD" w:rsidRPr="00826F82">
          <w:delText>and use the word</w:delText>
        </w:r>
      </w:del>
      <w:r w:rsidR="00FF1AFD" w:rsidRPr="00826F82">
        <w:t xml:space="preserve"> ‘complexity’ with more clarity and depth. We propose two simple principles that will help to this end. First, it is always desirable to specify what exactly one means when referring to complexity. While working on our critical review, we noticed that definitions of ecological complexity are extremely rare in the literature, with “complexity” being sometimes used as a buzzword </w:t>
      </w:r>
      <w:hyperlink r:id="rId668">
        <w:r w:rsidR="00FF1AFD" w:rsidRPr="00826F82">
          <w:rPr>
            <w:color w:val="000000"/>
          </w:rPr>
          <w:t>(</w:t>
        </w:r>
      </w:hyperlink>
      <w:hyperlink r:id="rId669">
        <w:r w:rsidR="00FF1AFD" w:rsidRPr="00826F82">
          <w:rPr>
            <w:i/>
            <w:color w:val="000000"/>
          </w:rPr>
          <w:t>126</w:t>
        </w:r>
      </w:hyperlink>
      <w:hyperlink r:id="rId670">
        <w:r w:rsidR="00FF1AFD" w:rsidRPr="00826F82">
          <w:rPr>
            <w:color w:val="000000"/>
          </w:rPr>
          <w:t>)</w:t>
        </w:r>
      </w:hyperlink>
      <w:del w:id="584" w:author="Roza, Caio G" w:date="2023-04-06T23:06:00Z">
        <w:r w:rsidR="00FF1AFD" w:rsidRPr="00826F82">
          <w:rPr>
            <w:color w:val="000000"/>
          </w:rPr>
          <w:delText>(</w:delText>
        </w:r>
        <w:r w:rsidR="00FF1AFD" w:rsidRPr="00826F82">
          <w:rPr>
            <w:i/>
            <w:color w:val="000000"/>
          </w:rPr>
          <w:delText>126</w:delText>
        </w:r>
        <w:r w:rsidR="00FF1AFD" w:rsidRPr="00826F82">
          <w:rPr>
            <w:color w:val="000000"/>
          </w:rPr>
          <w:delText>)</w:delText>
        </w:r>
        <w:r w:rsidR="00FF1AFD" w:rsidRPr="00826F82">
          <w:delText>.</w:delText>
        </w:r>
      </w:del>
      <w:ins w:id="585" w:author="Roza, Caio G" w:date="2023-04-06T23:06:00Z">
        <w:r w:rsidR="00FF1AFD" w:rsidRPr="00826F82">
          <w:t>.</w:t>
        </w:r>
      </w:ins>
      <w:r w:rsidR="00FF1AFD" w:rsidRPr="00826F82">
        <w:t xml:space="preserve"> We therefore propose that the term complexity in ecology should be used carefully by studies that are not assessing ecological systems through the lenses of CSS. Second, attempts to measure the complexity of natural systems are very common [e.g.,</w:t>
      </w:r>
      <w:r w:rsidR="00A814A7" w:rsidRPr="00826F82">
        <w:t xml:space="preserve"> </w:t>
      </w:r>
      <w:hyperlink r:id="rId671">
        <w:r w:rsidR="00FF1AFD" w:rsidRPr="00826F82">
          <w:rPr>
            <w:color w:val="000000"/>
          </w:rPr>
          <w:t>(</w:t>
        </w:r>
      </w:hyperlink>
      <w:hyperlink r:id="rId672">
        <w:r w:rsidR="00FF1AFD" w:rsidRPr="00826F82">
          <w:rPr>
            <w:i/>
            <w:color w:val="000000"/>
          </w:rPr>
          <w:t>40</w:t>
        </w:r>
      </w:hyperlink>
      <w:hyperlink r:id="rId673">
        <w:r w:rsidR="00FF1AFD" w:rsidRPr="00826F82">
          <w:rPr>
            <w:color w:val="000000"/>
          </w:rPr>
          <w:t xml:space="preserve">, </w:t>
        </w:r>
      </w:hyperlink>
      <w:hyperlink r:id="rId674">
        <w:r w:rsidR="00FF1AFD" w:rsidRPr="00826F82">
          <w:rPr>
            <w:i/>
            <w:color w:val="000000"/>
          </w:rPr>
          <w:t>81</w:t>
        </w:r>
      </w:hyperlink>
      <w:hyperlink r:id="rId675">
        <w:r w:rsidR="00FF1AFD" w:rsidRPr="00826F82">
          <w:rPr>
            <w:color w:val="000000"/>
          </w:rPr>
          <w:t xml:space="preserve">, </w:t>
        </w:r>
      </w:hyperlink>
      <w:hyperlink r:id="rId676">
        <w:r w:rsidR="00FF1AFD" w:rsidRPr="00826F82">
          <w:rPr>
            <w:i/>
            <w:color w:val="000000"/>
          </w:rPr>
          <w:t>82</w:t>
        </w:r>
      </w:hyperlink>
      <w:hyperlink r:id="rId677">
        <w:r w:rsidR="00FF1AFD" w:rsidRPr="00826F82">
          <w:rPr>
            <w:color w:val="000000"/>
          </w:rPr>
          <w:t xml:space="preserve">, </w:t>
        </w:r>
      </w:hyperlink>
      <w:hyperlink r:id="rId678">
        <w:r w:rsidR="00FF1AFD" w:rsidRPr="00826F82">
          <w:rPr>
            <w:i/>
            <w:color w:val="000000"/>
          </w:rPr>
          <w:t>127</w:t>
        </w:r>
      </w:hyperlink>
      <w:hyperlink r:id="rId679">
        <w:r w:rsidR="00FF1AFD" w:rsidRPr="00826F82">
          <w:rPr>
            <w:color w:val="000000"/>
          </w:rPr>
          <w:t>)</w:t>
        </w:r>
      </w:hyperlink>
      <w:del w:id="586" w:author="Roza, Caio G" w:date="2023-04-06T23:06:00Z">
        <w:r w:rsidR="00FF1AFD" w:rsidRPr="00826F82">
          <w:rPr>
            <w:color w:val="000000"/>
          </w:rPr>
          <w:delText>(</w:delText>
        </w:r>
        <w:r w:rsidR="00FF1AFD" w:rsidRPr="00826F82">
          <w:rPr>
            <w:i/>
            <w:color w:val="000000"/>
          </w:rPr>
          <w:delText>40</w:delText>
        </w:r>
        <w:r w:rsidR="00FF1AFD" w:rsidRPr="00826F82">
          <w:rPr>
            <w:color w:val="000000"/>
          </w:rPr>
          <w:delText xml:space="preserve">, </w:delText>
        </w:r>
        <w:r w:rsidR="00FF1AFD" w:rsidRPr="00826F82">
          <w:rPr>
            <w:i/>
            <w:color w:val="000000"/>
          </w:rPr>
          <w:delText>81</w:delText>
        </w:r>
        <w:r w:rsidR="00FF1AFD" w:rsidRPr="00826F82">
          <w:rPr>
            <w:color w:val="000000"/>
          </w:rPr>
          <w:delText xml:space="preserve">, </w:delText>
        </w:r>
        <w:r w:rsidR="00FF1AFD" w:rsidRPr="00826F82">
          <w:rPr>
            <w:i/>
            <w:color w:val="000000"/>
          </w:rPr>
          <w:delText>82</w:delText>
        </w:r>
        <w:r w:rsidR="00FF1AFD" w:rsidRPr="00826F82">
          <w:rPr>
            <w:color w:val="000000"/>
          </w:rPr>
          <w:delText xml:space="preserve">, </w:delText>
        </w:r>
        <w:r w:rsidR="00FF1AFD" w:rsidRPr="00826F82">
          <w:rPr>
            <w:i/>
            <w:color w:val="000000"/>
          </w:rPr>
          <w:delText>127</w:delText>
        </w:r>
        <w:r w:rsidR="00FF1AFD" w:rsidRPr="00826F82">
          <w:rPr>
            <w:color w:val="000000"/>
          </w:rPr>
          <w:delText>)</w:delText>
        </w:r>
        <w:r w:rsidR="00A814A7" w:rsidRPr="00826F82">
          <w:rPr>
            <w:color w:val="000000"/>
          </w:rPr>
          <w:delText>]</w:delText>
        </w:r>
        <w:r w:rsidR="00FF1AFD" w:rsidRPr="00826F82">
          <w:delText>,</w:delText>
        </w:r>
      </w:del>
      <w:ins w:id="587" w:author="Roza, Caio G" w:date="2023-04-06T23:06:00Z">
        <w:r w:rsidR="00A814A7" w:rsidRPr="00826F82">
          <w:rPr>
            <w:color w:val="000000"/>
          </w:rPr>
          <w:t>]</w:t>
        </w:r>
        <w:r w:rsidR="00FF1AFD" w:rsidRPr="00826F82">
          <w:t>,</w:t>
        </w:r>
      </w:ins>
      <w:r w:rsidR="00FF1AFD" w:rsidRPr="00826F82">
        <w:t xml:space="preserve"> and we believe that these efforts could often be sharpened. When measuring properties of systems and referring to those as metrics of complexity, authors could first refer explicitly to the phenomenon that a metric represents, and then discuss their results in relation to ecological complexity, rather than conflating the two aspects. We provide a non-exhaustive list of metrics used to measure complexity as an example (Table 2), specifying the relations</w:t>
      </w:r>
      <w:ins w:id="588" w:author="Roza, Caio G" w:date="2023-04-06T23:06:00Z">
        <w:r w:rsidRPr="00E91065">
          <w:rPr>
            <w:highlight w:val="yellow"/>
          </w:rPr>
          <w:t>hips</w:t>
        </w:r>
      </w:ins>
      <w:r w:rsidR="00FF1AFD" w:rsidRPr="00826F82">
        <w:t xml:space="preserve"> among these metrics and the features identified by our review. Many questions in ecology can be answered without appealing to concepts and approaches from CSS; for those studies, we suggest that referring to complexity only increases confusion in an already difficult field.</w:t>
      </w:r>
    </w:p>
    <w:p w14:paraId="2B84D34A" w14:textId="77777777" w:rsidR="00FF1AFD" w:rsidRPr="00826F82" w:rsidRDefault="00FF1AFD" w:rsidP="00FF1AFD">
      <w:pPr>
        <w:spacing w:before="120" w:after="120"/>
        <w:rPr>
          <w:b/>
        </w:rPr>
      </w:pPr>
      <w:r w:rsidRPr="00826F82">
        <w:rPr>
          <w:b/>
        </w:rPr>
        <w:t>THE ROLE OF ECOLOGICAL COMPLEXITY IN AN AGE OF URGENCY</w:t>
      </w:r>
    </w:p>
    <w:p w14:paraId="21AA8BBC" w14:textId="30754EEA" w:rsidR="00FF1AFD" w:rsidRPr="00826F82" w:rsidRDefault="00FF1AFD" w:rsidP="00FF1AFD">
      <w:pPr>
        <w:spacing w:before="120" w:after="120"/>
      </w:pPr>
      <w:r w:rsidRPr="00826F82">
        <w:t xml:space="preserve">One of the most important lessons learned from the development of CSS is that, with a proper focus, we can estimate and even predict how global environmental change will affect many types of complex systems </w:t>
      </w:r>
      <w:hyperlink r:id="rId680">
        <w:r w:rsidRPr="00826F82">
          <w:rPr>
            <w:color w:val="000000"/>
          </w:rPr>
          <w:t>(</w:t>
        </w:r>
      </w:hyperlink>
      <w:hyperlink r:id="rId681">
        <w:r w:rsidRPr="00826F82">
          <w:rPr>
            <w:i/>
            <w:color w:val="000000"/>
          </w:rPr>
          <w:t>20</w:t>
        </w:r>
      </w:hyperlink>
      <w:hyperlink r:id="rId682">
        <w:r w:rsidRPr="00826F82">
          <w:rPr>
            <w:color w:val="000000"/>
          </w:rPr>
          <w:t>)</w:t>
        </w:r>
      </w:hyperlink>
      <w:del w:id="589" w:author="Roza, Caio G" w:date="2023-04-06T23:06:00Z">
        <w:r w:rsidRPr="00826F82">
          <w:rPr>
            <w:color w:val="000000"/>
          </w:rPr>
          <w:delText>(</w:delText>
        </w:r>
        <w:r w:rsidRPr="00826F82">
          <w:rPr>
            <w:i/>
            <w:color w:val="000000"/>
          </w:rPr>
          <w:delText>20</w:delText>
        </w:r>
        <w:r w:rsidRPr="00826F82">
          <w:rPr>
            <w:color w:val="000000"/>
          </w:rPr>
          <w:delText>)</w:delText>
        </w:r>
        <w:r w:rsidRPr="00826F82">
          <w:delText>.</w:delText>
        </w:r>
      </w:del>
      <w:ins w:id="590" w:author="Roza, Caio G" w:date="2023-04-06T23:06:00Z">
        <w:r w:rsidRPr="00826F82">
          <w:t>.</w:t>
        </w:r>
      </w:ins>
      <w:r w:rsidRPr="00826F82">
        <w:t xml:space="preserve"> Embracing ideas and approaches from CSS is</w:t>
      </w:r>
      <w:r w:rsidR="00A814A7" w:rsidRPr="00826F82">
        <w:t>,</w:t>
      </w:r>
      <w:r w:rsidRPr="00826F82">
        <w:t xml:space="preserve"> therefore</w:t>
      </w:r>
      <w:r w:rsidR="00A814A7" w:rsidRPr="00826F82">
        <w:t>,</w:t>
      </w:r>
      <w:r w:rsidRPr="00826F82">
        <w:t xml:space="preserve"> more urgent than ever</w:t>
      </w:r>
      <w:r w:rsidR="00A814A7" w:rsidRPr="00826F82">
        <w:t xml:space="preserve"> as we attempt to understand how anthropogenic</w:t>
      </w:r>
      <w:ins w:id="591" w:author="Roza, Caio G" w:date="2023-04-06T23:06:00Z">
        <w:r w:rsidR="009B4CB0" w:rsidRPr="00E91065">
          <w:rPr>
            <w:highlight w:val="yellow"/>
          </w:rPr>
          <w:t>,</w:t>
        </w:r>
      </w:ins>
      <w:r w:rsidR="00A814A7" w:rsidRPr="00826F82">
        <w:t xml:space="preserve"> global change will affect ou</w:t>
      </w:r>
      <w:ins w:id="592" w:author="Roza, Caio G" w:date="2023-04-06T23:06:00Z">
        <w:r w:rsidR="009B4CB0" w:rsidRPr="00E91065">
          <w:rPr>
            <w:highlight w:val="yellow"/>
          </w:rPr>
          <w:t>r</w:t>
        </w:r>
      </w:ins>
      <w:del w:id="593" w:author="Roza, Caio G" w:date="2023-04-06T23:06:00Z">
        <w:r w:rsidR="00A814A7" w:rsidRPr="00826F82">
          <w:delText>t</w:delText>
        </w:r>
      </w:del>
      <w:r w:rsidR="00A814A7" w:rsidRPr="00826F82">
        <w:t xml:space="preserve"> planet</w:t>
      </w:r>
      <w:r w:rsidRPr="00826F82">
        <w:t xml:space="preserve">. As we write, the Earth has experienced another season of records in climatic anomalies </w:t>
      </w:r>
      <w:hyperlink r:id="rId683">
        <w:r w:rsidRPr="00826F82">
          <w:rPr>
            <w:color w:val="000000"/>
          </w:rPr>
          <w:t>(</w:t>
        </w:r>
      </w:hyperlink>
      <w:hyperlink r:id="rId684">
        <w:r w:rsidRPr="00826F82">
          <w:rPr>
            <w:i/>
            <w:color w:val="000000"/>
          </w:rPr>
          <w:t>128</w:t>
        </w:r>
      </w:hyperlink>
      <w:hyperlink r:id="rId685">
        <w:r w:rsidRPr="00826F82">
          <w:rPr>
            <w:color w:val="000000"/>
          </w:rPr>
          <w:t>)</w:t>
        </w:r>
      </w:hyperlink>
      <w:del w:id="594" w:author="Roza, Caio G" w:date="2023-04-06T23:06:00Z">
        <w:r w:rsidRPr="00826F82">
          <w:rPr>
            <w:color w:val="000000"/>
          </w:rPr>
          <w:delText>(</w:delText>
        </w:r>
        <w:r w:rsidRPr="00826F82">
          <w:rPr>
            <w:i/>
            <w:color w:val="000000"/>
          </w:rPr>
          <w:delText>128</w:delText>
        </w:r>
        <w:r w:rsidRPr="00826F82">
          <w:rPr>
            <w:color w:val="000000"/>
          </w:rPr>
          <w:delText>)</w:delText>
        </w:r>
        <w:r w:rsidRPr="00826F82">
          <w:delText>.</w:delText>
        </w:r>
      </w:del>
      <w:ins w:id="595" w:author="Roza, Caio G" w:date="2023-04-06T23:06:00Z">
        <w:r w:rsidRPr="00826F82">
          <w:t>.</w:t>
        </w:r>
      </w:ins>
      <w:r w:rsidRPr="00826F82">
        <w:t xml:space="preserve"> The summer of 2022 was the hottest recorded in the history of Europe, as much as China has experienced the longest heatwave ever recorded. Several rivers and bodies of waters worldwide are experiencing reductions in discharge and area due to drought, including the Po, Rhine, and Loire rivers in Europe, the Colorado river in North America, and China’s largest freshwater body, Poyang Lake. Africa was </w:t>
      </w:r>
      <w:ins w:id="596" w:author="Roza, Caio G" w:date="2023-04-06T23:06:00Z">
        <w:r w:rsidR="009B4CB0" w:rsidRPr="00E91065">
          <w:rPr>
            <w:highlight w:val="yellow"/>
          </w:rPr>
          <w:t>affected</w:t>
        </w:r>
      </w:ins>
      <w:del w:id="597" w:author="Roza, Caio G" w:date="2023-04-06T23:06:00Z">
        <w:r w:rsidRPr="00826F82">
          <w:delText>cursed</w:delText>
        </w:r>
      </w:del>
      <w:r w:rsidRPr="00826F82">
        <w:t xml:space="preserve"> by the worst drought in 70 years, while </w:t>
      </w:r>
      <w:ins w:id="598" w:author="Roza, Caio G" w:date="2023-04-06T23:06:00Z">
        <w:r w:rsidR="009B4CB0" w:rsidRPr="00E91065">
          <w:rPr>
            <w:highlight w:val="yellow"/>
          </w:rPr>
          <w:t xml:space="preserve">intensifying </w:t>
        </w:r>
      </w:ins>
      <w:r w:rsidRPr="00826F82">
        <w:t xml:space="preserve">wildfires </w:t>
      </w:r>
      <w:ins w:id="599" w:author="Roza, Caio G" w:date="2023-04-06T23:06:00Z">
        <w:r w:rsidR="009B4CB0" w:rsidRPr="00E91065">
          <w:rPr>
            <w:highlight w:val="yellow"/>
          </w:rPr>
          <w:t xml:space="preserve">are causing extreme damage to ecosystems and human societies on many </w:t>
        </w:r>
      </w:ins>
      <w:del w:id="600" w:author="Roza, Caio G" w:date="2023-04-06T23:06:00Z">
        <w:r w:rsidRPr="00826F82">
          <w:lastRenderedPageBreak/>
          <w:delText xml:space="preserve">raged uncontrolled in </w:delText>
        </w:r>
      </w:del>
      <w:r w:rsidRPr="00826F82">
        <w:t xml:space="preserve">different continents </w:t>
      </w:r>
      <w:hyperlink r:id="rId686">
        <w:r w:rsidRPr="00826F82">
          <w:rPr>
            <w:color w:val="000000"/>
          </w:rPr>
          <w:t>(</w:t>
        </w:r>
      </w:hyperlink>
      <w:hyperlink r:id="rId687">
        <w:r w:rsidRPr="00826F82">
          <w:rPr>
            <w:i/>
            <w:color w:val="000000"/>
          </w:rPr>
          <w:t>129</w:t>
        </w:r>
      </w:hyperlink>
      <w:hyperlink r:id="rId688">
        <w:r w:rsidRPr="00826F82">
          <w:rPr>
            <w:color w:val="000000"/>
          </w:rPr>
          <w:t>)</w:t>
        </w:r>
      </w:hyperlink>
      <w:del w:id="601" w:author="Roza, Caio G" w:date="2023-04-06T23:06:00Z">
        <w:r w:rsidRPr="00826F82">
          <w:rPr>
            <w:color w:val="000000"/>
          </w:rPr>
          <w:delText>(</w:delText>
        </w:r>
        <w:r w:rsidRPr="00826F82">
          <w:rPr>
            <w:i/>
            <w:color w:val="000000"/>
          </w:rPr>
          <w:delText>129</w:delText>
        </w:r>
        <w:r w:rsidRPr="00826F82">
          <w:rPr>
            <w:color w:val="000000"/>
          </w:rPr>
          <w:delText>)</w:delText>
        </w:r>
        <w:r w:rsidRPr="00826F82">
          <w:delText>.</w:delText>
        </w:r>
      </w:del>
      <w:ins w:id="602" w:author="Roza, Caio G" w:date="2023-04-06T23:06:00Z">
        <w:r w:rsidRPr="00826F82">
          <w:t>.</w:t>
        </w:r>
      </w:ins>
      <w:r w:rsidR="00A814A7" w:rsidRPr="00826F82">
        <w:t xml:space="preserve"> </w:t>
      </w:r>
      <w:r w:rsidRPr="00826F82">
        <w:t xml:space="preserve">These phenomena are impacting not only biodiversity and ecosystem functions, but also the supply of energy and primary services (e.g., water) to millions of people </w:t>
      </w:r>
      <w:hyperlink r:id="rId689">
        <w:r w:rsidRPr="00826F82">
          <w:rPr>
            <w:color w:val="000000"/>
          </w:rPr>
          <w:t>(</w:t>
        </w:r>
      </w:hyperlink>
      <w:hyperlink r:id="rId690">
        <w:r w:rsidRPr="00826F82">
          <w:rPr>
            <w:i/>
            <w:color w:val="000000"/>
          </w:rPr>
          <w:t>23</w:t>
        </w:r>
      </w:hyperlink>
      <w:hyperlink r:id="rId691">
        <w:r w:rsidRPr="00826F82">
          <w:rPr>
            <w:color w:val="000000"/>
          </w:rPr>
          <w:t>)</w:t>
        </w:r>
      </w:hyperlink>
      <w:del w:id="603" w:author="Roza, Caio G" w:date="2023-04-06T23:06:00Z">
        <w:r w:rsidRPr="00826F82">
          <w:rPr>
            <w:color w:val="000000"/>
          </w:rPr>
          <w:delText>(</w:delText>
        </w:r>
        <w:r w:rsidRPr="00826F82">
          <w:rPr>
            <w:i/>
            <w:color w:val="000000"/>
          </w:rPr>
          <w:delText>23</w:delText>
        </w:r>
        <w:r w:rsidRPr="00826F82">
          <w:rPr>
            <w:color w:val="000000"/>
          </w:rPr>
          <w:delText>)</w:delText>
        </w:r>
        <w:r w:rsidRPr="00826F82">
          <w:delText>.</w:delText>
        </w:r>
      </w:del>
      <w:ins w:id="604" w:author="Roza, Caio G" w:date="2023-04-06T23:06:00Z">
        <w:r w:rsidRPr="00826F82">
          <w:t>.</w:t>
        </w:r>
      </w:ins>
      <w:r w:rsidRPr="00826F82">
        <w:t xml:space="preserve"> CSS provides a relevant conceptual framework to assess ongoing environmental crises not only because of the conceptual advancements outlined in this review </w:t>
      </w:r>
      <w:hyperlink r:id="rId692">
        <w:r w:rsidRPr="00826F82">
          <w:rPr>
            <w:color w:val="000000"/>
          </w:rPr>
          <w:t>(</w:t>
        </w:r>
      </w:hyperlink>
      <w:hyperlink r:id="rId693">
        <w:r w:rsidRPr="00826F82">
          <w:rPr>
            <w:i/>
            <w:color w:val="000000"/>
          </w:rPr>
          <w:t>21</w:t>
        </w:r>
      </w:hyperlink>
      <w:hyperlink r:id="rId694">
        <w:r w:rsidRPr="00826F82">
          <w:rPr>
            <w:color w:val="000000"/>
          </w:rPr>
          <w:t>)</w:t>
        </w:r>
      </w:hyperlink>
      <w:del w:id="605" w:author="Roza, Caio G" w:date="2023-04-06T23:06:00Z">
        <w:r w:rsidRPr="00826F82">
          <w:rPr>
            <w:color w:val="000000"/>
          </w:rPr>
          <w:delText>(</w:delText>
        </w:r>
        <w:r w:rsidRPr="00826F82">
          <w:rPr>
            <w:i/>
            <w:color w:val="000000"/>
          </w:rPr>
          <w:delText>21</w:delText>
        </w:r>
        <w:r w:rsidRPr="00826F82">
          <w:rPr>
            <w:color w:val="000000"/>
          </w:rPr>
          <w:delText>)</w:delText>
        </w:r>
        <w:r w:rsidRPr="00826F82">
          <w:delText>,</w:delText>
        </w:r>
      </w:del>
      <w:ins w:id="606" w:author="Roza, Caio G" w:date="2023-04-06T23:06:00Z">
        <w:r w:rsidRPr="00826F82">
          <w:t>,</w:t>
        </w:r>
      </w:ins>
      <w:r w:rsidRPr="00826F82">
        <w:t xml:space="preserve"> but also because it recognizes the tight links connecting ecosystems and human societies into socio-political-ecological entities </w:t>
      </w:r>
      <w:hyperlink r:id="rId695">
        <w:r w:rsidRPr="00826F82">
          <w:rPr>
            <w:color w:val="000000"/>
          </w:rPr>
          <w:t>(</w:t>
        </w:r>
      </w:hyperlink>
      <w:hyperlink r:id="rId696">
        <w:r w:rsidRPr="00826F82">
          <w:rPr>
            <w:i/>
            <w:color w:val="000000"/>
          </w:rPr>
          <w:t>100</w:t>
        </w:r>
      </w:hyperlink>
      <w:hyperlink r:id="rId697">
        <w:r w:rsidRPr="00826F82">
          <w:rPr>
            <w:color w:val="000000"/>
          </w:rPr>
          <w:t>)</w:t>
        </w:r>
      </w:hyperlink>
      <w:del w:id="607" w:author="Roza, Caio G" w:date="2023-04-06T23:06:00Z">
        <w:r w:rsidRPr="00826F82">
          <w:rPr>
            <w:color w:val="000000"/>
          </w:rPr>
          <w:delText>(</w:delText>
        </w:r>
        <w:r w:rsidRPr="00826F82">
          <w:rPr>
            <w:i/>
            <w:color w:val="000000"/>
          </w:rPr>
          <w:delText>100</w:delText>
        </w:r>
        <w:r w:rsidRPr="00826F82">
          <w:rPr>
            <w:color w:val="000000"/>
          </w:rPr>
          <w:delText>)</w:delText>
        </w:r>
        <w:r w:rsidRPr="00826F82">
          <w:delText>,</w:delText>
        </w:r>
      </w:del>
      <w:ins w:id="608" w:author="Roza, Caio G" w:date="2023-04-06T23:06:00Z">
        <w:r w:rsidRPr="00826F82">
          <w:t>,</w:t>
        </w:r>
      </w:ins>
      <w:r w:rsidRPr="00826F82">
        <w:t xml:space="preserve"> embracing the important roles of sustainability, governance, politics, and ethics for applied biodiversity conservation in the face of global environmental change </w:t>
      </w:r>
      <w:hyperlink r:id="rId698">
        <w:r w:rsidRPr="00826F82">
          <w:rPr>
            <w:color w:val="000000"/>
          </w:rPr>
          <w:t>(</w:t>
        </w:r>
      </w:hyperlink>
      <w:hyperlink r:id="rId699">
        <w:r w:rsidRPr="00826F82">
          <w:rPr>
            <w:i/>
            <w:color w:val="000000"/>
          </w:rPr>
          <w:t>23</w:t>
        </w:r>
      </w:hyperlink>
      <w:hyperlink r:id="rId700">
        <w:r w:rsidRPr="00826F82">
          <w:rPr>
            <w:color w:val="000000"/>
          </w:rPr>
          <w:t xml:space="preserve">, </w:t>
        </w:r>
      </w:hyperlink>
      <w:hyperlink r:id="rId701">
        <w:r w:rsidRPr="00826F82">
          <w:rPr>
            <w:i/>
            <w:color w:val="000000"/>
          </w:rPr>
          <w:t>27</w:t>
        </w:r>
      </w:hyperlink>
      <w:hyperlink r:id="rId702">
        <w:r w:rsidRPr="00826F82">
          <w:rPr>
            <w:color w:val="000000"/>
          </w:rPr>
          <w:t>)</w:t>
        </w:r>
      </w:hyperlink>
      <w:del w:id="609" w:author="Roza, Caio G" w:date="2023-04-06T23:06:00Z">
        <w:r w:rsidRPr="00826F82">
          <w:rPr>
            <w:color w:val="000000"/>
          </w:rPr>
          <w:delText>(</w:delText>
        </w:r>
        <w:r w:rsidRPr="00826F82">
          <w:rPr>
            <w:i/>
            <w:color w:val="000000"/>
          </w:rPr>
          <w:delText>23</w:delText>
        </w:r>
        <w:r w:rsidRPr="00826F82">
          <w:rPr>
            <w:color w:val="000000"/>
          </w:rPr>
          <w:delText xml:space="preserve">, </w:delText>
        </w:r>
        <w:r w:rsidRPr="00826F82">
          <w:rPr>
            <w:i/>
            <w:color w:val="000000"/>
          </w:rPr>
          <w:delText>27</w:delText>
        </w:r>
        <w:r w:rsidRPr="00826F82">
          <w:rPr>
            <w:color w:val="000000"/>
          </w:rPr>
          <w:delText>)</w:delText>
        </w:r>
        <w:r w:rsidRPr="00826F82">
          <w:delText>.</w:delText>
        </w:r>
      </w:del>
      <w:ins w:id="610" w:author="Roza, Caio G" w:date="2023-04-06T23:06:00Z">
        <w:r w:rsidRPr="00826F82">
          <w:t>.</w:t>
        </w:r>
      </w:ins>
      <w:r w:rsidRPr="00826F82">
        <w:t xml:space="preserve"> This holistic understanding of environmental and social issues will be necessary as we embark in a critical transition to more sustainable and ethical societies, in an attempt to mitigate the effects of human activities on the Earth </w:t>
      </w:r>
      <w:hyperlink r:id="rId703">
        <w:r w:rsidRPr="00826F82">
          <w:rPr>
            <w:color w:val="000000"/>
          </w:rPr>
          <w:t>(</w:t>
        </w:r>
      </w:hyperlink>
      <w:hyperlink r:id="rId704">
        <w:r w:rsidRPr="00826F82">
          <w:rPr>
            <w:i/>
            <w:color w:val="000000"/>
          </w:rPr>
          <w:t>23</w:t>
        </w:r>
      </w:hyperlink>
      <w:hyperlink r:id="rId705">
        <w:r w:rsidRPr="00826F82">
          <w:rPr>
            <w:color w:val="000000"/>
          </w:rPr>
          <w:t xml:space="preserve">, </w:t>
        </w:r>
      </w:hyperlink>
      <w:hyperlink r:id="rId706">
        <w:r w:rsidRPr="00826F82">
          <w:rPr>
            <w:i/>
            <w:color w:val="000000"/>
          </w:rPr>
          <w:t>25</w:t>
        </w:r>
      </w:hyperlink>
      <w:hyperlink r:id="rId707">
        <w:r w:rsidRPr="00826F82">
          <w:rPr>
            <w:color w:val="000000"/>
          </w:rPr>
          <w:t xml:space="preserve">, </w:t>
        </w:r>
      </w:hyperlink>
      <w:hyperlink r:id="rId708">
        <w:r w:rsidRPr="00826F82">
          <w:rPr>
            <w:i/>
            <w:color w:val="000000"/>
          </w:rPr>
          <w:t>26</w:t>
        </w:r>
      </w:hyperlink>
      <w:hyperlink r:id="rId709">
        <w:r w:rsidRPr="00826F82">
          <w:rPr>
            <w:color w:val="000000"/>
          </w:rPr>
          <w:t>)</w:t>
        </w:r>
      </w:hyperlink>
      <w:del w:id="611" w:author="Roza, Caio G" w:date="2023-04-06T23:06:00Z">
        <w:r w:rsidRPr="00826F82">
          <w:rPr>
            <w:color w:val="000000"/>
          </w:rPr>
          <w:delText>(</w:delText>
        </w:r>
        <w:r w:rsidRPr="00826F82">
          <w:rPr>
            <w:i/>
            <w:color w:val="000000"/>
          </w:rPr>
          <w:delText>23</w:delText>
        </w:r>
        <w:r w:rsidRPr="00826F82">
          <w:rPr>
            <w:color w:val="000000"/>
          </w:rPr>
          <w:delText xml:space="preserve">, </w:delText>
        </w:r>
        <w:r w:rsidRPr="00826F82">
          <w:rPr>
            <w:i/>
            <w:color w:val="000000"/>
          </w:rPr>
          <w:delText>25</w:delText>
        </w:r>
        <w:r w:rsidRPr="00826F82">
          <w:rPr>
            <w:color w:val="000000"/>
          </w:rPr>
          <w:delText xml:space="preserve">, </w:delText>
        </w:r>
        <w:r w:rsidRPr="00826F82">
          <w:rPr>
            <w:i/>
            <w:color w:val="000000"/>
          </w:rPr>
          <w:delText>26</w:delText>
        </w:r>
        <w:r w:rsidRPr="00826F82">
          <w:rPr>
            <w:color w:val="000000"/>
          </w:rPr>
          <w:delText>)</w:delText>
        </w:r>
        <w:r w:rsidRPr="00826F82">
          <w:delText>.</w:delText>
        </w:r>
      </w:del>
      <w:ins w:id="612" w:author="Roza, Caio G" w:date="2023-04-06T23:06:00Z">
        <w:r w:rsidRPr="00826F82">
          <w:t>.</w:t>
        </w:r>
      </w:ins>
    </w:p>
    <w:p w14:paraId="26BF7A93" w14:textId="316D6E70" w:rsidR="00FF1AFD" w:rsidRPr="00826F82" w:rsidRDefault="00FF1AFD" w:rsidP="00FF1AFD">
      <w:pPr>
        <w:spacing w:before="120" w:after="120"/>
      </w:pPr>
      <w:r w:rsidRPr="00826F82">
        <w:t xml:space="preserve">Ultimately, while we primarily provide guidelines to integrate CSS, ecology, and conservation, our hope is that this work will also promote the pursuit of consilience and integration with social aspects of the modern environmental sciences. </w:t>
      </w:r>
      <w:ins w:id="613" w:author="Roza, Caio G" w:date="2023-04-06T23:06:00Z">
        <w:r w:rsidR="00517D52" w:rsidRPr="00E91065">
          <w:rPr>
            <w:highlight w:val="yellow"/>
          </w:rPr>
          <w:t>R</w:t>
        </w:r>
        <w:r w:rsidRPr="00826F82">
          <w:t>eflecting</w:t>
        </w:r>
      </w:ins>
      <w:del w:id="614" w:author="Roza, Caio G" w:date="2023-04-06T23:06:00Z">
        <w:r w:rsidRPr="00826F82">
          <w:delText>We also hope that reflecting</w:delText>
        </w:r>
      </w:del>
      <w:r w:rsidRPr="00826F82">
        <w:t xml:space="preserve"> on how we study and refer to ecological complexity </w:t>
      </w:r>
      <w:ins w:id="615" w:author="Roza, Caio G" w:date="2023-04-06T23:06:00Z">
        <w:r w:rsidR="00517D52" w:rsidRPr="00E91065">
          <w:rPr>
            <w:highlight w:val="yellow"/>
          </w:rPr>
          <w:t xml:space="preserve">has great potential to </w:t>
        </w:r>
      </w:ins>
      <w:del w:id="616" w:author="Roza, Caio G" w:date="2023-04-06T23:06:00Z">
        <w:r w:rsidRPr="00826F82">
          <w:delText xml:space="preserve">will </w:delText>
        </w:r>
      </w:del>
      <w:r w:rsidRPr="00826F82">
        <w:t xml:space="preserve">stimulate the sharing of </w:t>
      </w:r>
      <w:del w:id="617" w:author="Roza, Caio G" w:date="2023-04-06T23:06:00Z">
        <w:r w:rsidRPr="00826F82">
          <w:delText xml:space="preserve">fresh </w:delText>
        </w:r>
      </w:del>
      <w:r w:rsidRPr="00826F82">
        <w:t xml:space="preserve">ideas from areas that likely have already participated in CSS, but whose contributions remain poorly known to the Western science. As history taught us </w:t>
      </w:r>
      <w:hyperlink r:id="rId710">
        <w:r w:rsidRPr="00826F82">
          <w:rPr>
            <w:color w:val="000000"/>
          </w:rPr>
          <w:t>(</w:t>
        </w:r>
      </w:hyperlink>
      <w:hyperlink r:id="rId711">
        <w:r w:rsidRPr="00826F82">
          <w:rPr>
            <w:i/>
            <w:color w:val="000000"/>
          </w:rPr>
          <w:t>3</w:t>
        </w:r>
      </w:hyperlink>
      <w:hyperlink r:id="rId712">
        <w:r w:rsidRPr="00826F82">
          <w:rPr>
            <w:color w:val="000000"/>
          </w:rPr>
          <w:t xml:space="preserve">, </w:t>
        </w:r>
      </w:hyperlink>
      <w:hyperlink r:id="rId713">
        <w:r w:rsidRPr="00826F82">
          <w:rPr>
            <w:i/>
            <w:color w:val="000000"/>
          </w:rPr>
          <w:t>6</w:t>
        </w:r>
      </w:hyperlink>
      <w:hyperlink r:id="rId714">
        <w:r w:rsidRPr="00826F82">
          <w:rPr>
            <w:color w:val="000000"/>
          </w:rPr>
          <w:t>)</w:t>
        </w:r>
      </w:hyperlink>
      <w:ins w:id="618" w:author="Roza, Caio G" w:date="2023-04-06T23:06:00Z">
        <w:r w:rsidR="00517D52" w:rsidRPr="00E91065">
          <w:rPr>
            <w:highlight w:val="yellow"/>
          </w:rPr>
          <w:t>These</w:t>
        </w:r>
      </w:ins>
      <w:del w:id="619" w:author="Roza, Caio G" w:date="2023-04-06T23:06:00Z">
        <w:r w:rsidRPr="00826F82">
          <w:delText>,</w:delText>
        </w:r>
      </w:del>
      <w:r w:rsidRPr="00826F82">
        <w:t xml:space="preserve"> efforts will benefit from inclusion of perspectives from underrepresented regions</w:t>
      </w:r>
      <w:ins w:id="620" w:author="Roza, Caio G" w:date="2023-04-06T23:06:00Z">
        <w:r w:rsidR="00517D52" w:rsidRPr="00E91065">
          <w:rPr>
            <w:highlight w:val="yellow"/>
          </w:rPr>
          <w:t xml:space="preserve"> </w:t>
        </w:r>
        <w:r w:rsidR="00517D52" w:rsidRPr="00E91065">
          <w:rPr>
            <w:color w:val="000000"/>
            <w:highlight w:val="yellow"/>
          </w:rPr>
          <w:t>(</w:t>
        </w:r>
        <w:r w:rsidR="00517D52" w:rsidRPr="00E91065">
          <w:rPr>
            <w:i/>
            <w:color w:val="000000"/>
            <w:highlight w:val="yellow"/>
          </w:rPr>
          <w:t>3</w:t>
        </w:r>
        <w:r w:rsidR="00517D52" w:rsidRPr="00E91065">
          <w:rPr>
            <w:color w:val="000000"/>
            <w:highlight w:val="yellow"/>
          </w:rPr>
          <w:t xml:space="preserve">, </w:t>
        </w:r>
        <w:r w:rsidR="00517D52" w:rsidRPr="00E91065">
          <w:rPr>
            <w:i/>
            <w:color w:val="000000"/>
            <w:highlight w:val="yellow"/>
          </w:rPr>
          <w:t>6</w:t>
        </w:r>
        <w:r w:rsidR="00517D52" w:rsidRPr="00E91065">
          <w:rPr>
            <w:color w:val="000000"/>
            <w:highlight w:val="yellow"/>
          </w:rPr>
          <w:t>)</w:t>
        </w:r>
        <w:r w:rsidRPr="00826F82">
          <w:t>,</w:t>
        </w:r>
      </w:ins>
      <w:del w:id="621" w:author="Roza, Caio G" w:date="2023-04-06T23:06:00Z">
        <w:r w:rsidRPr="00826F82">
          <w:delText>,</w:delText>
        </w:r>
      </w:del>
      <w:r w:rsidRPr="00826F82">
        <w:t xml:space="preserve"> such as the Global South, which remains marginalized in the study of ecological complexity (Fig. 2a). Likewise, maximizing collaborations beyond the limited scope of one’s own research group and promoting international collaborations across country borders will be a key step to bring unexplored ideas and hypotheses into CSS </w:t>
      </w:r>
      <w:hyperlink r:id="rId715">
        <w:r w:rsidRPr="00826F82">
          <w:rPr>
            <w:color w:val="000000"/>
          </w:rPr>
          <w:t>(</w:t>
        </w:r>
      </w:hyperlink>
      <w:hyperlink r:id="rId716">
        <w:r w:rsidRPr="00826F82">
          <w:rPr>
            <w:i/>
            <w:color w:val="000000"/>
          </w:rPr>
          <w:t>130</w:t>
        </w:r>
      </w:hyperlink>
      <w:hyperlink r:id="rId717">
        <w:r w:rsidRPr="00826F82">
          <w:rPr>
            <w:color w:val="000000"/>
          </w:rPr>
          <w:t>)</w:t>
        </w:r>
      </w:hyperlink>
      <w:del w:id="622" w:author="Roza, Caio G" w:date="2023-04-06T23:06:00Z">
        <w:r w:rsidRPr="00826F82">
          <w:rPr>
            <w:color w:val="000000"/>
          </w:rPr>
          <w:delText>(</w:delText>
        </w:r>
        <w:r w:rsidRPr="00826F82">
          <w:rPr>
            <w:i/>
            <w:color w:val="000000"/>
          </w:rPr>
          <w:delText>130</w:delText>
        </w:r>
        <w:r w:rsidRPr="00826F82">
          <w:rPr>
            <w:color w:val="000000"/>
          </w:rPr>
          <w:delText>)</w:delText>
        </w:r>
        <w:r w:rsidRPr="00826F82">
          <w:delText>.</w:delText>
        </w:r>
      </w:del>
      <w:ins w:id="623" w:author="Roza, Caio G" w:date="2023-04-06T23:06:00Z">
        <w:r w:rsidRPr="00826F82">
          <w:t>.</w:t>
        </w:r>
      </w:ins>
      <w:r w:rsidR="00A814A7" w:rsidRPr="00826F82">
        <w:t xml:space="preserve"> I</w:t>
      </w:r>
      <w:r w:rsidRPr="00826F82">
        <w:t>n an age of globalization and potentially catastrophic environmental changes, embracing the principles of CSS</w:t>
      </w:r>
      <w:r w:rsidR="00A814A7" w:rsidRPr="00826F82">
        <w:t xml:space="preserve"> – including being open to original, transdisciplinary ideas</w:t>
      </w:r>
      <w:r w:rsidR="00550D60" w:rsidRPr="00826F82">
        <w:t xml:space="preserve"> </w:t>
      </w:r>
      <w:r w:rsidR="00A814A7" w:rsidRPr="00826F82">
        <w:t xml:space="preserve">– has </w:t>
      </w:r>
      <w:r w:rsidRPr="00826F82">
        <w:t xml:space="preserve">never been more timely. </w:t>
      </w:r>
    </w:p>
    <w:p w14:paraId="1ACE13A0" w14:textId="77777777" w:rsidR="00FF1AFD" w:rsidRPr="00826F82" w:rsidRDefault="00FF1AFD" w:rsidP="00FF1AFD">
      <w:pPr>
        <w:rPr>
          <w:b/>
        </w:rPr>
      </w:pPr>
      <w:r w:rsidRPr="00826F82">
        <w:rPr>
          <w:b/>
        </w:rPr>
        <w:t xml:space="preserve"> </w:t>
      </w:r>
    </w:p>
    <w:p w14:paraId="6ED399C5" w14:textId="77777777" w:rsidR="00FF1AFD" w:rsidRPr="00826F82" w:rsidRDefault="00FF1AFD" w:rsidP="00FF1AFD">
      <w:pPr>
        <w:rPr>
          <w:b/>
        </w:rPr>
      </w:pPr>
      <w:r w:rsidRPr="00826F82">
        <w:rPr>
          <w:b/>
        </w:rPr>
        <w:t>MATERIALS AND METHODS</w:t>
      </w:r>
    </w:p>
    <w:p w14:paraId="46BF00B2" w14:textId="77777777" w:rsidR="00FF1AFD" w:rsidRPr="00826F82" w:rsidRDefault="00FF1AFD" w:rsidP="00FF1AFD">
      <w:pPr>
        <w:spacing w:before="120" w:after="120"/>
        <w:rPr>
          <w:u w:val="single"/>
        </w:rPr>
      </w:pPr>
      <w:r w:rsidRPr="00826F82">
        <w:rPr>
          <w:u w:val="single"/>
        </w:rPr>
        <w:t>Overview</w:t>
      </w:r>
    </w:p>
    <w:p w14:paraId="26952DBC" w14:textId="3986275E" w:rsidR="00550D60" w:rsidRPr="00826F82" w:rsidRDefault="00FF1AFD" w:rsidP="00550D60">
      <w:pPr>
        <w:spacing w:before="120" w:after="120"/>
      </w:pPr>
      <w:r w:rsidRPr="00826F82">
        <w:t xml:space="preserve">We prepared and analyzed a dataset to assess how often the features typical of complex systems are used in the literature referring to complexity in ecology. This required first to identify features typical of ecological complexity (Table 1). Next, through a systematic literature survey, we sourced two bodies of literature: a treatment (i.e., articles using the term “ecological complexity” in their title; hereafter </w:t>
      </w:r>
      <w:r w:rsidRPr="00826F82">
        <w:rPr>
          <w:i/>
        </w:rPr>
        <w:t>complexity</w:t>
      </w:r>
      <w:ins w:id="624" w:author="Roza, Caio G" w:date="2023-04-06T23:06:00Z">
        <w:r w:rsidR="00E554ED" w:rsidRPr="00E91065">
          <w:rPr>
            <w:i/>
            <w:highlight w:val="yellow"/>
          </w:rPr>
          <w:t xml:space="preserve"> </w:t>
        </w:r>
        <w:r w:rsidR="00E554ED" w:rsidRPr="00E91065">
          <w:rPr>
            <w:iCs/>
            <w:highlight w:val="yellow"/>
          </w:rPr>
          <w:t>articles</w:t>
        </w:r>
      </w:ins>
      <w:r w:rsidRPr="00826F82">
        <w:t xml:space="preserve">) and a control group (i.e., general articles in ecology; hereafter </w:t>
      </w:r>
      <w:r w:rsidRPr="00826F82">
        <w:rPr>
          <w:i/>
        </w:rPr>
        <w:t>control</w:t>
      </w:r>
      <w:ins w:id="625" w:author="Roza, Caio G" w:date="2023-04-06T23:06:00Z">
        <w:r w:rsidR="00E554ED" w:rsidRPr="00E91065">
          <w:rPr>
            <w:iCs/>
            <w:highlight w:val="yellow"/>
          </w:rPr>
          <w:t xml:space="preserve"> articles</w:t>
        </w:r>
      </w:ins>
      <w:r w:rsidRPr="00826F82">
        <w:t>)</w:t>
      </w:r>
      <w:r w:rsidR="00550D60" w:rsidRPr="00826F82">
        <w:t xml:space="preserve"> (Fig. 1c)</w:t>
      </w:r>
      <w:r w:rsidRPr="00826F82">
        <w:t>.</w:t>
      </w:r>
      <w:r w:rsidRPr="00826F82">
        <w:rPr>
          <w:i/>
        </w:rPr>
        <w:t xml:space="preserve"> </w:t>
      </w:r>
      <w:r w:rsidRPr="00826F82">
        <w:t xml:space="preserve">Afterward, we quantified the use of the selected features in </w:t>
      </w:r>
      <w:r w:rsidRPr="00826F82">
        <w:rPr>
          <w:i/>
        </w:rPr>
        <w:t xml:space="preserve">control </w:t>
      </w:r>
      <w:r w:rsidRPr="00826F82">
        <w:t xml:space="preserve">and </w:t>
      </w:r>
      <w:r w:rsidRPr="00826F82">
        <w:rPr>
          <w:i/>
        </w:rPr>
        <w:t xml:space="preserve">complexity </w:t>
      </w:r>
      <w:r w:rsidRPr="00826F82">
        <w:t>articles (Fig. 1</w:t>
      </w:r>
      <w:r w:rsidR="00550D60" w:rsidRPr="00826F82">
        <w:t>b</w:t>
      </w:r>
      <w:r w:rsidRPr="00826F82">
        <w:t xml:space="preserve">-e). The analysis followed four steps: (i) describing general patterns in </w:t>
      </w:r>
      <w:r w:rsidRPr="00826F82">
        <w:rPr>
          <w:i/>
        </w:rPr>
        <w:t xml:space="preserve">complexity </w:t>
      </w:r>
      <w:r w:rsidRPr="00826F82">
        <w:t xml:space="preserve">articles, (ii) comparing the diversity of features in </w:t>
      </w:r>
      <w:r w:rsidRPr="00826F82">
        <w:rPr>
          <w:i/>
        </w:rPr>
        <w:t xml:space="preserve">complexity </w:t>
      </w:r>
      <w:r w:rsidRPr="00826F82">
        <w:t xml:space="preserve">vs. </w:t>
      </w:r>
      <w:r w:rsidRPr="00826F82">
        <w:rPr>
          <w:i/>
        </w:rPr>
        <w:t xml:space="preserve">control </w:t>
      </w:r>
      <w:r w:rsidRPr="00826F82">
        <w:t xml:space="preserve">articles, (iii) exploring the relationships among complexity features within </w:t>
      </w:r>
      <w:r w:rsidRPr="00826F82">
        <w:rPr>
          <w:i/>
        </w:rPr>
        <w:t xml:space="preserve">complexity </w:t>
      </w:r>
      <w:r w:rsidRPr="00826F82">
        <w:t>articles, and (iv) identifying influential references in ecological complexity literature. We ran all analyses in R v.4.1.2</w:t>
      </w:r>
      <w:r w:rsidR="00550D60" w:rsidRPr="00826F82">
        <w:t xml:space="preserve"> </w:t>
      </w:r>
      <w:hyperlink r:id="rId718">
        <w:r w:rsidRPr="00826F82">
          <w:rPr>
            <w:color w:val="000000"/>
          </w:rPr>
          <w:t>(</w:t>
        </w:r>
      </w:hyperlink>
      <w:hyperlink r:id="rId719">
        <w:r w:rsidRPr="00826F82">
          <w:rPr>
            <w:i/>
            <w:color w:val="000000"/>
          </w:rPr>
          <w:t>131</w:t>
        </w:r>
      </w:hyperlink>
      <w:hyperlink r:id="rId720">
        <w:r w:rsidRPr="00826F82">
          <w:rPr>
            <w:color w:val="000000"/>
          </w:rPr>
          <w:t>)</w:t>
        </w:r>
      </w:hyperlink>
      <w:del w:id="626" w:author="Roza, Caio G" w:date="2023-04-06T23:06:00Z">
        <w:r w:rsidRPr="00826F82">
          <w:rPr>
            <w:color w:val="000000"/>
          </w:rPr>
          <w:delText>(</w:delText>
        </w:r>
        <w:r w:rsidRPr="00826F82">
          <w:rPr>
            <w:i/>
            <w:color w:val="000000"/>
          </w:rPr>
          <w:delText>131</w:delText>
        </w:r>
        <w:r w:rsidRPr="00826F82">
          <w:rPr>
            <w:color w:val="000000"/>
          </w:rPr>
          <w:delText>)</w:delText>
        </w:r>
        <w:r w:rsidRPr="00826F82">
          <w:delText>,</w:delText>
        </w:r>
      </w:del>
      <w:ins w:id="627" w:author="Roza, Caio G" w:date="2023-04-06T23:06:00Z">
        <w:r w:rsidRPr="00826F82">
          <w:t>,</w:t>
        </w:r>
      </w:ins>
      <w:r w:rsidRPr="00826F82">
        <w:t xml:space="preserve"> using the ‘tidyverse’ suite v.1.3.1</w:t>
      </w:r>
      <w:r w:rsidR="00550D60" w:rsidRPr="00826F82">
        <w:t xml:space="preserve"> </w:t>
      </w:r>
      <w:hyperlink r:id="rId721">
        <w:r w:rsidRPr="00826F82">
          <w:rPr>
            <w:color w:val="000000"/>
          </w:rPr>
          <w:t>(</w:t>
        </w:r>
      </w:hyperlink>
      <w:hyperlink r:id="rId722">
        <w:r w:rsidRPr="00826F82">
          <w:rPr>
            <w:i/>
            <w:color w:val="000000"/>
          </w:rPr>
          <w:t>132</w:t>
        </w:r>
      </w:hyperlink>
      <w:hyperlink r:id="rId723">
        <w:r w:rsidRPr="00826F82">
          <w:rPr>
            <w:color w:val="000000"/>
          </w:rPr>
          <w:t>)</w:t>
        </w:r>
      </w:hyperlink>
      <w:del w:id="628" w:author="Roza, Caio G" w:date="2023-04-06T23:06:00Z">
        <w:r w:rsidRPr="00826F82">
          <w:rPr>
            <w:color w:val="000000"/>
          </w:rPr>
          <w:delText>(</w:delText>
        </w:r>
        <w:r w:rsidRPr="00826F82">
          <w:rPr>
            <w:i/>
            <w:color w:val="000000"/>
          </w:rPr>
          <w:delText>132</w:delText>
        </w:r>
        <w:r w:rsidRPr="00826F82">
          <w:rPr>
            <w:color w:val="000000"/>
          </w:rPr>
          <w:delText>)</w:delText>
        </w:r>
      </w:del>
      <w:r w:rsidRPr="00826F82">
        <w:t xml:space="preserve"> for data wrangling and visualizations. We refer readers to the Data Availability Statement for information on scripts and data used in this study.</w:t>
      </w:r>
      <w:r w:rsidR="00550D60" w:rsidRPr="00826F82">
        <w:t xml:space="preserve"> Our analysis is based on the premise that complexity is an attribute of ecological systems, and thus that we can identify properties of systems that are typically associated with the idea of complexity </w:t>
      </w:r>
      <w:hyperlink r:id="rId724">
        <w:r w:rsidR="00550D60" w:rsidRPr="00826F82">
          <w:rPr>
            <w:color w:val="000000"/>
          </w:rPr>
          <w:t>(</w:t>
        </w:r>
      </w:hyperlink>
      <w:hyperlink r:id="rId725">
        <w:r w:rsidR="00550D60" w:rsidRPr="00826F82">
          <w:rPr>
            <w:i/>
            <w:color w:val="000000"/>
          </w:rPr>
          <w:t>81</w:t>
        </w:r>
      </w:hyperlink>
      <w:hyperlink r:id="rId726">
        <w:r w:rsidR="00550D60" w:rsidRPr="00826F82">
          <w:rPr>
            <w:color w:val="000000"/>
          </w:rPr>
          <w:t>)</w:t>
        </w:r>
      </w:hyperlink>
      <w:del w:id="629" w:author="Roza, Caio G" w:date="2023-04-06T23:06:00Z">
        <w:r w:rsidR="00550D60" w:rsidRPr="00826F82">
          <w:rPr>
            <w:color w:val="000000"/>
          </w:rPr>
          <w:delText>(</w:delText>
        </w:r>
        <w:r w:rsidR="00550D60" w:rsidRPr="00826F82">
          <w:rPr>
            <w:i/>
            <w:color w:val="000000"/>
          </w:rPr>
          <w:delText>81</w:delText>
        </w:r>
        <w:r w:rsidR="00550D60" w:rsidRPr="00826F82">
          <w:rPr>
            <w:color w:val="000000"/>
          </w:rPr>
          <w:delText>)</w:delText>
        </w:r>
        <w:r w:rsidR="00550D60" w:rsidRPr="00826F82">
          <w:delText>.</w:delText>
        </w:r>
      </w:del>
      <w:ins w:id="630" w:author="Roza, Caio G" w:date="2023-04-06T23:06:00Z">
        <w:r w:rsidR="00550D60" w:rsidRPr="00826F82">
          <w:t>.</w:t>
        </w:r>
      </w:ins>
      <w:r w:rsidR="00550D60" w:rsidRPr="00826F82">
        <w:t xml:space="preserve"> This perspective relates to the paradigm of restricted complexity, and allows us to quantitatively assess the ecological literature (see section “The philosophy of complex system science” above). </w:t>
      </w:r>
    </w:p>
    <w:p w14:paraId="62E9F078" w14:textId="77777777" w:rsidR="00FF1AFD" w:rsidRPr="00826F82" w:rsidRDefault="00FF1AFD" w:rsidP="00FF1AFD">
      <w:pPr>
        <w:spacing w:before="120" w:after="120"/>
        <w:rPr>
          <w:u w:val="single"/>
        </w:rPr>
      </w:pPr>
      <w:r w:rsidRPr="00826F82">
        <w:rPr>
          <w:u w:val="single"/>
        </w:rPr>
        <w:t>Data preparation</w:t>
      </w:r>
    </w:p>
    <w:p w14:paraId="43BB0CC7" w14:textId="77777777" w:rsidR="00FF1AFD" w:rsidRPr="00826F82" w:rsidRDefault="00FF1AFD" w:rsidP="00FF1AFD">
      <w:pPr>
        <w:spacing w:before="120" w:after="120"/>
        <w:rPr>
          <w:i/>
        </w:rPr>
      </w:pPr>
      <w:r w:rsidRPr="00826F82">
        <w:rPr>
          <w:i/>
        </w:rPr>
        <w:t>Identifying features typical of ecological complexity</w:t>
      </w:r>
    </w:p>
    <w:p w14:paraId="79E5F852" w14:textId="6696A2B5" w:rsidR="00FF1AFD" w:rsidRPr="00826F82" w:rsidRDefault="00FF1AFD" w:rsidP="00FF1AFD">
      <w:pPr>
        <w:spacing w:before="120" w:after="120"/>
      </w:pPr>
      <w:r w:rsidRPr="00826F82">
        <w:lastRenderedPageBreak/>
        <w:t>We began by compiling a list of features that are typically associated with the study of complexity in the scientific literature, with an emphasis on ecological literature. An initial screening showed that different articles that mention and define complexity highlight different features (Table S1). For instance, we tried searching for reviews summarizing ideas from complexity science in ecology with little success [but see</w:t>
      </w:r>
      <w:r w:rsidR="00550D60" w:rsidRPr="00826F82">
        <w:t xml:space="preserve"> </w:t>
      </w:r>
      <w:hyperlink r:id="rId727">
        <w:r w:rsidRPr="00826F82">
          <w:rPr>
            <w:color w:val="000000"/>
          </w:rPr>
          <w:t>(</w:t>
        </w:r>
      </w:hyperlink>
      <w:hyperlink r:id="rId728">
        <w:r w:rsidRPr="00826F82">
          <w:rPr>
            <w:i/>
            <w:color w:val="000000"/>
          </w:rPr>
          <w:t>65</w:t>
        </w:r>
      </w:hyperlink>
      <w:hyperlink r:id="rId729">
        <w:r w:rsidRPr="00826F82">
          <w:rPr>
            <w:color w:val="000000"/>
          </w:rPr>
          <w:t xml:space="preserve">, </w:t>
        </w:r>
      </w:hyperlink>
      <w:hyperlink r:id="rId730">
        <w:r w:rsidRPr="00826F82">
          <w:rPr>
            <w:i/>
            <w:color w:val="000000"/>
          </w:rPr>
          <w:t>69</w:t>
        </w:r>
      </w:hyperlink>
      <w:hyperlink r:id="rId731">
        <w:r w:rsidRPr="00826F82">
          <w:rPr>
            <w:color w:val="000000"/>
          </w:rPr>
          <w:t>)</w:t>
        </w:r>
      </w:hyperlink>
      <w:del w:id="631" w:author="Roza, Caio G" w:date="2023-04-06T23:06:00Z">
        <w:r w:rsidRPr="00826F82">
          <w:rPr>
            <w:color w:val="000000"/>
          </w:rPr>
          <w:delText>(</w:delText>
        </w:r>
        <w:r w:rsidRPr="00826F82">
          <w:rPr>
            <w:i/>
            <w:color w:val="000000"/>
          </w:rPr>
          <w:delText>65</w:delText>
        </w:r>
        <w:r w:rsidRPr="00826F82">
          <w:rPr>
            <w:color w:val="000000"/>
          </w:rPr>
          <w:delText xml:space="preserve">, </w:delText>
        </w:r>
        <w:r w:rsidRPr="00826F82">
          <w:rPr>
            <w:i/>
            <w:color w:val="000000"/>
          </w:rPr>
          <w:delText>69</w:delText>
        </w:r>
        <w:r w:rsidRPr="00826F82">
          <w:rPr>
            <w:color w:val="000000"/>
          </w:rPr>
          <w:delText>)</w:delText>
        </w:r>
        <w:r w:rsidRPr="00826F82">
          <w:delText>].</w:delText>
        </w:r>
      </w:del>
      <w:ins w:id="632" w:author="Roza, Caio G" w:date="2023-04-06T23:06:00Z">
        <w:r w:rsidRPr="00826F82">
          <w:t>].</w:t>
        </w:r>
      </w:ins>
      <w:r w:rsidRPr="00826F82">
        <w:t xml:space="preserve"> We concluded that identifying the features typical of complex systems in ecology as described in complexity science was not possible based on an automatic procedure. This is because different authors use complexity to describe very different ideas and processes or use different words to refer to the same concept, which makes the design of a systematic review prohibitive. We</w:t>
      </w:r>
      <w:del w:id="633" w:author="Roza, Caio G" w:date="2023-04-06T23:06:00Z">
        <w:r w:rsidRPr="00826F82">
          <w:delText>,</w:delText>
        </w:r>
      </w:del>
      <w:r w:rsidRPr="00826F82">
        <w:t xml:space="preserve"> therefore</w:t>
      </w:r>
      <w:del w:id="634" w:author="Roza, Caio G" w:date="2023-04-06T23:06:00Z">
        <w:r w:rsidRPr="00826F82">
          <w:delText>,</w:delText>
        </w:r>
      </w:del>
      <w:r w:rsidRPr="00826F82">
        <w:t xml:space="preserve"> chose an unstructured, critical review approach</w:t>
      </w:r>
      <w:r w:rsidR="00550D60" w:rsidRPr="00826F82">
        <w:t xml:space="preserve"> </w:t>
      </w:r>
      <w:hyperlink r:id="rId732">
        <w:r w:rsidRPr="00826F82">
          <w:rPr>
            <w:color w:val="000000"/>
          </w:rPr>
          <w:t>(</w:t>
        </w:r>
      </w:hyperlink>
      <w:hyperlink r:id="rId733">
        <w:r w:rsidRPr="00826F82">
          <w:rPr>
            <w:i/>
            <w:color w:val="000000"/>
          </w:rPr>
          <w:t>133</w:t>
        </w:r>
      </w:hyperlink>
      <w:hyperlink r:id="rId734">
        <w:r w:rsidRPr="00826F82">
          <w:rPr>
            <w:color w:val="000000"/>
          </w:rPr>
          <w:t>)</w:t>
        </w:r>
      </w:hyperlink>
      <w:del w:id="635" w:author="Roza, Caio G" w:date="2023-04-06T23:06:00Z">
        <w:r w:rsidRPr="00826F82">
          <w:rPr>
            <w:color w:val="000000"/>
          </w:rPr>
          <w:delText>(</w:delText>
        </w:r>
        <w:r w:rsidRPr="00826F82">
          <w:rPr>
            <w:i/>
            <w:color w:val="000000"/>
          </w:rPr>
          <w:delText>133</w:delText>
        </w:r>
        <w:r w:rsidRPr="00826F82">
          <w:rPr>
            <w:color w:val="000000"/>
          </w:rPr>
          <w:delText>)</w:delText>
        </w:r>
        <w:r w:rsidRPr="00826F82">
          <w:delText>,</w:delText>
        </w:r>
      </w:del>
      <w:ins w:id="636" w:author="Roza, Caio G" w:date="2023-04-06T23:06:00Z">
        <w:r w:rsidRPr="00826F82">
          <w:t>,</w:t>
        </w:r>
      </w:ins>
      <w:r w:rsidRPr="00826F82">
        <w:t xml:space="preserve"> based on a mixture of article retrieval with fixed search strings (e.g., ‘complexity’ AND ‘ecology’ AND ‘review’) and scouting of the references cited in seminal articles that we deemed relevant for our exercise.</w:t>
      </w:r>
    </w:p>
    <w:p w14:paraId="06744D51" w14:textId="52A0BFEE" w:rsidR="00FF1AFD" w:rsidRPr="00826F82" w:rsidRDefault="00FF1AFD" w:rsidP="00FF1AFD">
      <w:pPr>
        <w:spacing w:before="120" w:after="120"/>
      </w:pPr>
      <w:r w:rsidRPr="00826F82">
        <w:t xml:space="preserve">We refer to several documents for discussion of the features identified in our review (Table 1). These include books and book chapters </w:t>
      </w:r>
      <w:hyperlink r:id="rId735">
        <w:r w:rsidRPr="00826F82">
          <w:rPr>
            <w:color w:val="000000"/>
          </w:rPr>
          <w:t>(</w:t>
        </w:r>
      </w:hyperlink>
      <w:hyperlink r:id="rId736">
        <w:r w:rsidRPr="00826F82">
          <w:rPr>
            <w:i/>
            <w:color w:val="000000"/>
          </w:rPr>
          <w:t>3</w:t>
        </w:r>
      </w:hyperlink>
      <w:hyperlink r:id="rId737">
        <w:r w:rsidRPr="00826F82">
          <w:rPr>
            <w:color w:val="000000"/>
          </w:rPr>
          <w:t xml:space="preserve">, </w:t>
        </w:r>
      </w:hyperlink>
      <w:hyperlink r:id="rId738">
        <w:r w:rsidRPr="00826F82">
          <w:rPr>
            <w:i/>
            <w:color w:val="000000"/>
          </w:rPr>
          <w:t>5</w:t>
        </w:r>
      </w:hyperlink>
      <w:hyperlink r:id="rId739">
        <w:r w:rsidRPr="00826F82">
          <w:rPr>
            <w:color w:val="000000"/>
          </w:rPr>
          <w:t xml:space="preserve">, </w:t>
        </w:r>
      </w:hyperlink>
      <w:hyperlink r:id="rId740">
        <w:r w:rsidRPr="00826F82">
          <w:rPr>
            <w:i/>
            <w:color w:val="000000"/>
          </w:rPr>
          <w:t>6</w:t>
        </w:r>
      </w:hyperlink>
      <w:hyperlink r:id="rId741">
        <w:r w:rsidRPr="00826F82">
          <w:rPr>
            <w:color w:val="000000"/>
          </w:rPr>
          <w:t xml:space="preserve">, </w:t>
        </w:r>
      </w:hyperlink>
      <w:hyperlink r:id="rId742">
        <w:r w:rsidRPr="00826F82">
          <w:rPr>
            <w:i/>
            <w:color w:val="000000"/>
          </w:rPr>
          <w:t>21</w:t>
        </w:r>
      </w:hyperlink>
      <w:hyperlink r:id="rId743">
        <w:r w:rsidRPr="00826F82">
          <w:rPr>
            <w:color w:val="000000"/>
          </w:rPr>
          <w:t xml:space="preserve">, </w:t>
        </w:r>
      </w:hyperlink>
      <w:hyperlink r:id="rId744">
        <w:r w:rsidRPr="00826F82">
          <w:rPr>
            <w:i/>
            <w:color w:val="000000"/>
          </w:rPr>
          <w:t>43</w:t>
        </w:r>
      </w:hyperlink>
      <w:hyperlink r:id="rId745">
        <w:r w:rsidRPr="00826F82">
          <w:rPr>
            <w:color w:val="000000"/>
          </w:rPr>
          <w:t xml:space="preserve">, </w:t>
        </w:r>
      </w:hyperlink>
      <w:hyperlink r:id="rId746">
        <w:r w:rsidRPr="00826F82">
          <w:rPr>
            <w:i/>
            <w:color w:val="000000"/>
          </w:rPr>
          <w:t>57</w:t>
        </w:r>
      </w:hyperlink>
      <w:hyperlink r:id="rId747">
        <w:r w:rsidRPr="00826F82">
          <w:rPr>
            <w:color w:val="000000"/>
          </w:rPr>
          <w:t xml:space="preserve">, </w:t>
        </w:r>
      </w:hyperlink>
      <w:hyperlink r:id="rId748">
        <w:r w:rsidRPr="00826F82">
          <w:rPr>
            <w:i/>
            <w:color w:val="000000"/>
          </w:rPr>
          <w:t>83</w:t>
        </w:r>
      </w:hyperlink>
      <w:hyperlink r:id="rId749">
        <w:r w:rsidRPr="00826F82">
          <w:rPr>
            <w:color w:val="000000"/>
          </w:rPr>
          <w:t>–</w:t>
        </w:r>
      </w:hyperlink>
      <w:hyperlink r:id="rId750">
        <w:r w:rsidRPr="00826F82">
          <w:rPr>
            <w:i/>
            <w:color w:val="000000"/>
          </w:rPr>
          <w:t>85</w:t>
        </w:r>
      </w:hyperlink>
      <w:hyperlink r:id="rId751">
        <w:r w:rsidRPr="00826F82">
          <w:rPr>
            <w:color w:val="000000"/>
          </w:rPr>
          <w:t>)</w:t>
        </w:r>
      </w:hyperlink>
      <w:del w:id="637" w:author="Roza, Caio G" w:date="2023-04-06T23:06:00Z">
        <w:r w:rsidRPr="00826F82">
          <w:rPr>
            <w:color w:val="000000"/>
          </w:rPr>
          <w:delText>(</w:delText>
        </w:r>
        <w:r w:rsidRPr="00826F82">
          <w:rPr>
            <w:i/>
            <w:color w:val="000000"/>
          </w:rPr>
          <w:delText>3</w:delText>
        </w:r>
        <w:r w:rsidRPr="00826F82">
          <w:rPr>
            <w:color w:val="000000"/>
          </w:rPr>
          <w:delText xml:space="preserve">, </w:delText>
        </w:r>
        <w:r w:rsidRPr="00826F82">
          <w:rPr>
            <w:i/>
            <w:color w:val="000000"/>
          </w:rPr>
          <w:delText>5</w:delText>
        </w:r>
        <w:r w:rsidRPr="00826F82">
          <w:rPr>
            <w:color w:val="000000"/>
          </w:rPr>
          <w:delText xml:space="preserve">, </w:delText>
        </w:r>
        <w:r w:rsidRPr="00826F82">
          <w:rPr>
            <w:i/>
            <w:color w:val="000000"/>
          </w:rPr>
          <w:delText>6</w:delText>
        </w:r>
        <w:r w:rsidRPr="00826F82">
          <w:rPr>
            <w:color w:val="000000"/>
          </w:rPr>
          <w:delText xml:space="preserve">, </w:delText>
        </w:r>
        <w:r w:rsidRPr="00826F82">
          <w:rPr>
            <w:i/>
            <w:color w:val="000000"/>
          </w:rPr>
          <w:delText>21</w:delText>
        </w:r>
        <w:r w:rsidRPr="00826F82">
          <w:rPr>
            <w:color w:val="000000"/>
          </w:rPr>
          <w:delText xml:space="preserve">, </w:delText>
        </w:r>
        <w:r w:rsidRPr="00826F82">
          <w:rPr>
            <w:i/>
            <w:color w:val="000000"/>
          </w:rPr>
          <w:delText>43</w:delText>
        </w:r>
        <w:r w:rsidRPr="00826F82">
          <w:rPr>
            <w:color w:val="000000"/>
          </w:rPr>
          <w:delText xml:space="preserve">, </w:delText>
        </w:r>
        <w:r w:rsidRPr="00826F82">
          <w:rPr>
            <w:i/>
            <w:color w:val="000000"/>
          </w:rPr>
          <w:delText>57</w:delText>
        </w:r>
        <w:r w:rsidRPr="00826F82">
          <w:rPr>
            <w:color w:val="000000"/>
          </w:rPr>
          <w:delText xml:space="preserve">, </w:delText>
        </w:r>
        <w:r w:rsidRPr="00826F82">
          <w:rPr>
            <w:i/>
            <w:color w:val="000000"/>
          </w:rPr>
          <w:delText>83</w:delText>
        </w:r>
        <w:r w:rsidRPr="00826F82">
          <w:rPr>
            <w:color w:val="000000"/>
          </w:rPr>
          <w:delText>–</w:delText>
        </w:r>
        <w:r w:rsidRPr="00826F82">
          <w:rPr>
            <w:i/>
            <w:color w:val="000000"/>
          </w:rPr>
          <w:delText>85</w:delText>
        </w:r>
        <w:r w:rsidRPr="00826F82">
          <w:rPr>
            <w:color w:val="000000"/>
          </w:rPr>
          <w:delText>)</w:delText>
        </w:r>
        <w:r w:rsidRPr="00826F82">
          <w:delText>,</w:delText>
        </w:r>
      </w:del>
      <w:ins w:id="638" w:author="Roza, Caio G" w:date="2023-04-06T23:06:00Z">
        <w:r w:rsidRPr="00826F82">
          <w:t>,</w:t>
        </w:r>
      </w:ins>
      <w:r w:rsidRPr="00826F82">
        <w:t xml:space="preserve"> and various types of peer-reviewed scientific articles (hereafter, “articles”), particularly reviews </w:t>
      </w:r>
      <w:hyperlink r:id="rId752">
        <w:r w:rsidRPr="00826F82">
          <w:rPr>
            <w:color w:val="000000"/>
          </w:rPr>
          <w:t>(</w:t>
        </w:r>
      </w:hyperlink>
      <w:hyperlink r:id="rId753">
        <w:r w:rsidRPr="00826F82">
          <w:rPr>
            <w:i/>
            <w:color w:val="000000"/>
          </w:rPr>
          <w:t>4</w:t>
        </w:r>
      </w:hyperlink>
      <w:hyperlink r:id="rId754">
        <w:r w:rsidRPr="00826F82">
          <w:rPr>
            <w:color w:val="000000"/>
          </w:rPr>
          <w:t xml:space="preserve">, </w:t>
        </w:r>
      </w:hyperlink>
      <w:hyperlink r:id="rId755">
        <w:r w:rsidRPr="00826F82">
          <w:rPr>
            <w:i/>
            <w:color w:val="000000"/>
          </w:rPr>
          <w:t>10</w:t>
        </w:r>
      </w:hyperlink>
      <w:hyperlink r:id="rId756">
        <w:r w:rsidRPr="00826F82">
          <w:rPr>
            <w:color w:val="000000"/>
          </w:rPr>
          <w:t xml:space="preserve">, </w:t>
        </w:r>
      </w:hyperlink>
      <w:hyperlink r:id="rId757">
        <w:r w:rsidRPr="00826F82">
          <w:rPr>
            <w:i/>
            <w:color w:val="000000"/>
          </w:rPr>
          <w:t>11</w:t>
        </w:r>
      </w:hyperlink>
      <w:hyperlink r:id="rId758">
        <w:r w:rsidRPr="00826F82">
          <w:rPr>
            <w:color w:val="000000"/>
          </w:rPr>
          <w:t xml:space="preserve">, </w:t>
        </w:r>
      </w:hyperlink>
      <w:hyperlink r:id="rId759">
        <w:r w:rsidRPr="00826F82">
          <w:rPr>
            <w:i/>
            <w:color w:val="000000"/>
          </w:rPr>
          <w:t>18</w:t>
        </w:r>
      </w:hyperlink>
      <w:hyperlink r:id="rId760">
        <w:r w:rsidRPr="00826F82">
          <w:rPr>
            <w:color w:val="000000"/>
          </w:rPr>
          <w:t xml:space="preserve">, </w:t>
        </w:r>
      </w:hyperlink>
      <w:hyperlink r:id="rId761">
        <w:r w:rsidRPr="00826F82">
          <w:rPr>
            <w:i/>
            <w:color w:val="000000"/>
          </w:rPr>
          <w:t>31</w:t>
        </w:r>
      </w:hyperlink>
      <w:hyperlink r:id="rId762">
        <w:r w:rsidRPr="00826F82">
          <w:rPr>
            <w:color w:val="000000"/>
          </w:rPr>
          <w:t xml:space="preserve">, </w:t>
        </w:r>
      </w:hyperlink>
      <w:hyperlink r:id="rId763">
        <w:r w:rsidRPr="00826F82">
          <w:rPr>
            <w:i/>
            <w:color w:val="000000"/>
          </w:rPr>
          <w:t>33</w:t>
        </w:r>
      </w:hyperlink>
      <w:hyperlink r:id="rId764">
        <w:r w:rsidRPr="00826F82">
          <w:rPr>
            <w:color w:val="000000"/>
          </w:rPr>
          <w:t xml:space="preserve">, </w:t>
        </w:r>
      </w:hyperlink>
      <w:hyperlink r:id="rId765">
        <w:r w:rsidRPr="00826F82">
          <w:rPr>
            <w:i/>
            <w:color w:val="000000"/>
          </w:rPr>
          <w:t>38</w:t>
        </w:r>
      </w:hyperlink>
      <w:hyperlink r:id="rId766">
        <w:r w:rsidRPr="00826F82">
          <w:rPr>
            <w:color w:val="000000"/>
          </w:rPr>
          <w:t xml:space="preserve">, </w:t>
        </w:r>
      </w:hyperlink>
      <w:hyperlink r:id="rId767">
        <w:r w:rsidRPr="00826F82">
          <w:rPr>
            <w:i/>
            <w:color w:val="000000"/>
          </w:rPr>
          <w:t>54</w:t>
        </w:r>
      </w:hyperlink>
      <w:hyperlink r:id="rId768">
        <w:r w:rsidRPr="00826F82">
          <w:rPr>
            <w:color w:val="000000"/>
          </w:rPr>
          <w:t xml:space="preserve">, </w:t>
        </w:r>
      </w:hyperlink>
      <w:hyperlink r:id="rId769">
        <w:r w:rsidRPr="00826F82">
          <w:rPr>
            <w:i/>
            <w:color w:val="000000"/>
          </w:rPr>
          <w:t>65</w:t>
        </w:r>
      </w:hyperlink>
      <w:hyperlink r:id="rId770">
        <w:r w:rsidRPr="00826F82">
          <w:rPr>
            <w:color w:val="000000"/>
          </w:rPr>
          <w:t xml:space="preserve">, </w:t>
        </w:r>
      </w:hyperlink>
      <w:hyperlink r:id="rId771">
        <w:r w:rsidRPr="00826F82">
          <w:rPr>
            <w:i/>
            <w:color w:val="000000"/>
          </w:rPr>
          <w:t>68</w:t>
        </w:r>
      </w:hyperlink>
      <w:hyperlink r:id="rId772">
        <w:r w:rsidRPr="00826F82">
          <w:rPr>
            <w:color w:val="000000"/>
          </w:rPr>
          <w:t xml:space="preserve">, </w:t>
        </w:r>
      </w:hyperlink>
      <w:hyperlink r:id="rId773">
        <w:r w:rsidRPr="00826F82">
          <w:rPr>
            <w:i/>
            <w:color w:val="000000"/>
          </w:rPr>
          <w:t>69</w:t>
        </w:r>
      </w:hyperlink>
      <w:hyperlink r:id="rId774">
        <w:r w:rsidRPr="00826F82">
          <w:rPr>
            <w:color w:val="000000"/>
          </w:rPr>
          <w:t xml:space="preserve">, </w:t>
        </w:r>
      </w:hyperlink>
      <w:hyperlink r:id="rId775">
        <w:r w:rsidRPr="00826F82">
          <w:rPr>
            <w:i/>
            <w:color w:val="000000"/>
          </w:rPr>
          <w:t>72</w:t>
        </w:r>
      </w:hyperlink>
      <w:hyperlink r:id="rId776">
        <w:r w:rsidRPr="00826F82">
          <w:rPr>
            <w:color w:val="000000"/>
          </w:rPr>
          <w:t xml:space="preserve">, </w:t>
        </w:r>
      </w:hyperlink>
      <w:hyperlink r:id="rId777">
        <w:r w:rsidRPr="00826F82">
          <w:rPr>
            <w:i/>
            <w:color w:val="000000"/>
          </w:rPr>
          <w:t>81</w:t>
        </w:r>
      </w:hyperlink>
      <w:hyperlink r:id="rId778">
        <w:r w:rsidRPr="00826F82">
          <w:rPr>
            <w:color w:val="000000"/>
          </w:rPr>
          <w:t xml:space="preserve">, </w:t>
        </w:r>
      </w:hyperlink>
      <w:hyperlink r:id="rId779">
        <w:r w:rsidRPr="00826F82">
          <w:rPr>
            <w:i/>
            <w:color w:val="000000"/>
          </w:rPr>
          <w:t>86</w:t>
        </w:r>
      </w:hyperlink>
      <w:hyperlink r:id="rId780">
        <w:r w:rsidRPr="00826F82">
          <w:rPr>
            <w:color w:val="000000"/>
          </w:rPr>
          <w:t>–</w:t>
        </w:r>
      </w:hyperlink>
      <w:hyperlink r:id="rId781">
        <w:r w:rsidRPr="00826F82">
          <w:rPr>
            <w:i/>
            <w:color w:val="000000"/>
          </w:rPr>
          <w:t>89</w:t>
        </w:r>
      </w:hyperlink>
      <w:hyperlink r:id="rId782">
        <w:r w:rsidRPr="00826F82">
          <w:rPr>
            <w:color w:val="000000"/>
          </w:rPr>
          <w:t>)</w:t>
        </w:r>
      </w:hyperlink>
      <w:del w:id="639" w:author="Roza, Caio G" w:date="2023-04-06T23:06:00Z">
        <w:r w:rsidRPr="00826F82">
          <w:rPr>
            <w:color w:val="000000"/>
          </w:rPr>
          <w:delText>(</w:delText>
        </w:r>
        <w:r w:rsidRPr="00826F82">
          <w:rPr>
            <w:i/>
            <w:color w:val="000000"/>
          </w:rPr>
          <w:delText>4</w:delText>
        </w:r>
        <w:r w:rsidRPr="00826F82">
          <w:rPr>
            <w:color w:val="000000"/>
          </w:rPr>
          <w:delText xml:space="preserve">, </w:delText>
        </w:r>
        <w:r w:rsidRPr="00826F82">
          <w:rPr>
            <w:i/>
            <w:color w:val="000000"/>
          </w:rPr>
          <w:delText>10</w:delText>
        </w:r>
        <w:r w:rsidRPr="00826F82">
          <w:rPr>
            <w:color w:val="000000"/>
          </w:rPr>
          <w:delText xml:space="preserve">, </w:delText>
        </w:r>
        <w:r w:rsidRPr="00826F82">
          <w:rPr>
            <w:i/>
            <w:color w:val="000000"/>
          </w:rPr>
          <w:delText>11</w:delText>
        </w:r>
        <w:r w:rsidRPr="00826F82">
          <w:rPr>
            <w:color w:val="000000"/>
          </w:rPr>
          <w:delText xml:space="preserve">, </w:delText>
        </w:r>
        <w:r w:rsidRPr="00826F82">
          <w:rPr>
            <w:i/>
            <w:color w:val="000000"/>
          </w:rPr>
          <w:delText>18</w:delText>
        </w:r>
        <w:r w:rsidRPr="00826F82">
          <w:rPr>
            <w:color w:val="000000"/>
          </w:rPr>
          <w:delText xml:space="preserve">, </w:delText>
        </w:r>
        <w:r w:rsidRPr="00826F82">
          <w:rPr>
            <w:i/>
            <w:color w:val="000000"/>
          </w:rPr>
          <w:delText>31</w:delText>
        </w:r>
        <w:r w:rsidRPr="00826F82">
          <w:rPr>
            <w:color w:val="000000"/>
          </w:rPr>
          <w:delText xml:space="preserve">, </w:delText>
        </w:r>
        <w:r w:rsidRPr="00826F82">
          <w:rPr>
            <w:i/>
            <w:color w:val="000000"/>
          </w:rPr>
          <w:delText>33</w:delText>
        </w:r>
        <w:r w:rsidRPr="00826F82">
          <w:rPr>
            <w:color w:val="000000"/>
          </w:rPr>
          <w:delText xml:space="preserve">, </w:delText>
        </w:r>
        <w:r w:rsidRPr="00826F82">
          <w:rPr>
            <w:i/>
            <w:color w:val="000000"/>
          </w:rPr>
          <w:delText>38</w:delText>
        </w:r>
        <w:r w:rsidRPr="00826F82">
          <w:rPr>
            <w:color w:val="000000"/>
          </w:rPr>
          <w:delText xml:space="preserve">, </w:delText>
        </w:r>
        <w:r w:rsidRPr="00826F82">
          <w:rPr>
            <w:i/>
            <w:color w:val="000000"/>
          </w:rPr>
          <w:delText>54</w:delText>
        </w:r>
        <w:r w:rsidRPr="00826F82">
          <w:rPr>
            <w:color w:val="000000"/>
          </w:rPr>
          <w:delText xml:space="preserve">, </w:delText>
        </w:r>
        <w:r w:rsidRPr="00826F82">
          <w:rPr>
            <w:i/>
            <w:color w:val="000000"/>
          </w:rPr>
          <w:delText>65</w:delText>
        </w:r>
        <w:r w:rsidRPr="00826F82">
          <w:rPr>
            <w:color w:val="000000"/>
          </w:rPr>
          <w:delText xml:space="preserve">, </w:delText>
        </w:r>
        <w:r w:rsidRPr="00826F82">
          <w:rPr>
            <w:i/>
            <w:color w:val="000000"/>
          </w:rPr>
          <w:delText>68</w:delText>
        </w:r>
        <w:r w:rsidRPr="00826F82">
          <w:rPr>
            <w:color w:val="000000"/>
          </w:rPr>
          <w:delText xml:space="preserve">, </w:delText>
        </w:r>
        <w:r w:rsidRPr="00826F82">
          <w:rPr>
            <w:i/>
            <w:color w:val="000000"/>
          </w:rPr>
          <w:delText>69</w:delText>
        </w:r>
        <w:r w:rsidRPr="00826F82">
          <w:rPr>
            <w:color w:val="000000"/>
          </w:rPr>
          <w:delText xml:space="preserve">, </w:delText>
        </w:r>
        <w:r w:rsidRPr="00826F82">
          <w:rPr>
            <w:i/>
            <w:color w:val="000000"/>
          </w:rPr>
          <w:delText>72</w:delText>
        </w:r>
        <w:r w:rsidRPr="00826F82">
          <w:rPr>
            <w:color w:val="000000"/>
          </w:rPr>
          <w:delText xml:space="preserve">, </w:delText>
        </w:r>
        <w:r w:rsidRPr="00826F82">
          <w:rPr>
            <w:i/>
            <w:color w:val="000000"/>
          </w:rPr>
          <w:delText>81</w:delText>
        </w:r>
        <w:r w:rsidRPr="00826F82">
          <w:rPr>
            <w:color w:val="000000"/>
          </w:rPr>
          <w:delText xml:space="preserve">, </w:delText>
        </w:r>
        <w:r w:rsidRPr="00826F82">
          <w:rPr>
            <w:i/>
            <w:color w:val="000000"/>
          </w:rPr>
          <w:delText>86</w:delText>
        </w:r>
        <w:r w:rsidRPr="00826F82">
          <w:rPr>
            <w:color w:val="000000"/>
          </w:rPr>
          <w:delText>–</w:delText>
        </w:r>
        <w:r w:rsidRPr="00826F82">
          <w:rPr>
            <w:i/>
            <w:color w:val="000000"/>
          </w:rPr>
          <w:delText>89</w:delText>
        </w:r>
        <w:r w:rsidRPr="00826F82">
          <w:rPr>
            <w:color w:val="000000"/>
          </w:rPr>
          <w:delText>)</w:delText>
        </w:r>
        <w:r w:rsidRPr="00826F82">
          <w:delText>.</w:delText>
        </w:r>
      </w:del>
      <w:ins w:id="640" w:author="Roza, Caio G" w:date="2023-04-06T23:06:00Z">
        <w:r w:rsidRPr="00826F82">
          <w:t>.</w:t>
        </w:r>
      </w:ins>
      <w:r w:rsidRPr="00826F82">
        <w:t xml:space="preserve"> While other relevant perspectives certainly exist in the literature, we </w:t>
      </w:r>
      <w:r w:rsidR="00550D60" w:rsidRPr="00826F82">
        <w:t>suggest</w:t>
      </w:r>
      <w:r w:rsidRPr="00826F82">
        <w:t xml:space="preserve"> that this body of literature captured what characterizes complex systems reasonably well because we targeted the perspective of several independent groups of authors interested in CSS, often recognized as leaders in the study of complexity, and because we included recent reviews, capturing ideas at the forefront of the study of ecological complexity.</w:t>
      </w:r>
    </w:p>
    <w:p w14:paraId="36C6C2B7" w14:textId="3F895F15" w:rsidR="00FF1AFD" w:rsidRPr="00826F82" w:rsidRDefault="00FF1AFD" w:rsidP="00FF1AFD">
      <w:pPr>
        <w:spacing w:before="120" w:after="120"/>
      </w:pPr>
      <w:r w:rsidRPr="00826F82">
        <w:t>Our critical review identified 23 major features typical of ecological complexity (Table 1). We note that some features initially under consideration, including the terms</w:t>
      </w:r>
      <w:del w:id="641" w:author="Roza, Caio G" w:date="2023-04-06T23:06:00Z">
        <w:r w:rsidRPr="00826F82">
          <w:delText>’</w:delText>
        </w:r>
      </w:del>
      <w:r w:rsidRPr="00826F82">
        <w:t xml:space="preserve"> </w:t>
      </w:r>
      <w:ins w:id="642" w:author="Roza, Caio G" w:date="2023-04-06T23:06:00Z">
        <w:r w:rsidR="00E554ED" w:rsidRPr="00E91065">
          <w:rPr>
            <w:highlight w:val="yellow"/>
          </w:rPr>
          <w:t>‘</w:t>
        </w:r>
      </w:ins>
      <w:r w:rsidRPr="00826F82">
        <w:t xml:space="preserve">hysteresis’, ‘panarchy’, and ‘heterarchy’, were removed because they appeared </w:t>
      </w:r>
      <w:r w:rsidR="00CF7940" w:rsidRPr="00826F82">
        <w:t>rarely in</w:t>
      </w:r>
      <w:r w:rsidRPr="00826F82">
        <w:t xml:space="preserve"> the articles assessed in our analysis</w:t>
      </w:r>
      <w:r w:rsidR="00550D60" w:rsidRPr="00826F82">
        <w:t xml:space="preserve"> (Fig. S</w:t>
      </w:r>
      <w:r w:rsidR="008703B0" w:rsidRPr="00826F82">
        <w:t>5</w:t>
      </w:r>
      <w:r w:rsidR="00550D60" w:rsidRPr="00826F82">
        <w:t>)</w:t>
      </w:r>
      <w:r w:rsidRPr="00826F82">
        <w:t xml:space="preserve">. We used single words to represent each of the selected features, aiming to ensure comparability on the frequency of use of different features across studies (Table 1). These words were carefully chosen to be as broadly representative of the features as possible. For example, a common feature emerging in the literature is the idea that complex systems are composed of units that differ among themselves; this is typically discussed as ‘diversity’, but can be also associated with ‘entropy’, e.g., in biodiversity science, and ‘heterogeneity’, e.g., in landscape ecology. </w:t>
      </w:r>
      <w:r w:rsidR="00CF7940" w:rsidRPr="00826F82">
        <w:t>Because w</w:t>
      </w:r>
      <w:r w:rsidRPr="00826F82">
        <w:t>e selected a single word to represent each of the compiled features to ensure comparability in features’ counts among articles</w:t>
      </w:r>
      <w:r w:rsidR="00CF7940" w:rsidRPr="00826F82">
        <w:t xml:space="preserve">, we </w:t>
      </w:r>
      <w:r w:rsidRPr="00826F82">
        <w:t>acknowledge that our results might be sensitive to the word selected.</w:t>
      </w:r>
      <w:r w:rsidR="00550D60" w:rsidRPr="00826F82">
        <w:t xml:space="preserve"> We </w:t>
      </w:r>
      <w:r w:rsidR="00CF7940" w:rsidRPr="00826F82">
        <w:t xml:space="preserve">also </w:t>
      </w:r>
      <w:r w:rsidR="00550D60" w:rsidRPr="00826F82">
        <w:t>recognize that</w:t>
      </w:r>
      <w:r w:rsidRPr="00826F82">
        <w:t xml:space="preserve"> any two articles might share similar features, but address them with different approaches. These nuances are challenging to capture when conducting bibliometric analyses, and our results should be evaluated keeping this in mind.</w:t>
      </w:r>
    </w:p>
    <w:p w14:paraId="0228B95B" w14:textId="77777777" w:rsidR="00FF1AFD" w:rsidRPr="00826F82" w:rsidRDefault="00FF1AFD" w:rsidP="00FF1AFD">
      <w:pPr>
        <w:spacing w:before="120" w:after="120"/>
        <w:rPr>
          <w:i/>
        </w:rPr>
      </w:pPr>
      <w:r w:rsidRPr="00826F82">
        <w:rPr>
          <w:i/>
        </w:rPr>
        <w:t>Systematic mapping of the literature</w:t>
      </w:r>
    </w:p>
    <w:p w14:paraId="6F5B877C" w14:textId="14FF6035" w:rsidR="00FF1AFD" w:rsidRPr="00826F82" w:rsidRDefault="00FF1AFD" w:rsidP="00FF1AFD">
      <w:pPr>
        <w:spacing w:before="120" w:after="120"/>
      </w:pPr>
      <w:r w:rsidRPr="00826F82">
        <w:t>Next, we retrieved articles representing research on ecological complexity to compare them with more general articles in the field of ecology. This was carried out through literature searches on the Web of Science Core Collection database over all the citation indices, all document types, and all years (exploratory queries between May and July 2021; final query on September 23</w:t>
      </w:r>
      <w:r w:rsidRPr="00826F82">
        <w:rPr>
          <w:vertAlign w:val="superscript"/>
        </w:rPr>
        <w:t>rd</w:t>
      </w:r>
      <w:r w:rsidRPr="00826F82">
        <w:t>, 2021). In an exploratory scoping phase, we trialed different search terms by running searches and considering the relevance of the first references. We found that using overly broad terms (e.g., &lt;ALL = “ecology” AND “complexity”&gt;) yielded a large number of articles (</w:t>
      </w:r>
      <w:r w:rsidRPr="00826F82">
        <w:rPr>
          <w:i/>
        </w:rPr>
        <w:t>n</w:t>
      </w:r>
      <w:r w:rsidRPr="00826F82">
        <w:t xml:space="preserve"> &gt;14,000). On the opposite end, incorporating specific terms typically associated with ecological complexity either matched a limited number of articles (e.g., ‘homeostasis’) or captured several articles not relevant to the question posed (e.g., the term ‘network’ generated </w:t>
      </w:r>
      <w:r w:rsidR="00550D60" w:rsidRPr="00826F82">
        <w:t xml:space="preserve">many </w:t>
      </w:r>
      <w:r w:rsidRPr="00826F82">
        <w:t>articles on energy infrastructure). We found a balance between specificity and quantity by searching for general terms but restricting the search to the title (TI) and keywords (AK). The final query was &lt;</w:t>
      </w:r>
      <w:r w:rsidRPr="00826F82">
        <w:rPr>
          <w:i/>
        </w:rPr>
        <w:t xml:space="preserve">TI = “ecolog* </w:t>
      </w:r>
      <w:r w:rsidRPr="00826F82">
        <w:rPr>
          <w:i/>
        </w:rPr>
        <w:lastRenderedPageBreak/>
        <w:t>complex*” OR AK = “ecolog* complex*”&gt;</w:t>
      </w:r>
      <w:r w:rsidRPr="00826F82">
        <w:t>, which returned 188 results (henceforward ‘</w:t>
      </w:r>
      <w:r w:rsidRPr="00826F82">
        <w:rPr>
          <w:i/>
        </w:rPr>
        <w:t>complexity’</w:t>
      </w:r>
      <w:r w:rsidRPr="00826F82">
        <w:t xml:space="preserve"> articles</w:t>
      </w:r>
      <w:r w:rsidR="00550D60" w:rsidRPr="00826F82">
        <w:t>; Fig. 1c</w:t>
      </w:r>
      <w:r w:rsidRPr="00826F82">
        <w:t>). We assumed these articles to be a random sample of literature that generally refer to complexity in ecology and the environmental sciences, i.e., that the study of ‘ecological complexity’ is not an independent avenue of research from the broader study of complexity in ecology. As a control (henceforward ‘</w:t>
      </w:r>
      <w:r w:rsidRPr="00826F82">
        <w:rPr>
          <w:i/>
        </w:rPr>
        <w:t>control’</w:t>
      </w:r>
      <w:r w:rsidRPr="00826F82">
        <w:t xml:space="preserve"> articles), we randomly selected 188 articles from the ecological literature, using the query &lt;</w:t>
      </w:r>
      <w:r w:rsidRPr="00826F82">
        <w:rPr>
          <w:i/>
        </w:rPr>
        <w:t>WC = “Ecology” NOT (TI = “ecolog* complex*” OR AK = “ecolog* complex*”</w:t>
      </w:r>
      <w:r w:rsidRPr="00826F82">
        <w:t>&gt;, where WC is used for searching through the Web of Science categories</w:t>
      </w:r>
      <w:r w:rsidR="00550D60" w:rsidRPr="00826F82">
        <w:t xml:space="preserve"> (Fig. 1c)</w:t>
      </w:r>
      <w:r w:rsidRPr="00826F82">
        <w:t xml:space="preserve">. In all analyses, we looked at differences between </w:t>
      </w:r>
      <w:r w:rsidRPr="00826F82">
        <w:rPr>
          <w:i/>
        </w:rPr>
        <w:t>complexity</w:t>
      </w:r>
      <w:r w:rsidRPr="00826F82">
        <w:t xml:space="preserve"> and </w:t>
      </w:r>
      <w:r w:rsidRPr="00826F82">
        <w:rPr>
          <w:i/>
        </w:rPr>
        <w:t xml:space="preserve">control </w:t>
      </w:r>
      <w:r w:rsidRPr="00826F82">
        <w:t xml:space="preserve">articles to understand if </w:t>
      </w:r>
      <w:r w:rsidRPr="00826F82">
        <w:rPr>
          <w:i/>
        </w:rPr>
        <w:t>complexity</w:t>
      </w:r>
      <w:r w:rsidRPr="00826F82">
        <w:t xml:space="preserve"> articles were more consistent with CSS literature</w:t>
      </w:r>
      <w:r w:rsidR="00550D60" w:rsidRPr="00826F82">
        <w:t xml:space="preserve"> (Fig. 1d-e)</w:t>
      </w:r>
      <w:r w:rsidRPr="00826F82">
        <w:t>.</w:t>
      </w:r>
    </w:p>
    <w:p w14:paraId="25699F6E" w14:textId="77777777" w:rsidR="00FF1AFD" w:rsidRPr="00826F82" w:rsidRDefault="00FF1AFD" w:rsidP="00FF1AFD">
      <w:pPr>
        <w:spacing w:before="120" w:after="120"/>
      </w:pPr>
      <w:r w:rsidRPr="00826F82">
        <w:t xml:space="preserve"> </w:t>
      </w:r>
    </w:p>
    <w:p w14:paraId="6016016C" w14:textId="77777777" w:rsidR="00FF1AFD" w:rsidRPr="00826F82" w:rsidRDefault="00FF1AFD" w:rsidP="00FF1AFD">
      <w:pPr>
        <w:spacing w:before="120" w:after="120"/>
        <w:rPr>
          <w:i/>
        </w:rPr>
      </w:pPr>
      <w:r w:rsidRPr="00826F82">
        <w:rPr>
          <w:i/>
        </w:rPr>
        <w:t>Text mining</w:t>
      </w:r>
    </w:p>
    <w:p w14:paraId="47416A7E" w14:textId="2E76759B" w:rsidR="00FF1AFD" w:rsidRPr="00826F82" w:rsidRDefault="00FF1AFD" w:rsidP="00FF1AFD">
      <w:pPr>
        <w:spacing w:before="120" w:after="120"/>
      </w:pPr>
      <w:r w:rsidRPr="00826F82">
        <w:t>The last step of our dataset preparation was to quantify how often each of the features listed in Table 1 occurred in each article. We did this by performing text mining analyses on the full-text file of each of the articles returned by our searches. We first downloaded all full-text files as .pdf files</w:t>
      </w:r>
      <w:r w:rsidR="00550D60" w:rsidRPr="00826F82">
        <w:t>,</w:t>
      </w:r>
      <w:r w:rsidRPr="00826F82">
        <w:t xml:space="preserve"> and extracted their text using the package ‘pdftools’ v.3.1.0</w:t>
      </w:r>
      <w:r w:rsidR="00550D60" w:rsidRPr="00826F82">
        <w:t xml:space="preserve"> </w:t>
      </w:r>
      <w:hyperlink r:id="rId783">
        <w:r w:rsidRPr="00826F82">
          <w:rPr>
            <w:color w:val="000000"/>
          </w:rPr>
          <w:t>(</w:t>
        </w:r>
      </w:hyperlink>
      <w:hyperlink r:id="rId784">
        <w:r w:rsidRPr="00826F82">
          <w:rPr>
            <w:i/>
            <w:color w:val="000000"/>
          </w:rPr>
          <w:t>134</w:t>
        </w:r>
      </w:hyperlink>
      <w:hyperlink r:id="rId785">
        <w:r w:rsidRPr="00826F82">
          <w:rPr>
            <w:color w:val="000000"/>
          </w:rPr>
          <w:t>)</w:t>
        </w:r>
      </w:hyperlink>
      <w:del w:id="643" w:author="Roza, Caio G" w:date="2023-04-06T23:06:00Z">
        <w:r w:rsidRPr="00826F82">
          <w:rPr>
            <w:color w:val="000000"/>
          </w:rPr>
          <w:delText>(</w:delText>
        </w:r>
        <w:r w:rsidRPr="00826F82">
          <w:rPr>
            <w:i/>
            <w:color w:val="000000"/>
          </w:rPr>
          <w:delText>134</w:delText>
        </w:r>
        <w:r w:rsidRPr="00826F82">
          <w:rPr>
            <w:color w:val="000000"/>
          </w:rPr>
          <w:delText>)</w:delText>
        </w:r>
        <w:r w:rsidRPr="00826F82">
          <w:delText>.</w:delText>
        </w:r>
      </w:del>
      <w:ins w:id="644" w:author="Roza, Caio G" w:date="2023-04-06T23:06:00Z">
        <w:r w:rsidRPr="00826F82">
          <w:t>.</w:t>
        </w:r>
      </w:ins>
      <w:r w:rsidRPr="00826F82">
        <w:t xml:space="preserve"> Because we could not retrieve 24 files (16 </w:t>
      </w:r>
      <w:r w:rsidRPr="00826F82">
        <w:rPr>
          <w:i/>
        </w:rPr>
        <w:t xml:space="preserve">complexity </w:t>
      </w:r>
      <w:r w:rsidRPr="00826F82">
        <w:t xml:space="preserve">and 8 </w:t>
      </w:r>
      <w:r w:rsidRPr="00826F82">
        <w:rPr>
          <w:i/>
        </w:rPr>
        <w:t xml:space="preserve">control </w:t>
      </w:r>
      <w:r w:rsidRPr="00826F82">
        <w:t xml:space="preserve">articles), the final sample size for the text mining analysis was 172 </w:t>
      </w:r>
      <w:r w:rsidRPr="00826F82">
        <w:rPr>
          <w:i/>
        </w:rPr>
        <w:t xml:space="preserve">complexity </w:t>
      </w:r>
      <w:r w:rsidRPr="00826F82">
        <w:t xml:space="preserve">articles and 180 </w:t>
      </w:r>
      <w:r w:rsidRPr="00826F82">
        <w:rPr>
          <w:i/>
        </w:rPr>
        <w:t>control</w:t>
      </w:r>
      <w:r w:rsidRPr="00826F82">
        <w:t xml:space="preserve"> articles. Once we extracted the text from the articles, we screened them to obtain all the n-grams (strings of one or more adjacent words</w:t>
      </w:r>
      <w:ins w:id="645" w:author="Roza, Caio G" w:date="2023-04-06T23:06:00Z">
        <w:r w:rsidR="00E554ED" w:rsidRPr="00E91065">
          <w:rPr>
            <w:highlight w:val="yellow"/>
          </w:rPr>
          <w:t>;</w:t>
        </w:r>
      </w:ins>
      <w:del w:id="646" w:author="Roza, Caio G" w:date="2023-04-06T23:06:00Z">
        <w:r w:rsidRPr="00826F82">
          <w:delText>,</w:delText>
        </w:r>
      </w:del>
      <w:r w:rsidRPr="00826F82">
        <w:t xml:space="preserve"> henceforth ‘words’) within each article using the package ‘tidytext’ v.0.3.2</w:t>
      </w:r>
      <w:r w:rsidR="00550D60" w:rsidRPr="00826F82">
        <w:t xml:space="preserve"> </w:t>
      </w:r>
      <w:hyperlink r:id="rId786">
        <w:r w:rsidRPr="00826F82">
          <w:rPr>
            <w:color w:val="000000"/>
          </w:rPr>
          <w:t>(</w:t>
        </w:r>
      </w:hyperlink>
      <w:hyperlink r:id="rId787">
        <w:r w:rsidRPr="00826F82">
          <w:rPr>
            <w:i/>
            <w:color w:val="000000"/>
          </w:rPr>
          <w:t>135</w:t>
        </w:r>
      </w:hyperlink>
      <w:hyperlink r:id="rId788">
        <w:r w:rsidRPr="00826F82">
          <w:rPr>
            <w:color w:val="000000"/>
          </w:rPr>
          <w:t>)</w:t>
        </w:r>
      </w:hyperlink>
      <w:del w:id="647" w:author="Roza, Caio G" w:date="2023-04-06T23:06:00Z">
        <w:r w:rsidRPr="00826F82">
          <w:rPr>
            <w:color w:val="000000"/>
          </w:rPr>
          <w:delText>(</w:delText>
        </w:r>
        <w:r w:rsidRPr="00826F82">
          <w:rPr>
            <w:i/>
            <w:color w:val="000000"/>
          </w:rPr>
          <w:delText>135</w:delText>
        </w:r>
        <w:r w:rsidRPr="00826F82">
          <w:rPr>
            <w:color w:val="000000"/>
          </w:rPr>
          <w:delText>)</w:delText>
        </w:r>
      </w:del>
      <w:r w:rsidRPr="00826F82">
        <w:t xml:space="preserve"> and ‘stringr’ v.1.4.0</w:t>
      </w:r>
      <w:r w:rsidR="001E63E2" w:rsidRPr="00826F82">
        <w:t xml:space="preserve"> </w:t>
      </w:r>
      <w:hyperlink r:id="rId789">
        <w:r w:rsidRPr="00826F82">
          <w:rPr>
            <w:color w:val="000000"/>
          </w:rPr>
          <w:t>(</w:t>
        </w:r>
      </w:hyperlink>
      <w:hyperlink r:id="rId790">
        <w:r w:rsidRPr="00826F82">
          <w:rPr>
            <w:i/>
            <w:color w:val="000000"/>
          </w:rPr>
          <w:t>136</w:t>
        </w:r>
      </w:hyperlink>
      <w:hyperlink r:id="rId791">
        <w:r w:rsidRPr="00826F82">
          <w:rPr>
            <w:color w:val="000000"/>
          </w:rPr>
          <w:t>)</w:t>
        </w:r>
      </w:hyperlink>
      <w:del w:id="648" w:author="Roza, Caio G" w:date="2023-04-06T23:06:00Z">
        <w:r w:rsidRPr="00826F82">
          <w:rPr>
            <w:color w:val="000000"/>
          </w:rPr>
          <w:delText>(</w:delText>
        </w:r>
        <w:r w:rsidRPr="00826F82">
          <w:rPr>
            <w:i/>
            <w:color w:val="000000"/>
          </w:rPr>
          <w:delText>136</w:delText>
        </w:r>
        <w:r w:rsidRPr="00826F82">
          <w:rPr>
            <w:color w:val="000000"/>
          </w:rPr>
          <w:delText>)</w:delText>
        </w:r>
        <w:r w:rsidRPr="00826F82">
          <w:delText>.</w:delText>
        </w:r>
      </w:del>
      <w:ins w:id="649" w:author="Roza, Caio G" w:date="2023-04-06T23:06:00Z">
        <w:r w:rsidRPr="00826F82">
          <w:t>.</w:t>
        </w:r>
      </w:ins>
      <w:r w:rsidRPr="00826F82">
        <w:t xml:space="preserve"> Some of the features could be found either as single or composite words (Table 1), thus we extracted both unigrams and bigrams from articles using strings compatible with both British and American spellings. For single words (e.g., ‘scale’), we cross-referenced the string with the unigrams extracted from the text (i.e., every single word in the article). For two-part words (e.g., ‘self-organization’), we cross-referenced the search string with all bigrams extracted from the text (i.e., every combination of two consecutive words). For the features that could be found either as single, hyphenated, or two-part words (e.g., ‘nonlinear’ vs. ‘non-linear’ vs ‘non linear’) we cross-referenced the strings separately using both approaches. Lastly, we summed the results from the cross-reference to determine the total number of times each feature appeared in each article and to calculate the relative frequency of each feature as the ratio between the number of uses of a given feature and the total number of words in that article. We note that four </w:t>
      </w:r>
      <w:r w:rsidRPr="00826F82">
        <w:rPr>
          <w:i/>
        </w:rPr>
        <w:t>control</w:t>
      </w:r>
      <w:r w:rsidRPr="00826F82">
        <w:t xml:space="preserve"> and two one-page-long </w:t>
      </w:r>
      <w:r w:rsidRPr="00826F82">
        <w:rPr>
          <w:i/>
        </w:rPr>
        <w:t>complexity</w:t>
      </w:r>
      <w:r w:rsidRPr="00826F82">
        <w:t xml:space="preserve"> articles did not include any features from Table 1.</w:t>
      </w:r>
    </w:p>
    <w:p w14:paraId="339F50F2" w14:textId="77777777" w:rsidR="00FF1AFD" w:rsidRPr="00826F82" w:rsidRDefault="00FF1AFD" w:rsidP="00FF1AFD">
      <w:pPr>
        <w:spacing w:before="120" w:after="120"/>
        <w:rPr>
          <w:u w:val="single"/>
        </w:rPr>
      </w:pPr>
      <w:r w:rsidRPr="00826F82">
        <w:rPr>
          <w:u w:val="single"/>
        </w:rPr>
        <w:t>Analysis</w:t>
      </w:r>
    </w:p>
    <w:p w14:paraId="01F12058" w14:textId="77777777" w:rsidR="00FF1AFD" w:rsidRPr="00826F82" w:rsidRDefault="00FF1AFD" w:rsidP="00FF1AFD">
      <w:pPr>
        <w:spacing w:before="120" w:after="120"/>
        <w:rPr>
          <w:i/>
        </w:rPr>
      </w:pPr>
      <w:r w:rsidRPr="00826F82">
        <w:rPr>
          <w:i/>
        </w:rPr>
        <w:t>Spatiotemporal patterns in the study of complexity</w:t>
      </w:r>
    </w:p>
    <w:p w14:paraId="1A728DF0" w14:textId="1F3F3672" w:rsidR="00FF1AFD" w:rsidRPr="00826F82" w:rsidRDefault="00FF1AFD" w:rsidP="00FF1AFD">
      <w:pPr>
        <w:spacing w:before="120" w:after="120"/>
      </w:pPr>
      <w:r w:rsidRPr="00826F82">
        <w:t xml:space="preserve">The first set of analyses was aimed at describing general patterns in </w:t>
      </w:r>
      <w:r w:rsidRPr="00826F82">
        <w:rPr>
          <w:i/>
        </w:rPr>
        <w:t xml:space="preserve">complexity </w:t>
      </w:r>
      <w:r w:rsidRPr="00826F82">
        <w:t xml:space="preserve">articles. We assessed the number of </w:t>
      </w:r>
      <w:r w:rsidRPr="00826F82">
        <w:rPr>
          <w:i/>
        </w:rPr>
        <w:t xml:space="preserve">complexity </w:t>
      </w:r>
      <w:r w:rsidRPr="00826F82">
        <w:t>articles published each year up to 2020 to determine whether research effort increased over time. We also extracted the affiliation of all authors from each article to investigate whether the collaborations were carried out nationally or internationally, and how these were globally distributed. We automatically retrieved the geographic coordinates for each affiliation using the package ‘ggmap’ v.3.0.0</w:t>
      </w:r>
      <w:r w:rsidR="001E63E2" w:rsidRPr="00826F82">
        <w:t xml:space="preserve"> </w:t>
      </w:r>
      <w:hyperlink r:id="rId792">
        <w:r w:rsidRPr="00826F82">
          <w:rPr>
            <w:color w:val="000000"/>
          </w:rPr>
          <w:t>(</w:t>
        </w:r>
      </w:hyperlink>
      <w:hyperlink r:id="rId793">
        <w:r w:rsidRPr="00826F82">
          <w:rPr>
            <w:i/>
            <w:color w:val="000000"/>
          </w:rPr>
          <w:t>137</w:t>
        </w:r>
      </w:hyperlink>
      <w:hyperlink r:id="rId794">
        <w:r w:rsidRPr="00826F82">
          <w:rPr>
            <w:color w:val="000000"/>
          </w:rPr>
          <w:t>)</w:t>
        </w:r>
      </w:hyperlink>
      <w:del w:id="650" w:author="Roza, Caio G" w:date="2023-04-06T23:06:00Z">
        <w:r w:rsidRPr="00826F82">
          <w:rPr>
            <w:color w:val="000000"/>
          </w:rPr>
          <w:delText>(</w:delText>
        </w:r>
        <w:r w:rsidRPr="00826F82">
          <w:rPr>
            <w:i/>
            <w:color w:val="000000"/>
          </w:rPr>
          <w:delText>137</w:delText>
        </w:r>
        <w:r w:rsidRPr="00826F82">
          <w:rPr>
            <w:color w:val="000000"/>
          </w:rPr>
          <w:delText>)</w:delText>
        </w:r>
        <w:r w:rsidRPr="00826F82">
          <w:delText>.</w:delText>
        </w:r>
      </w:del>
      <w:ins w:id="651" w:author="Roza, Caio G" w:date="2023-04-06T23:06:00Z">
        <w:r w:rsidRPr="00826F82">
          <w:t>.</w:t>
        </w:r>
      </w:ins>
    </w:p>
    <w:p w14:paraId="37BBEBFC" w14:textId="77777777" w:rsidR="00FF1AFD" w:rsidRPr="00826F82" w:rsidRDefault="00FF1AFD" w:rsidP="00FF1AFD">
      <w:pPr>
        <w:spacing w:before="120" w:after="120"/>
        <w:rPr>
          <w:i/>
        </w:rPr>
      </w:pPr>
      <w:r w:rsidRPr="00826F82">
        <w:rPr>
          <w:i/>
        </w:rPr>
        <w:t>Topic modelling</w:t>
      </w:r>
    </w:p>
    <w:p w14:paraId="3F58EB14" w14:textId="27B56A36" w:rsidR="00FF1AFD" w:rsidRPr="00826F82" w:rsidRDefault="00FF1AFD" w:rsidP="00FF1AFD">
      <w:pPr>
        <w:spacing w:before="120" w:after="120"/>
      </w:pPr>
      <w:r w:rsidRPr="00826F82">
        <w:t>We ran a topic modelling analysis using the LDA method</w:t>
      </w:r>
      <w:r w:rsidR="001E63E2" w:rsidRPr="00826F82">
        <w:t xml:space="preserve"> </w:t>
      </w:r>
      <w:hyperlink r:id="rId795">
        <w:r w:rsidRPr="00826F82">
          <w:rPr>
            <w:color w:val="000000"/>
          </w:rPr>
          <w:t>(</w:t>
        </w:r>
      </w:hyperlink>
      <w:hyperlink r:id="rId796">
        <w:r w:rsidRPr="00826F82">
          <w:rPr>
            <w:i/>
            <w:color w:val="000000"/>
          </w:rPr>
          <w:t>138</w:t>
        </w:r>
      </w:hyperlink>
      <w:hyperlink r:id="rId797">
        <w:r w:rsidRPr="00826F82">
          <w:rPr>
            <w:color w:val="000000"/>
          </w:rPr>
          <w:t>)</w:t>
        </w:r>
      </w:hyperlink>
      <w:del w:id="652" w:author="Roza, Caio G" w:date="2023-04-06T23:06:00Z">
        <w:r w:rsidRPr="00826F82">
          <w:rPr>
            <w:color w:val="000000"/>
          </w:rPr>
          <w:delText>(</w:delText>
        </w:r>
        <w:r w:rsidRPr="00826F82">
          <w:rPr>
            <w:i/>
            <w:color w:val="000000"/>
          </w:rPr>
          <w:delText>138</w:delText>
        </w:r>
        <w:r w:rsidRPr="00826F82">
          <w:rPr>
            <w:color w:val="000000"/>
          </w:rPr>
          <w:delText>)</w:delText>
        </w:r>
      </w:del>
      <w:r w:rsidRPr="00826F82">
        <w:t xml:space="preserve"> to verify whether the 23 features we selected through the critical review (Table 1) are meaningful to describe ecological complexity. LDA assumes that text documents are a mixture of topics, and topics are composed of a mixture of words (with individual words having differential probabilities of associating to a </w:t>
      </w:r>
      <w:r w:rsidRPr="00826F82">
        <w:lastRenderedPageBreak/>
        <w:t xml:space="preserve">given topic). LDA is a mathematical method for finding the mixture of words that is associated with each topic, while also determining the mixture of topics that describes each document. First, we extracted the full-text of all articles in the </w:t>
      </w:r>
      <w:r w:rsidRPr="00826F82">
        <w:rPr>
          <w:i/>
        </w:rPr>
        <w:t>complexity</w:t>
      </w:r>
      <w:r w:rsidRPr="00826F82">
        <w:t xml:space="preserve"> and </w:t>
      </w:r>
      <w:r w:rsidRPr="00826F82">
        <w:rPr>
          <w:i/>
        </w:rPr>
        <w:t>control</w:t>
      </w:r>
      <w:r w:rsidRPr="00826F82">
        <w:t xml:space="preserve"> groups and preprocessed the text (e.g., removed stop words and punctuation, combined hyphenated words, and singularized all words). Next, we ran a LDA on the pre-processed text of all articles with the function LDA in the R package ‘topicmodels’ v. 0.2.12</w:t>
      </w:r>
      <w:r w:rsidR="001E63E2" w:rsidRPr="00826F82">
        <w:t xml:space="preserve"> </w:t>
      </w:r>
      <w:hyperlink r:id="rId798">
        <w:r w:rsidRPr="00826F82">
          <w:rPr>
            <w:color w:val="000000"/>
          </w:rPr>
          <w:t>(</w:t>
        </w:r>
      </w:hyperlink>
      <w:hyperlink r:id="rId799">
        <w:r w:rsidRPr="00826F82">
          <w:rPr>
            <w:i/>
            <w:color w:val="000000"/>
          </w:rPr>
          <w:t>139</w:t>
        </w:r>
      </w:hyperlink>
      <w:hyperlink r:id="rId800">
        <w:r w:rsidRPr="00826F82">
          <w:rPr>
            <w:color w:val="000000"/>
          </w:rPr>
          <w:t>)</w:t>
        </w:r>
      </w:hyperlink>
      <w:del w:id="653" w:author="Roza, Caio G" w:date="2023-04-06T23:06:00Z">
        <w:r w:rsidRPr="00826F82">
          <w:rPr>
            <w:color w:val="000000"/>
          </w:rPr>
          <w:delText>(</w:delText>
        </w:r>
        <w:r w:rsidRPr="00826F82">
          <w:rPr>
            <w:i/>
            <w:color w:val="000000"/>
          </w:rPr>
          <w:delText>139</w:delText>
        </w:r>
        <w:r w:rsidRPr="00826F82">
          <w:rPr>
            <w:color w:val="000000"/>
          </w:rPr>
          <w:delText>)</w:delText>
        </w:r>
        <w:r w:rsidRPr="00826F82">
          <w:delText>,</w:delText>
        </w:r>
      </w:del>
      <w:ins w:id="654" w:author="Roza, Caio G" w:date="2023-04-06T23:06:00Z">
        <w:r w:rsidRPr="00826F82">
          <w:t>,</w:t>
        </w:r>
      </w:ins>
      <w:r w:rsidRPr="00826F82">
        <w:t xml:space="preserve"> setting the number of topics to 100 and using the variational expectation-maximization algorithm. We then extracted the per-topic-per-word probability for each word (beta parameter; Fig. S2). Because LDA provides near-zero probability for most of the words in topics, we selected only the 0.5% highest probabilities of our data in each topic by taking only the values above the upper limit of the 0.99 Highest Density Interval (HDI) of our posterior distribution. Afterward, we ranked the beta values of each word within each topic and grouped them based on whether they ranked at the lowest (Q1) or the highest quantile (Q4). If the probability and the frequency of a feature was higher in the </w:t>
      </w:r>
      <w:r w:rsidRPr="00826F82">
        <w:rPr>
          <w:i/>
        </w:rPr>
        <w:t>complexity</w:t>
      </w:r>
      <w:r w:rsidRPr="00826F82">
        <w:t xml:space="preserve"> group, we </w:t>
      </w:r>
      <w:r w:rsidR="002F3A2A" w:rsidRPr="00826F82">
        <w:t>considered</w:t>
      </w:r>
      <w:r w:rsidRPr="00826F82">
        <w:t xml:space="preserve"> it to be more important in characterizing this group.</w:t>
      </w:r>
    </w:p>
    <w:p w14:paraId="513F3183" w14:textId="77777777" w:rsidR="00FF1AFD" w:rsidRPr="00826F82" w:rsidRDefault="00FF1AFD" w:rsidP="00FF1AFD">
      <w:pPr>
        <w:spacing w:before="120" w:after="120"/>
        <w:rPr>
          <w:i/>
        </w:rPr>
      </w:pPr>
      <w:r w:rsidRPr="00826F82">
        <w:rPr>
          <w:i/>
        </w:rPr>
        <w:t>The diversity of complexity articles</w:t>
      </w:r>
    </w:p>
    <w:p w14:paraId="005B40DE" w14:textId="544D7979" w:rsidR="00FF1AFD" w:rsidRPr="00826F82" w:rsidRDefault="00FF1AFD" w:rsidP="00FF1AFD">
      <w:pPr>
        <w:spacing w:before="120" w:after="120"/>
      </w:pPr>
      <w:r w:rsidRPr="00826F82">
        <w:t xml:space="preserve">To compare </w:t>
      </w:r>
      <w:r w:rsidRPr="00826F82">
        <w:rPr>
          <w:i/>
        </w:rPr>
        <w:t xml:space="preserve">complexity </w:t>
      </w:r>
      <w:r w:rsidRPr="00826F82">
        <w:t xml:space="preserve">and </w:t>
      </w:r>
      <w:r w:rsidRPr="00826F82">
        <w:rPr>
          <w:i/>
        </w:rPr>
        <w:t xml:space="preserve">control </w:t>
      </w:r>
      <w:r w:rsidRPr="00826F82">
        <w:t>articles, we ran a series of analyses inspired by classical community-level biodiversity analyses. In these analyses, we treated each complexity feature as a ‘species’, and each article as a ‘site’. We calculated feature richness (i.e., number of features discussed in each article) and the effective number of features of first order</w:t>
      </w:r>
      <w:r w:rsidR="001E63E2" w:rsidRPr="00826F82">
        <w:t xml:space="preserve"> </w:t>
      </w:r>
      <w:hyperlink r:id="rId801">
        <w:r w:rsidR="002F3A2A" w:rsidRPr="00826F82">
          <w:rPr>
            <w:color w:val="000000"/>
          </w:rPr>
          <w:t>[</w:t>
        </w:r>
        <w:r w:rsidRPr="00826F82">
          <w:rPr>
            <w:color w:val="000000"/>
          </w:rPr>
          <w:t xml:space="preserve">i.e., exponential of the Shannon entropy calculated using the relative frequency of features used in each paper </w:t>
        </w:r>
      </w:hyperlink>
      <w:ins w:id="655" w:author="Roza, Caio G" w:date="2023-04-06T23:06:00Z">
        <w:r w:rsidR="002F3A2A" w:rsidRPr="00826F82">
          <w:rPr>
            <w:color w:val="000000"/>
          </w:rPr>
          <w:t>(</w:t>
        </w:r>
      </w:ins>
      <w:hyperlink r:id="rId802">
        <w:r w:rsidRPr="00826F82">
          <w:rPr>
            <w:i/>
            <w:color w:val="000000"/>
          </w:rPr>
          <w:t>140</w:t>
        </w:r>
      </w:hyperlink>
      <w:hyperlink r:id="rId803">
        <w:r w:rsidRPr="00826F82">
          <w:rPr>
            <w:color w:val="000000"/>
          </w:rPr>
          <w:t>)</w:t>
        </w:r>
      </w:hyperlink>
      <w:del w:id="656" w:author="Roza, Caio G" w:date="2023-04-06T23:06:00Z">
        <w:r w:rsidR="002F3A2A" w:rsidRPr="00826F82">
          <w:rPr>
            <w:color w:val="000000"/>
          </w:rPr>
          <w:delText>[</w:delText>
        </w:r>
        <w:r w:rsidRPr="00826F82">
          <w:rPr>
            <w:color w:val="000000"/>
          </w:rPr>
          <w:delText xml:space="preserve">i.e., exponential of the Shannon entropy calculated using the relative frequency of features used in each paper </w:delText>
        </w:r>
        <w:r w:rsidR="002F3A2A" w:rsidRPr="00826F82">
          <w:rPr>
            <w:color w:val="000000"/>
          </w:rPr>
          <w:delText>(</w:delText>
        </w:r>
        <w:r w:rsidRPr="00826F82">
          <w:rPr>
            <w:i/>
            <w:color w:val="000000"/>
          </w:rPr>
          <w:delText>140</w:delText>
        </w:r>
        <w:r w:rsidRPr="00826F82">
          <w:rPr>
            <w:color w:val="000000"/>
          </w:rPr>
          <w:delText>)</w:delText>
        </w:r>
        <w:r w:rsidRPr="00826F82">
          <w:delText>],</w:delText>
        </w:r>
      </w:del>
      <w:ins w:id="657" w:author="Roza, Caio G" w:date="2023-04-06T23:06:00Z">
        <w:r w:rsidRPr="00826F82">
          <w:t>],</w:t>
        </w:r>
      </w:ins>
      <w:r w:rsidRPr="00826F82">
        <w:t xml:space="preserve"> to evaluate whether </w:t>
      </w:r>
      <w:r w:rsidRPr="00826F82">
        <w:rPr>
          <w:i/>
        </w:rPr>
        <w:t xml:space="preserve">complexity </w:t>
      </w:r>
      <w:r w:rsidRPr="00826F82">
        <w:t xml:space="preserve">articles tend to encompass more of the features typical of ecological complexity compared to </w:t>
      </w:r>
      <w:r w:rsidRPr="00826F82">
        <w:rPr>
          <w:i/>
        </w:rPr>
        <w:t xml:space="preserve">control </w:t>
      </w:r>
      <w:r w:rsidRPr="00826F82">
        <w:t>articles. Given how we delimited the terms associated with complexity, we assumed that articles referring to more features should generally capture the idea of complexity better (but see “</w:t>
      </w:r>
      <w:r w:rsidRPr="00826F82">
        <w:rPr>
          <w:i/>
          <w:u w:val="single"/>
        </w:rPr>
        <w:t xml:space="preserve">How </w:t>
      </w:r>
      <w:ins w:id="658" w:author="Roza, Caio G" w:date="2023-04-06T23:06:00Z">
        <w:r w:rsidR="00921C4C" w:rsidRPr="00E91065">
          <w:rPr>
            <w:i/>
            <w:highlight w:val="yellow"/>
            <w:u w:val="single"/>
          </w:rPr>
          <w:t>is</w:t>
        </w:r>
      </w:ins>
      <w:del w:id="659" w:author="Roza, Caio G" w:date="2023-04-06T23:06:00Z">
        <w:r w:rsidRPr="00826F82">
          <w:rPr>
            <w:i/>
            <w:u w:val="single"/>
          </w:rPr>
          <w:delText>do authors conceptualize</w:delText>
        </w:r>
      </w:del>
      <w:r w:rsidRPr="00826F82">
        <w:rPr>
          <w:i/>
          <w:u w:val="single"/>
        </w:rPr>
        <w:t xml:space="preserve"> ecological complexity</w:t>
      </w:r>
      <w:ins w:id="660" w:author="Roza, Caio G" w:date="2023-04-06T23:06:00Z">
        <w:r w:rsidR="00921C4C" w:rsidRPr="00E91065">
          <w:rPr>
            <w:i/>
            <w:highlight w:val="yellow"/>
            <w:u w:val="single"/>
          </w:rPr>
          <w:t xml:space="preserve"> discussed in the literature</w:t>
        </w:r>
        <w:r w:rsidRPr="00826F82">
          <w:rPr>
            <w:i/>
            <w:u w:val="single"/>
          </w:rPr>
          <w:t>?</w:t>
        </w:r>
        <w:r w:rsidRPr="00826F82">
          <w:t>”</w:t>
        </w:r>
      </w:ins>
      <w:del w:id="661" w:author="Roza, Caio G" w:date="2023-04-06T23:06:00Z">
        <w:r w:rsidRPr="00826F82">
          <w:rPr>
            <w:i/>
            <w:u w:val="single"/>
          </w:rPr>
          <w:delText>?</w:delText>
        </w:r>
        <w:r w:rsidRPr="00826F82">
          <w:delText>”</w:delText>
        </w:r>
      </w:del>
      <w:r w:rsidRPr="00826F82">
        <w:t xml:space="preserve"> for discussion of caveats).</w:t>
      </w:r>
    </w:p>
    <w:p w14:paraId="47D422B2" w14:textId="6D78271B" w:rsidR="00FF1AFD" w:rsidRPr="00826F82" w:rsidRDefault="00FF1AFD" w:rsidP="00FF1AFD">
      <w:pPr>
        <w:spacing w:before="120" w:after="120"/>
        <w:rPr>
          <w:i/>
        </w:rPr>
      </w:pPr>
      <w:r w:rsidRPr="00826F82">
        <w:t xml:space="preserve">Additionally, we assessed the uniqueness of the features in each </w:t>
      </w:r>
      <w:r w:rsidRPr="00826F82">
        <w:rPr>
          <w:i/>
        </w:rPr>
        <w:t xml:space="preserve">complexity </w:t>
      </w:r>
      <w:r w:rsidRPr="00826F82">
        <w:t xml:space="preserve">and </w:t>
      </w:r>
      <w:r w:rsidRPr="00826F82">
        <w:rPr>
          <w:i/>
        </w:rPr>
        <w:t xml:space="preserve">control </w:t>
      </w:r>
      <w:r w:rsidRPr="00826F82">
        <w:t>article by analyzing the multivariate homogeneity of group dispersion (PERMDISP), as calculated using the package ‘vegan’ v.2.5.7</w:t>
      </w:r>
      <w:r w:rsidR="001E63E2" w:rsidRPr="00826F82">
        <w:t xml:space="preserve"> </w:t>
      </w:r>
      <w:hyperlink r:id="rId804">
        <w:r w:rsidRPr="00826F82">
          <w:rPr>
            <w:color w:val="000000"/>
          </w:rPr>
          <w:t>(</w:t>
        </w:r>
      </w:hyperlink>
      <w:hyperlink r:id="rId805">
        <w:r w:rsidRPr="00826F82">
          <w:rPr>
            <w:i/>
            <w:color w:val="000000"/>
          </w:rPr>
          <w:t>141</w:t>
        </w:r>
      </w:hyperlink>
      <w:hyperlink r:id="rId806">
        <w:r w:rsidRPr="00826F82">
          <w:rPr>
            <w:color w:val="000000"/>
          </w:rPr>
          <w:t>)</w:t>
        </w:r>
      </w:hyperlink>
      <w:del w:id="662" w:author="Roza, Caio G" w:date="2023-04-06T23:06:00Z">
        <w:r w:rsidRPr="00826F82">
          <w:rPr>
            <w:color w:val="000000"/>
          </w:rPr>
          <w:delText>(</w:delText>
        </w:r>
        <w:r w:rsidRPr="00826F82">
          <w:rPr>
            <w:i/>
            <w:color w:val="000000"/>
          </w:rPr>
          <w:delText>141</w:delText>
        </w:r>
        <w:r w:rsidRPr="00826F82">
          <w:rPr>
            <w:color w:val="000000"/>
          </w:rPr>
          <w:delText>)</w:delText>
        </w:r>
        <w:r w:rsidRPr="00826F82">
          <w:delText>.</w:delText>
        </w:r>
      </w:del>
      <w:ins w:id="663" w:author="Roza, Caio G" w:date="2023-04-06T23:06:00Z">
        <w:r w:rsidRPr="00826F82">
          <w:t>.</w:t>
        </w:r>
      </w:ins>
      <w:r w:rsidRPr="00826F82">
        <w:t xml:space="preserve"> A common measure of multivariate dispersion (i.e., variance) for a group of samples (i.e., articles) is to calculate the average distance of group members (i.e., </w:t>
      </w:r>
      <w:r w:rsidRPr="00826F82">
        <w:rPr>
          <w:i/>
        </w:rPr>
        <w:t xml:space="preserve">control </w:t>
      </w:r>
      <w:r w:rsidRPr="00826F82">
        <w:t xml:space="preserve">vs. </w:t>
      </w:r>
      <w:r w:rsidRPr="00826F82">
        <w:rPr>
          <w:i/>
        </w:rPr>
        <w:t xml:space="preserve">complexity </w:t>
      </w:r>
      <w:r w:rsidRPr="00826F82">
        <w:t xml:space="preserve">articles) to their spatial median, and test if the dispersions are different with analysis of variance. PERMDISP requires a symmetrical matrix of dissimilarities between pairs of articles, which we calculated using the Bray-Curtis dissimilarity metric applied to each feature relative frequency. Lastly, we tested what features were typical of </w:t>
      </w:r>
      <w:r w:rsidRPr="00826F82">
        <w:rPr>
          <w:i/>
        </w:rPr>
        <w:t>complexity</w:t>
      </w:r>
      <w:r w:rsidRPr="00826F82">
        <w:t xml:space="preserve"> or </w:t>
      </w:r>
      <w:r w:rsidRPr="00826F82">
        <w:rPr>
          <w:i/>
        </w:rPr>
        <w:t>control</w:t>
      </w:r>
      <w:r w:rsidRPr="00826F82">
        <w:t xml:space="preserve"> articles using an indicator species analysis with ‘indicspecies’ v.1.7.9</w:t>
      </w:r>
      <w:r w:rsidR="001E63E2" w:rsidRPr="00826F82">
        <w:t xml:space="preserve"> </w:t>
      </w:r>
      <w:hyperlink r:id="rId807">
        <w:r w:rsidRPr="00826F82">
          <w:rPr>
            <w:color w:val="000000"/>
          </w:rPr>
          <w:t>(</w:t>
        </w:r>
      </w:hyperlink>
      <w:hyperlink r:id="rId808">
        <w:r w:rsidRPr="00826F82">
          <w:rPr>
            <w:i/>
            <w:color w:val="000000"/>
          </w:rPr>
          <w:t>142</w:t>
        </w:r>
      </w:hyperlink>
      <w:hyperlink r:id="rId809">
        <w:r w:rsidRPr="00826F82">
          <w:rPr>
            <w:color w:val="000000"/>
          </w:rPr>
          <w:t>)</w:t>
        </w:r>
      </w:hyperlink>
      <w:del w:id="664" w:author="Roza, Caio G" w:date="2023-04-06T23:06:00Z">
        <w:r w:rsidRPr="00826F82">
          <w:rPr>
            <w:color w:val="000000"/>
          </w:rPr>
          <w:delText>(</w:delText>
        </w:r>
        <w:r w:rsidRPr="00826F82">
          <w:rPr>
            <w:i/>
            <w:color w:val="000000"/>
          </w:rPr>
          <w:delText>142</w:delText>
        </w:r>
        <w:r w:rsidRPr="00826F82">
          <w:rPr>
            <w:color w:val="000000"/>
          </w:rPr>
          <w:delText>)</w:delText>
        </w:r>
        <w:r w:rsidRPr="00826F82">
          <w:rPr>
            <w:i/>
          </w:rPr>
          <w:delText>.</w:delText>
        </w:r>
      </w:del>
      <w:ins w:id="665" w:author="Roza, Caio G" w:date="2023-04-06T23:06:00Z">
        <w:r w:rsidRPr="00826F82">
          <w:rPr>
            <w:i/>
          </w:rPr>
          <w:t>.</w:t>
        </w:r>
      </w:ins>
    </w:p>
    <w:p w14:paraId="3043DA49" w14:textId="77777777" w:rsidR="00FF1AFD" w:rsidRPr="00826F82" w:rsidRDefault="00FF1AFD" w:rsidP="00FF1AFD">
      <w:pPr>
        <w:spacing w:before="120" w:after="120"/>
        <w:rPr>
          <w:i/>
        </w:rPr>
      </w:pPr>
      <w:r w:rsidRPr="00826F82">
        <w:rPr>
          <w:i/>
        </w:rPr>
        <w:t>Network of complexity features</w:t>
      </w:r>
    </w:p>
    <w:p w14:paraId="3619FFA8" w14:textId="77777777" w:rsidR="00FF1AFD" w:rsidRPr="00826F82" w:rsidRDefault="00FF1AFD" w:rsidP="00FF1AFD">
      <w:pPr>
        <w:spacing w:before="120" w:after="120"/>
      </w:pPr>
      <w:r w:rsidRPr="00826F82">
        <w:t xml:space="preserve">We explored relationships among the complexity features using a network approach. Specifically, we constructed a bipartite (i.e., containing two node types) directed network to link </w:t>
      </w:r>
      <w:r w:rsidRPr="00826F82">
        <w:rPr>
          <w:i/>
        </w:rPr>
        <w:t>complexity</w:t>
      </w:r>
      <w:r w:rsidRPr="00826F82">
        <w:t xml:space="preserve"> articles with the features retrieved from our review (Table 1). In this network, the first node type represents individual articles, and the second node type represents the features. We weighted</w:t>
      </w:r>
      <w:ins w:id="666" w:author="Roza, Caio G" w:date="2023-04-06T23:06:00Z">
        <w:r w:rsidRPr="00826F82">
          <w:t xml:space="preserve"> </w:t>
        </w:r>
        <w:r w:rsidR="00921C4C" w:rsidRPr="00E91065">
          <w:rPr>
            <w:highlight w:val="yellow"/>
          </w:rPr>
          <w:t>the</w:t>
        </w:r>
      </w:ins>
      <w:r w:rsidRPr="00826F82">
        <w:t xml:space="preserve"> edges connecting the two node types in the bipartite network by the relative usage of each feature within each article. Once we constructed the bi-partite network, we projected it as a single mode or ‘unipartite’ network for ease of visualization and analysis. In the unipartite network, all nodes are treated as the same type and directionality is lost. We calculated the importance of each node in the network as the sum of the edge weights of the adjacent edges of the node (henceforth </w:t>
      </w:r>
      <w:r w:rsidRPr="00826F82">
        <w:lastRenderedPageBreak/>
        <w:t>‘strength’). We also estimated realized connectance (RC), namely the proportion of possible links between nodes that are realized, as</w:t>
      </w:r>
    </w:p>
    <w:p w14:paraId="1E71A168" w14:textId="77777777" w:rsidR="00FF1AFD" w:rsidRPr="00826F82" w:rsidRDefault="00FF1AFD" w:rsidP="00FF1AFD">
      <w:pPr>
        <w:spacing w:before="120" w:after="120"/>
        <w:jc w:val="center"/>
        <w:rPr>
          <w:rFonts w:ascii="Arial" w:eastAsia="Arial" w:hAnsi="Arial" w:cs="Arial"/>
        </w:rPr>
      </w:pPr>
      <m:oMath>
        <m:r>
          <w:rPr>
            <w:rFonts w:ascii="Cambria Math" w:hAnsi="Cambria Math"/>
          </w:rPr>
          <m:t>RC=L</m:t>
        </m:r>
        <m:d>
          <m:dPr>
            <m:begChr m:val="["/>
            <m:endChr m:val="]"/>
            <m:ctrlPr>
              <w:rPr>
                <w:rFonts w:ascii="Cambria Math" w:hAnsi="Cambria Math"/>
              </w:rPr>
            </m:ctrlPr>
          </m:dPr>
          <m:e>
            <m:f>
              <m:fPr>
                <m:ctrlPr>
                  <w:rPr>
                    <w:rFonts w:ascii="Cambria Math" w:hAnsi="Cambria Math"/>
                  </w:rPr>
                </m:ctrlPr>
              </m:fPr>
              <m:num>
                <m:r>
                  <w:rPr>
                    <w:rFonts w:ascii="Cambria Math" w:hAnsi="Cambria Math"/>
                  </w:rPr>
                  <m:t>2</m:t>
                </m:r>
              </m:num>
              <m:den>
                <m:r>
                  <w:rPr>
                    <w:rFonts w:ascii="Cambria Math" w:hAnsi="Cambria Math"/>
                  </w:rPr>
                  <m:t>S</m:t>
                </m:r>
                <m:d>
                  <m:dPr>
                    <m:ctrlPr>
                      <w:rPr>
                        <w:rFonts w:ascii="Cambria Math" w:hAnsi="Cambria Math"/>
                      </w:rPr>
                    </m:ctrlPr>
                  </m:dPr>
                  <m:e>
                    <m:r>
                      <w:rPr>
                        <w:rFonts w:ascii="Cambria Math" w:hAnsi="Cambria Math"/>
                      </w:rPr>
                      <m:t>S-1</m:t>
                    </m:r>
                  </m:e>
                </m:d>
              </m:den>
            </m:f>
          </m:e>
        </m:d>
      </m:oMath>
      <w:r w:rsidRPr="00826F82">
        <w:rPr>
          <w:sz w:val="22"/>
          <w:szCs w:val="22"/>
        </w:rPr>
        <w:t>,</w:t>
      </w:r>
    </w:p>
    <w:p w14:paraId="0849D04D" w14:textId="1A163B8C" w:rsidR="00FF1AFD" w:rsidRPr="00826F82" w:rsidRDefault="00701C9D" w:rsidP="00FF1AFD">
      <w:pPr>
        <w:spacing w:before="120" w:after="120"/>
      </w:pPr>
      <w:r w:rsidRPr="00826F82">
        <w:t xml:space="preserve">where S represents the number of nodes and L is the actual number of </w:t>
      </w:r>
      <w:ins w:id="667" w:author="Roza, Caio G" w:date="2023-04-06T23:06:00Z">
        <w:r w:rsidR="00921C4C" w:rsidRPr="00E91065">
          <w:rPr>
            <w:highlight w:val="yellow"/>
          </w:rPr>
          <w:t>links</w:t>
        </w:r>
      </w:ins>
      <w:del w:id="668" w:author="Roza, Caio G" w:date="2023-04-06T23:06:00Z">
        <w:r w:rsidRPr="00826F82">
          <w:delText>edges</w:delText>
        </w:r>
      </w:del>
      <w:r w:rsidRPr="00826F82">
        <w:t xml:space="preserve"> realized among all the nodes in the network. To estimate the degree of discrepancy between article types, we tested the probability of connection between </w:t>
      </w:r>
      <w:r w:rsidRPr="00826F82">
        <w:rPr>
          <w:i/>
        </w:rPr>
        <w:t>complexity</w:t>
      </w:r>
      <w:r w:rsidRPr="00826F82">
        <w:t xml:space="preserve"> and </w:t>
      </w:r>
      <w:r w:rsidRPr="00826F82">
        <w:rPr>
          <w:i/>
        </w:rPr>
        <w:t>control</w:t>
      </w:r>
      <w:r w:rsidRPr="00826F82">
        <w:t xml:space="preserve"> articles within the network by using Exponential Random Graph Model </w:t>
      </w:r>
      <w:hyperlink r:id="rId810">
        <w:r w:rsidRPr="00826F82">
          <w:rPr>
            <w:color w:val="000000"/>
          </w:rPr>
          <w:t xml:space="preserve">(ERGM; </w:t>
        </w:r>
      </w:hyperlink>
      <w:hyperlink r:id="rId811">
        <w:r w:rsidRPr="00826F82">
          <w:rPr>
            <w:i/>
            <w:color w:val="000000"/>
          </w:rPr>
          <w:t>143</w:t>
        </w:r>
      </w:hyperlink>
      <w:hyperlink r:id="rId812">
        <w:r w:rsidRPr="00826F82">
          <w:rPr>
            <w:color w:val="000000"/>
          </w:rPr>
          <w:t>)</w:t>
        </w:r>
      </w:hyperlink>
      <w:del w:id="669" w:author="Roza, Caio G" w:date="2023-04-06T23:06:00Z">
        <w:r w:rsidRPr="00826F82">
          <w:rPr>
            <w:color w:val="000000"/>
          </w:rPr>
          <w:delText xml:space="preserve">(ERGM; </w:delText>
        </w:r>
        <w:r w:rsidRPr="00826F82">
          <w:rPr>
            <w:i/>
            <w:color w:val="000000"/>
          </w:rPr>
          <w:delText>143</w:delText>
        </w:r>
        <w:r w:rsidRPr="00826F82">
          <w:rPr>
            <w:color w:val="000000"/>
          </w:rPr>
          <w:delText>)</w:delText>
        </w:r>
        <w:r w:rsidRPr="00826F82">
          <w:delText>.</w:delText>
        </w:r>
      </w:del>
      <w:ins w:id="670" w:author="Roza, Caio G" w:date="2023-04-06T23:06:00Z">
        <w:r w:rsidRPr="00826F82">
          <w:t>.</w:t>
        </w:r>
      </w:ins>
      <w:r w:rsidRPr="00826F82">
        <w:t xml:space="preserve"> In ERGMs, </w:t>
      </w:r>
      <m:oMath>
        <m:sSub>
          <m:sSubPr>
            <m:ctrlPr>
              <w:rPr>
                <w:rFonts w:ascii="Cambria Math" w:hAnsi="Cambria Math"/>
              </w:rPr>
            </m:ctrlPr>
          </m:sSubPr>
          <m:e>
            <m:r>
              <w:rPr>
                <w:rFonts w:ascii="Cambria Math" w:hAnsi="Cambria Math"/>
              </w:rPr>
              <m:t>Y</m:t>
            </m:r>
          </m:e>
          <m:sub>
            <m:r>
              <w:rPr>
                <w:rFonts w:ascii="Cambria Math" w:hAnsi="Cambria Math"/>
              </w:rPr>
              <m:t>ij</m:t>
            </m:r>
          </m:sub>
        </m:sSub>
      </m:oMath>
      <w:r w:rsidRPr="00826F82">
        <w:t xml:space="preserve"> designates the probability of forming </w:t>
      </w:r>
      <w:ins w:id="671" w:author="Roza, Caio G" w:date="2023-04-06T23:06:00Z">
        <w:r w:rsidR="00921C4C" w:rsidRPr="00E91065">
          <w:rPr>
            <w:highlight w:val="yellow"/>
          </w:rPr>
          <w:t>a link</w:t>
        </w:r>
      </w:ins>
      <w:del w:id="672" w:author="Roza, Caio G" w:date="2023-04-06T23:06:00Z">
        <w:r w:rsidRPr="00826F82">
          <w:delText>an edge</w:delText>
        </w:r>
      </w:del>
      <w:r w:rsidRPr="00826F82">
        <w:t xml:space="preserve"> between articles </w:t>
      </w:r>
      <w:r w:rsidRPr="00826F82">
        <w:rPr>
          <w:i/>
        </w:rPr>
        <w:t xml:space="preserve">i </w:t>
      </w:r>
      <w:r w:rsidRPr="00826F82">
        <w:t xml:space="preserve">and </w:t>
      </w:r>
      <w:r w:rsidRPr="00826F82">
        <w:rPr>
          <w:i/>
        </w:rPr>
        <w:t xml:space="preserve">j </w:t>
      </w:r>
      <w:r w:rsidRPr="00826F82">
        <w:t xml:space="preserve">with </w:t>
      </w:r>
      <m:oMath>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=1</m:t>
        </m:r>
      </m:oMath>
      <w:r w:rsidRPr="00826F82">
        <w:t xml:space="preserve"> if there is a network </w:t>
      </w:r>
      <w:ins w:id="673" w:author="Roza, Caio G" w:date="2023-04-06T23:06:00Z">
        <w:r w:rsidR="00921C4C" w:rsidRPr="00E91065">
          <w:rPr>
            <w:highlight w:val="yellow"/>
          </w:rPr>
          <w:t>link</w:t>
        </w:r>
      </w:ins>
      <w:del w:id="674" w:author="Roza, Caio G" w:date="2023-04-06T23:06:00Z">
        <w:r w:rsidRPr="00826F82">
          <w:delText>edge</w:delText>
        </w:r>
      </w:del>
      <w:r w:rsidRPr="00826F82">
        <w:t xml:space="preserve">, and </w:t>
      </w:r>
      <m:oMath>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=0</m:t>
        </m:r>
      </m:oMath>
      <w:r w:rsidRPr="00826F82">
        <w:t xml:space="preserve"> otherwise. Each value </w:t>
      </w:r>
      <m:oMath>
        <m:sSub>
          <m:sSubPr>
            <m:ctrlPr>
              <w:rPr>
                <w:rFonts w:ascii="Cambria Math" w:hAnsi="Cambria Math"/>
              </w:rPr>
            </m:ctrlPr>
          </m:sSubPr>
          <m:e>
            <m:r>
              <w:rPr>
                <w:rFonts w:ascii="Cambria Math" w:hAnsi="Cambria Math"/>
              </w:rPr>
              <m:t>y</m:t>
            </m:r>
          </m:e>
          <m:sub>
            <m:r>
              <w:rPr>
                <w:rFonts w:ascii="Cambria Math" w:hAnsi="Cambria Math"/>
              </w:rPr>
              <m:t>ij</m:t>
            </m:r>
          </m:sub>
        </m:sSub>
      </m:oMath>
      <w:r w:rsidRPr="00826F82">
        <w:t xml:space="preserve"> specifies the observed value </w:t>
      </w:r>
      <m:oMath>
        <m:sSub>
          <m:sSubPr>
            <m:ctrlPr>
              <w:rPr>
                <w:rFonts w:ascii="Cambria Math" w:hAnsi="Cambria Math"/>
              </w:rPr>
            </m:ctrlPr>
          </m:sSubPr>
          <m:e>
            <m:r>
              <w:rPr>
                <w:rFonts w:ascii="Cambria Math" w:hAnsi="Cambria Math"/>
              </w:rPr>
              <m:t>Y</m:t>
            </m:r>
          </m:e>
          <m:sub>
            <m:r>
              <w:rPr>
                <w:rFonts w:ascii="Cambria Math" w:hAnsi="Cambria Math"/>
              </w:rPr>
              <m:t>ij</m:t>
            </m:r>
          </m:sub>
        </m:sSub>
      </m:oMath>
      <w:r w:rsidRPr="00826F82">
        <w:t xml:space="preserve"> in a system governed by a matrix of predictor variables </w:t>
      </w:r>
      <w:r w:rsidRPr="00826F82">
        <w:rPr>
          <w:b/>
        </w:rPr>
        <w:t>Y</w:t>
      </w:r>
      <w:r w:rsidRPr="00826F82">
        <w:t xml:space="preserve"> and </w:t>
      </w:r>
      <w:ins w:id="675" w:author="Roza, Caio G" w:date="2023-04-06T23:06:00Z">
        <w:r w:rsidR="00921C4C" w:rsidRPr="00E91065">
          <w:rPr>
            <w:highlight w:val="yellow"/>
          </w:rPr>
          <w:t>links</w:t>
        </w:r>
      </w:ins>
      <w:del w:id="676" w:author="Roza, Caio G" w:date="2023-04-06T23:06:00Z">
        <w:r w:rsidRPr="00826F82">
          <w:delText>edges</w:delText>
        </w:r>
      </w:del>
      <w:r w:rsidRPr="00826F82">
        <w:t xml:space="preserve"> </w:t>
      </w:r>
      <w:r w:rsidRPr="00826F82">
        <w:rPr>
          <w:b/>
        </w:rPr>
        <w:t>y—</w:t>
      </w:r>
      <w:r w:rsidRPr="00826F82">
        <w:t>i.e., the network. The general form of ERGM can be derived as follows</w:t>
      </w:r>
      <w:r w:rsidR="00FF1AFD" w:rsidRPr="00826F82">
        <w:t>:</w:t>
      </w:r>
    </w:p>
    <w:p w14:paraId="12C8D252" w14:textId="77777777" w:rsidR="00FF1AFD" w:rsidRPr="00826F82" w:rsidRDefault="00FF1AFD" w:rsidP="00FF1AFD">
      <w:pPr>
        <w:spacing w:before="120" w:after="120"/>
        <w:jc w:val="center"/>
        <w:rPr>
          <w:sz w:val="22"/>
          <w:szCs w:val="22"/>
          <w:lang w:val="pt-BR"/>
        </w:rPr>
      </w:pPr>
      <w:r w:rsidRPr="00826F82">
        <w:t xml:space="preserve"> </w:t>
      </w:r>
      <w:r w:rsidRPr="00826F82">
        <w:rPr>
          <w:sz w:val="22"/>
          <w:szCs w:val="22"/>
          <w:lang w:val="pt-BR"/>
        </w:rPr>
        <w:t>Pr(</w:t>
      </w:r>
      <w:r w:rsidRPr="00826F82">
        <w:rPr>
          <w:b/>
          <w:sz w:val="22"/>
          <w:szCs w:val="22"/>
          <w:lang w:val="pt-BR"/>
        </w:rPr>
        <w:t>Y</w:t>
      </w:r>
      <w:r w:rsidRPr="00826F82">
        <w:rPr>
          <w:sz w:val="22"/>
          <w:szCs w:val="22"/>
          <w:lang w:val="pt-BR"/>
        </w:rPr>
        <w:t xml:space="preserve"> = y) = </w:t>
      </w:r>
      <m:oMath>
        <m:f>
          <m:fPr>
            <m:ctrlPr>
              <w:ins w:id="677" w:author="Roza, Caio G" w:date="2023-04-06T23:06:00Z">
                <w:rPr>
                  <w:rFonts w:ascii="Cambria Math" w:hAnsi="Cambria Math"/>
                </w:rPr>
              </w:ins>
            </m:ctrlPr>
          </m:fPr>
          <m:num>
            <m:r>
              <w:ins w:id="678" w:author="Roza, Caio G" w:date="2023-04-06T23:06:00Z">
                <w:rPr>
                  <w:rFonts w:ascii="Cambria Math" w:hAnsi="Cambria Math"/>
                </w:rPr>
                <m:t>exp</m:t>
              </w:ins>
            </m:r>
            <m:d>
              <m:dPr>
                <m:ctrlPr>
                  <w:ins w:id="679" w:author="Roza, Caio G" w:date="2023-04-06T23:06:00Z">
                    <w:rPr>
                      <w:rFonts w:ascii="Cambria Math" w:hAnsi="Cambria Math"/>
                    </w:rPr>
                  </w:ins>
                </m:ctrlPr>
              </m:dPr>
              <m:e>
                <m:sSup>
                  <m:sSupPr>
                    <m:ctrlPr>
                      <w:ins w:id="680" w:author="Roza, Caio G" w:date="2023-04-06T23:06:00Z">
                        <w:rPr>
                          <w:rFonts w:ascii="Cambria Math" w:hAnsi="Cambria Math"/>
                          <w:i/>
                          <w:highlight w:val="yellow"/>
                        </w:rPr>
                      </w:ins>
                    </m:ctrlPr>
                  </m:sSupPr>
                  <m:e>
                    <m:r>
                      <w:ins w:id="681" w:author="Roza, Caio G" w:date="2023-04-06T23:06:00Z">
                        <w:rPr>
                          <w:rFonts w:ascii="Cambria Math" w:hAnsi="Cambria Math"/>
                          <w:highlight w:val="yellow"/>
                        </w:rPr>
                        <m:t>θ</m:t>
                      </w:ins>
                    </m:r>
                  </m:e>
                  <m:sup>
                    <m:r>
                      <w:ins w:id="682" w:author="Roza, Caio G" w:date="2023-04-06T23:06:00Z">
                        <w:rPr>
                          <w:rFonts w:ascii="Cambria Math" w:hAnsi="Cambria Math"/>
                          <w:highlight w:val="yellow"/>
                          <w:lang w:val="fr-CH"/>
                        </w:rPr>
                        <m:t>'</m:t>
                      </w:ins>
                    </m:r>
                  </m:sup>
                </m:sSup>
                <m:r>
                  <w:ins w:id="683" w:author="Roza, Caio G" w:date="2023-04-06T23:06:00Z">
                    <w:rPr>
                      <w:rFonts w:ascii="Cambria Math" w:hAnsi="Cambria Math"/>
                    </w:rPr>
                    <m:t>g</m:t>
                  </w:ins>
                </m:r>
                <m:d>
                  <m:dPr>
                    <m:ctrlPr>
                      <w:ins w:id="684" w:author="Roza, Caio G" w:date="2023-04-06T23:06:00Z">
                        <w:rPr>
                          <w:rFonts w:ascii="Cambria Math" w:hAnsi="Cambria Math"/>
                        </w:rPr>
                      </w:ins>
                    </m:ctrlPr>
                  </m:dPr>
                  <m:e>
                    <m:r>
                      <w:ins w:id="685" w:author="Roza, Caio G" w:date="2023-04-06T23:06:00Z">
                        <w:rPr>
                          <w:rFonts w:ascii="Cambria Math" w:hAnsi="Cambria Math"/>
                        </w:rPr>
                        <m:t>y</m:t>
                      </w:ins>
                    </m:r>
                  </m:e>
                </m:d>
              </m:e>
            </m:d>
          </m:num>
          <m:den>
            <m:r>
              <w:ins w:id="686" w:author="Roza, Caio G" w:date="2023-04-06T23:06:00Z">
                <w:rPr>
                  <w:rFonts w:ascii="Cambria Math" w:hAnsi="Cambria Math"/>
                </w:rPr>
                <m:t>k</m:t>
              </w:ins>
            </m:r>
            <m:d>
              <m:dPr>
                <m:ctrlPr>
                  <w:ins w:id="687" w:author="Roza, Caio G" w:date="2023-04-06T23:06:00Z">
                    <w:rPr>
                      <w:rFonts w:ascii="Cambria Math" w:hAnsi="Cambria Math"/>
                    </w:rPr>
                  </w:ins>
                </m:ctrlPr>
              </m:dPr>
              <m:e>
                <m:r>
                  <w:ins w:id="688" w:author="Roza, Caio G" w:date="2023-04-06T23:06:00Z">
                    <w:rPr>
                      <w:rFonts w:ascii="Cambria Math" w:hAnsi="Cambria Math"/>
                    </w:rPr>
                    <m:t>θ</m:t>
                  </w:ins>
                </m:r>
              </m:e>
            </m:d>
          </m:den>
        </m:f>
        <m:f>
          <m:fPr>
            <m:ctrlPr>
              <w:del w:id="689" w:author="Roza, Caio G" w:date="2023-04-06T23:06:00Z">
                <w:rPr>
                  <w:rFonts w:ascii="Cambria Math" w:hAnsi="Cambria Math"/>
                </w:rPr>
              </w:del>
            </m:ctrlPr>
          </m:fPr>
          <m:num>
            <m:r>
              <w:del w:id="690" w:author="Roza, Caio G" w:date="2023-04-06T23:06:00Z">
                <w:rPr>
                  <w:rFonts w:ascii="Cambria Math" w:hAnsi="Cambria Math"/>
                </w:rPr>
                <m:t>exp</m:t>
              </w:del>
            </m:r>
            <m:d>
              <m:dPr>
                <m:ctrlPr>
                  <w:del w:id="691" w:author="Roza, Caio G" w:date="2023-04-06T23:06:00Z">
                    <w:rPr>
                      <w:rFonts w:ascii="Cambria Math" w:hAnsi="Cambria Math"/>
                    </w:rPr>
                  </w:del>
                </m:ctrlPr>
              </m:dPr>
              <m:e>
                <m:r>
                  <w:del w:id="692" w:author="Roza, Caio G" w:date="2023-04-06T23:06:00Z">
                    <w:rPr>
                      <w:rFonts w:ascii="Cambria Math" w:hAnsi="Cambria Math"/>
                    </w:rPr>
                    <m:t>θ</m:t>
                  </w:del>
                </m:r>
                <m:r>
                  <w:del w:id="693" w:author="Roza, Caio G" w:date="2023-04-06T23:06:00Z">
                    <w:rPr>
                      <w:rFonts w:ascii="Cambria Math" w:hAnsi="Cambria Math"/>
                      <w:lang w:val="fr-CH"/>
                    </w:rPr>
                    <m:t>'</m:t>
                  </w:del>
                </m:r>
                <m:r>
                  <w:del w:id="694" w:author="Roza, Caio G" w:date="2023-04-06T23:06:00Z">
                    <w:rPr>
                      <w:rFonts w:ascii="Cambria Math" w:hAnsi="Cambria Math"/>
                    </w:rPr>
                    <m:t>g</m:t>
                  </w:del>
                </m:r>
                <m:d>
                  <m:dPr>
                    <m:ctrlPr>
                      <w:del w:id="695" w:author="Roza, Caio G" w:date="2023-04-06T23:06:00Z">
                        <w:rPr>
                          <w:rFonts w:ascii="Cambria Math" w:hAnsi="Cambria Math"/>
                        </w:rPr>
                      </w:del>
                    </m:ctrlPr>
                  </m:dPr>
                  <m:e>
                    <m:r>
                      <w:del w:id="696" w:author="Roza, Caio G" w:date="2023-04-06T23:06:00Z">
                        <w:rPr>
                          <w:rFonts w:ascii="Cambria Math" w:hAnsi="Cambria Math"/>
                        </w:rPr>
                        <m:t>y</m:t>
                      </w:del>
                    </m:r>
                  </m:e>
                </m:d>
              </m:e>
            </m:d>
          </m:num>
          <m:den>
            <m:r>
              <w:del w:id="697" w:author="Roza, Caio G" w:date="2023-04-06T23:06:00Z">
                <w:rPr>
                  <w:rFonts w:ascii="Cambria Math" w:hAnsi="Cambria Math"/>
                </w:rPr>
                <m:t>k</m:t>
              </w:del>
            </m:r>
            <m:d>
              <m:dPr>
                <m:ctrlPr>
                  <w:del w:id="698" w:author="Roza, Caio G" w:date="2023-04-06T23:06:00Z">
                    <w:rPr>
                      <w:rFonts w:ascii="Cambria Math" w:hAnsi="Cambria Math"/>
                    </w:rPr>
                  </w:del>
                </m:ctrlPr>
              </m:dPr>
              <m:e>
                <m:r>
                  <w:del w:id="699" w:author="Roza, Caio G" w:date="2023-04-06T23:06:00Z">
                    <w:rPr>
                      <w:rFonts w:ascii="Cambria Math" w:hAnsi="Cambria Math"/>
                    </w:rPr>
                    <m:t>θ</m:t>
                  </w:del>
                </m:r>
              </m:e>
            </m:d>
          </m:den>
        </m:f>
      </m:oMath>
      <w:r w:rsidRPr="00826F82">
        <w:rPr>
          <w:sz w:val="22"/>
          <w:szCs w:val="22"/>
          <w:lang w:val="pt-BR"/>
        </w:rPr>
        <w:t xml:space="preserve"> ,</w:t>
      </w:r>
    </w:p>
    <w:p w14:paraId="3D395E0B" w14:textId="77777777" w:rsidR="00FF1AFD" w:rsidRPr="00826F82" w:rsidRDefault="00FF1AFD" w:rsidP="00FF1AFD">
      <w:pPr>
        <w:spacing w:before="120" w:after="120"/>
        <w:rPr>
          <w:i/>
          <w:lang w:val="pt-BR"/>
        </w:rPr>
      </w:pPr>
      <w:r w:rsidRPr="00826F82">
        <w:rPr>
          <w:i/>
          <w:lang w:val="pt-BR"/>
        </w:rPr>
        <w:t xml:space="preserve"> </w:t>
      </w:r>
    </w:p>
    <w:p w14:paraId="5CD9A60F" w14:textId="5D6FE0A9" w:rsidR="00FF1AFD" w:rsidRPr="00826F82" w:rsidRDefault="00701C9D" w:rsidP="00FF1AFD">
      <w:pPr>
        <w:spacing w:before="120" w:after="120"/>
      </w:pPr>
      <w:r w:rsidRPr="00826F82">
        <w:t xml:space="preserve">ERGM’s assume that the structure of a graph can be explained by a vector of network statistics </w:t>
      </w:r>
      <m:oMath>
        <m:r>
          <w:rPr>
            <w:rFonts w:ascii="Cambria Math" w:hAnsi="Cambria Math"/>
          </w:rPr>
          <m:t>g</m:t>
        </m:r>
        <m:d>
          <m:dPr>
            <m:ctrlPr>
              <w:rPr>
                <w:rFonts w:ascii="Cambria Math" w:hAnsi="Cambria Math"/>
              </w:rPr>
            </m:ctrlPr>
          </m:dPr>
          <m:e>
            <m:r>
              <w:rPr>
                <w:rFonts w:ascii="Cambria Math" w:hAnsi="Cambria Math"/>
              </w:rPr>
              <m:t>y</m:t>
            </m:r>
          </m:e>
        </m:d>
      </m:oMath>
      <w:r w:rsidRPr="00826F82">
        <w:t xml:space="preserve"> relating to network configuration, and to model parameters </w:t>
      </w:r>
      <m:oMath>
        <m:r>
          <w:rPr>
            <w:rFonts w:ascii="Cambria Math" w:hAnsi="Cambria Math"/>
          </w:rPr>
          <m:t>θ</m:t>
        </m:r>
      </m:oMath>
      <w:r w:rsidRPr="00826F82">
        <w:t xml:space="preserve"> associated with </w:t>
      </w:r>
      <m:oMath>
        <m:r>
          <w:rPr>
            <w:rFonts w:ascii="Cambria Math" w:hAnsi="Cambria Math"/>
          </w:rPr>
          <m:t>g</m:t>
        </m:r>
        <m:d>
          <m:dPr>
            <m:ctrlPr>
              <w:rPr>
                <w:rFonts w:ascii="Cambria Math" w:hAnsi="Cambria Math"/>
              </w:rPr>
            </m:ctrlPr>
          </m:dPr>
          <m:e>
            <m:r>
              <w:rPr>
                <w:rFonts w:ascii="Cambria Math" w:hAnsi="Cambria Math"/>
              </w:rPr>
              <m:t>y</m:t>
            </m:r>
          </m:e>
        </m:d>
      </m:oMath>
      <w:r w:rsidRPr="00826F82">
        <w:t xml:space="preserve">. The normalization term </w:t>
      </w:r>
      <m:oMath>
        <m:r>
          <w:rPr>
            <w:rFonts w:ascii="Cambria Math" w:hAnsi="Cambria Math"/>
          </w:rPr>
          <m:t>k</m:t>
        </m:r>
        <m:d>
          <m:dPr>
            <m:ctrlPr>
              <w:rPr>
                <w:rFonts w:ascii="Cambria Math" w:hAnsi="Cambria Math"/>
              </w:rPr>
            </m:ctrlPr>
          </m:dPr>
          <m:e>
            <m:r>
              <w:rPr>
                <w:rFonts w:ascii="Cambria Math" w:hAnsi="Cambria Math"/>
              </w:rPr>
              <m:t>θ</m:t>
            </m:r>
          </m:e>
        </m:d>
      </m:oMath>
      <w:r w:rsidRPr="00826F82">
        <w:t xml:space="preserve"> ensures that probabilities sum to 1. Note that </w:t>
      </w:r>
      <m:oMath>
        <m:r>
          <w:rPr>
            <w:rFonts w:ascii="Cambria Math" w:hAnsi="Cambria Math"/>
          </w:rPr>
          <m:t>g</m:t>
        </m:r>
        <m:d>
          <m:dPr>
            <m:ctrlPr>
              <w:rPr>
                <w:rFonts w:ascii="Cambria Math" w:hAnsi="Cambria Math"/>
              </w:rPr>
            </m:ctrlPr>
          </m:dPr>
          <m:e>
            <m:r>
              <w:rPr>
                <w:rFonts w:ascii="Cambria Math" w:hAnsi="Cambria Math"/>
              </w:rPr>
              <m:t>y</m:t>
            </m:r>
          </m:e>
        </m:d>
      </m:oMath>
      <w:r w:rsidRPr="00826F82">
        <w:t xml:space="preserve"> can be interpreted as covariates in a model that predicts edge occurrence, and that here, it represents network homophily, i.e., the degree to which nodes are connected based on similarity of their attributes</w:t>
      </w:r>
      <w:r w:rsidR="00FF1AFD" w:rsidRPr="00826F82">
        <w:t xml:space="preserve">. For the analysis, we constructed a bipartite incidence network, starting from an incidence matrix that included both </w:t>
      </w:r>
      <w:r w:rsidR="00FF1AFD" w:rsidRPr="00826F82">
        <w:rPr>
          <w:i/>
        </w:rPr>
        <w:t>complexity</w:t>
      </w:r>
      <w:r w:rsidR="00FF1AFD" w:rsidRPr="00826F82">
        <w:t xml:space="preserve"> and </w:t>
      </w:r>
      <w:r w:rsidR="00FF1AFD" w:rsidRPr="00826F82">
        <w:rPr>
          <w:i/>
        </w:rPr>
        <w:t>control</w:t>
      </w:r>
      <w:r w:rsidR="00FF1AFD" w:rsidRPr="00826F82">
        <w:t xml:space="preserve"> articles. We projected the network to visualize the connections among articles through the features used. The projected network was introduced as a response variable in an ERGM fitted using the package ‘ergm’ v.4.1.2</w:t>
      </w:r>
      <w:r w:rsidR="008C6BE9" w:rsidRPr="00826F82">
        <w:t xml:space="preserve"> </w:t>
      </w:r>
      <w:hyperlink r:id="rId813">
        <w:r w:rsidR="00FF1AFD" w:rsidRPr="00826F82">
          <w:rPr>
            <w:color w:val="000000"/>
          </w:rPr>
          <w:t>(</w:t>
        </w:r>
      </w:hyperlink>
      <w:hyperlink r:id="rId814">
        <w:r w:rsidR="00FF1AFD" w:rsidRPr="00826F82">
          <w:rPr>
            <w:i/>
            <w:color w:val="000000"/>
          </w:rPr>
          <w:t>144</w:t>
        </w:r>
      </w:hyperlink>
      <w:hyperlink r:id="rId815">
        <w:r w:rsidR="00FF1AFD" w:rsidRPr="00826F82">
          <w:rPr>
            <w:color w:val="000000"/>
          </w:rPr>
          <w:t>–</w:t>
        </w:r>
      </w:hyperlink>
      <w:hyperlink r:id="rId816">
        <w:r w:rsidR="00FF1AFD" w:rsidRPr="00826F82">
          <w:rPr>
            <w:i/>
            <w:color w:val="000000"/>
          </w:rPr>
          <w:t>146</w:t>
        </w:r>
      </w:hyperlink>
      <w:hyperlink r:id="rId817">
        <w:r w:rsidR="00FF1AFD" w:rsidRPr="00826F82">
          <w:rPr>
            <w:color w:val="000000"/>
          </w:rPr>
          <w:t>)</w:t>
        </w:r>
      </w:hyperlink>
      <w:del w:id="700" w:author="Roza, Caio G" w:date="2023-04-06T23:06:00Z">
        <w:r w:rsidR="00FF1AFD" w:rsidRPr="00826F82">
          <w:rPr>
            <w:color w:val="000000"/>
          </w:rPr>
          <w:delText>(</w:delText>
        </w:r>
        <w:r w:rsidR="00FF1AFD" w:rsidRPr="00826F82">
          <w:rPr>
            <w:i/>
            <w:color w:val="000000"/>
          </w:rPr>
          <w:delText>144</w:delText>
        </w:r>
        <w:r w:rsidR="00FF1AFD" w:rsidRPr="00826F82">
          <w:rPr>
            <w:color w:val="000000"/>
          </w:rPr>
          <w:delText>–</w:delText>
        </w:r>
        <w:r w:rsidR="00FF1AFD" w:rsidRPr="00826F82">
          <w:rPr>
            <w:i/>
            <w:color w:val="000000"/>
          </w:rPr>
          <w:delText>146</w:delText>
        </w:r>
        <w:r w:rsidR="00FF1AFD" w:rsidRPr="00826F82">
          <w:rPr>
            <w:color w:val="000000"/>
          </w:rPr>
          <w:delText>)</w:delText>
        </w:r>
        <w:r w:rsidR="00FF1AFD" w:rsidRPr="00826F82">
          <w:delText>,</w:delText>
        </w:r>
      </w:del>
      <w:ins w:id="701" w:author="Roza, Caio G" w:date="2023-04-06T23:06:00Z">
        <w:r w:rsidR="00FF1AFD" w:rsidRPr="00826F82">
          <w:t>,</w:t>
        </w:r>
      </w:ins>
      <w:r w:rsidR="00FF1AFD" w:rsidRPr="00826F82">
        <w:t xml:space="preserve"> with the formula (in </w:t>
      </w:r>
      <w:r w:rsidR="00FF1AFD" w:rsidRPr="00826F82">
        <w:rPr>
          <w:i/>
        </w:rPr>
        <w:t>R</w:t>
      </w:r>
      <w:r w:rsidR="00FF1AFD" w:rsidRPr="00826F82">
        <w:t xml:space="preserve"> notation):</w:t>
      </w:r>
    </w:p>
    <w:p w14:paraId="24C47407" w14:textId="77777777" w:rsidR="00FF1AFD" w:rsidRPr="00826F82" w:rsidRDefault="00FF1AFD" w:rsidP="00FF1AFD">
      <w:pPr>
        <w:spacing w:before="120" w:after="120"/>
      </w:pPr>
      <w:r w:rsidRPr="00826F82">
        <w:t xml:space="preserve"> </w:t>
      </w:r>
    </w:p>
    <w:p w14:paraId="1FA3FD92" w14:textId="77777777" w:rsidR="00FF1AFD" w:rsidRPr="00826F82" w:rsidRDefault="00FF1AFD" w:rsidP="00FF1AFD">
      <w:pPr>
        <w:spacing w:before="120" w:after="120"/>
        <w:jc w:val="center"/>
      </w:pPr>
      <w:r w:rsidRPr="00826F82">
        <w:t xml:space="preserve">Network ~ </w:t>
      </w:r>
      <w:commentRangeStart w:id="702"/>
      <w:ins w:id="703" w:author="Roza, Caio G" w:date="2023-04-06T23:06:00Z">
        <w:r w:rsidR="00921C4C" w:rsidRPr="00E91065">
          <w:rPr>
            <w:highlight w:val="yellow"/>
          </w:rPr>
          <w:t>link</w:t>
        </w:r>
      </w:ins>
      <w:commentRangeEnd w:id="702"/>
      <w:del w:id="704" w:author="Roza, Caio G" w:date="2023-04-06T23:06:00Z">
        <w:r w:rsidRPr="00826F82">
          <w:delText>edge</w:delText>
        </w:r>
      </w:del>
      <w:r w:rsidRPr="00826F82">
        <w:t xml:space="preserve"> + nodeMatch(“Group”) + nodeFactor(“Group”),</w:t>
      </w:r>
    </w:p>
    <w:p w14:paraId="71439963" w14:textId="77777777" w:rsidR="00FF1AFD" w:rsidRPr="00826F82" w:rsidRDefault="00FF1AFD" w:rsidP="00FF1AFD">
      <w:pPr>
        <w:spacing w:before="120" w:after="120"/>
      </w:pPr>
      <w:r w:rsidRPr="00826F82">
        <w:t xml:space="preserve"> </w:t>
      </w:r>
    </w:p>
    <w:p w14:paraId="49605284" w14:textId="77777777" w:rsidR="00FF1AFD" w:rsidRPr="00826F82" w:rsidRDefault="00FF1AFD" w:rsidP="00FF1AFD">
      <w:pPr>
        <w:spacing w:before="120" w:after="120"/>
      </w:pPr>
      <w:r w:rsidRPr="00826F82">
        <w:t xml:space="preserve">where “Group” is a categorical variable discriminating </w:t>
      </w:r>
      <w:r w:rsidRPr="00826F82">
        <w:rPr>
          <w:i/>
        </w:rPr>
        <w:t>complexity</w:t>
      </w:r>
      <w:r w:rsidRPr="00826F82">
        <w:t xml:space="preserve"> and </w:t>
      </w:r>
      <w:r w:rsidRPr="00826F82">
        <w:rPr>
          <w:i/>
        </w:rPr>
        <w:t>control</w:t>
      </w:r>
      <w:r w:rsidRPr="00826F82">
        <w:t xml:space="preserve"> articles, </w:t>
      </w:r>
      <w:r w:rsidRPr="00826F82">
        <w:rPr>
          <w:i/>
        </w:rPr>
        <w:t>nodeMatch</w:t>
      </w:r>
      <w:r w:rsidRPr="00826F82">
        <w:t xml:space="preserve"> tests network homophily in terms of article type and </w:t>
      </w:r>
      <w:r w:rsidRPr="00826F82">
        <w:rPr>
          <w:i/>
        </w:rPr>
        <w:t>nodeFactor</w:t>
      </w:r>
      <w:r w:rsidRPr="00826F82">
        <w:t xml:space="preserve"> tests the overall probability of nodes forming an </w:t>
      </w:r>
      <w:ins w:id="705" w:author="Roza, Caio G" w:date="2023-04-06T23:06:00Z">
        <w:r w:rsidR="00921C4C" w:rsidRPr="00E91065">
          <w:rPr>
            <w:highlight w:val="yellow"/>
          </w:rPr>
          <w:t>link</w:t>
        </w:r>
      </w:ins>
      <w:del w:id="706" w:author="Roza, Caio G" w:date="2023-04-06T23:06:00Z">
        <w:r w:rsidRPr="00826F82">
          <w:delText>edge</w:delText>
        </w:r>
      </w:del>
      <w:r w:rsidRPr="00826F82">
        <w:t xml:space="preserve"> based on their article type.</w:t>
      </w:r>
    </w:p>
    <w:p w14:paraId="0F4A6CFF" w14:textId="77777777" w:rsidR="00FF1AFD" w:rsidRPr="00826F82" w:rsidRDefault="00FF1AFD" w:rsidP="00FF1AFD">
      <w:pPr>
        <w:spacing w:before="120" w:after="120"/>
        <w:rPr>
          <w:i/>
        </w:rPr>
      </w:pPr>
      <w:r w:rsidRPr="00826F82">
        <w:rPr>
          <w:i/>
        </w:rPr>
        <w:t>Network of co-citations</w:t>
      </w:r>
    </w:p>
    <w:p w14:paraId="35441A5A" w14:textId="765E4175" w:rsidR="00FF1AFD" w:rsidRPr="00826F82" w:rsidRDefault="00FF1AFD" w:rsidP="00FF1AFD">
      <w:pPr>
        <w:spacing w:before="120" w:after="120"/>
      </w:pPr>
      <w:r w:rsidRPr="00826F82">
        <w:t xml:space="preserve">We extracted the reference list from all </w:t>
      </w:r>
      <w:r w:rsidRPr="00826F82">
        <w:rPr>
          <w:i/>
        </w:rPr>
        <w:t xml:space="preserve">complexity </w:t>
      </w:r>
      <w:r w:rsidRPr="00826F82">
        <w:t xml:space="preserve">articles and used it to build a co-citation network, seeking to identify broad trends within </w:t>
      </w:r>
      <w:r w:rsidR="005259BD" w:rsidRPr="00826F82">
        <w:t>the study of ecological complexity</w:t>
      </w:r>
      <w:r w:rsidRPr="00826F82">
        <w:t>. Co-citation networks describe the number of times a reference was cited alongside others, and how often these were co-occurring in the reference lists. Analysis of co-citation networks has been proposed as a tool to enhance transdisciplinary research because it allows identifying key articles that act as bridges between (sub)disciplines, as well as groups of authors focusing on similar research topics</w:t>
      </w:r>
      <w:r w:rsidR="005259BD" w:rsidRPr="00826F82">
        <w:t xml:space="preserve"> </w:t>
      </w:r>
      <w:hyperlink r:id="rId818">
        <w:r w:rsidRPr="00826F82">
          <w:rPr>
            <w:color w:val="000000"/>
          </w:rPr>
          <w:t>(</w:t>
        </w:r>
      </w:hyperlink>
      <w:hyperlink r:id="rId819">
        <w:r w:rsidRPr="00826F82">
          <w:rPr>
            <w:i/>
            <w:color w:val="000000"/>
          </w:rPr>
          <w:t>147</w:t>
        </w:r>
      </w:hyperlink>
      <w:hyperlink r:id="rId820">
        <w:r w:rsidRPr="00826F82">
          <w:rPr>
            <w:color w:val="000000"/>
          </w:rPr>
          <w:t xml:space="preserve">, </w:t>
        </w:r>
      </w:hyperlink>
      <w:hyperlink r:id="rId821">
        <w:r w:rsidRPr="00826F82">
          <w:rPr>
            <w:i/>
            <w:color w:val="000000"/>
          </w:rPr>
          <w:t>148</w:t>
        </w:r>
      </w:hyperlink>
      <w:hyperlink r:id="rId822">
        <w:r w:rsidRPr="00826F82">
          <w:rPr>
            <w:color w:val="000000"/>
          </w:rPr>
          <w:t>)</w:t>
        </w:r>
      </w:hyperlink>
      <w:del w:id="707" w:author="Roza, Caio G" w:date="2023-04-06T23:06:00Z">
        <w:r w:rsidRPr="00826F82">
          <w:rPr>
            <w:color w:val="000000"/>
          </w:rPr>
          <w:delText>(</w:delText>
        </w:r>
        <w:r w:rsidRPr="00826F82">
          <w:rPr>
            <w:i/>
            <w:color w:val="000000"/>
          </w:rPr>
          <w:delText>147</w:delText>
        </w:r>
        <w:r w:rsidRPr="00826F82">
          <w:rPr>
            <w:color w:val="000000"/>
          </w:rPr>
          <w:delText xml:space="preserve">, </w:delText>
        </w:r>
        <w:r w:rsidRPr="00826F82">
          <w:rPr>
            <w:i/>
            <w:color w:val="000000"/>
          </w:rPr>
          <w:delText>148</w:delText>
        </w:r>
        <w:r w:rsidRPr="00826F82">
          <w:rPr>
            <w:color w:val="000000"/>
          </w:rPr>
          <w:delText>)</w:delText>
        </w:r>
        <w:r w:rsidRPr="00826F82">
          <w:delText>.</w:delText>
        </w:r>
      </w:del>
      <w:ins w:id="708" w:author="Roza, Caio G" w:date="2023-04-06T23:06:00Z">
        <w:r w:rsidRPr="00826F82">
          <w:t>.</w:t>
        </w:r>
      </w:ins>
      <w:r w:rsidRPr="00826F82">
        <w:t xml:space="preserve"> We identify these clusters in an unsupervised way using a Louvain clustering optimization, a greedy optimization algorithm often used in network analyses due to its fast computation time and performance</w:t>
      </w:r>
      <w:r w:rsidR="005259BD" w:rsidRPr="00826F82">
        <w:t xml:space="preserve"> </w:t>
      </w:r>
      <w:hyperlink r:id="rId823">
        <w:r w:rsidRPr="00826F82">
          <w:rPr>
            <w:color w:val="000000"/>
          </w:rPr>
          <w:t>(</w:t>
        </w:r>
      </w:hyperlink>
      <w:hyperlink r:id="rId824">
        <w:r w:rsidRPr="00826F82">
          <w:rPr>
            <w:i/>
            <w:color w:val="000000"/>
          </w:rPr>
          <w:t>149</w:t>
        </w:r>
      </w:hyperlink>
      <w:hyperlink r:id="rId825">
        <w:r w:rsidRPr="00826F82">
          <w:rPr>
            <w:color w:val="000000"/>
          </w:rPr>
          <w:t>)</w:t>
        </w:r>
      </w:hyperlink>
      <w:del w:id="709" w:author="Roza, Caio G" w:date="2023-04-06T23:06:00Z">
        <w:r w:rsidRPr="00826F82">
          <w:rPr>
            <w:color w:val="000000"/>
          </w:rPr>
          <w:delText>(</w:delText>
        </w:r>
        <w:r w:rsidRPr="00826F82">
          <w:rPr>
            <w:i/>
            <w:color w:val="000000"/>
          </w:rPr>
          <w:delText>149</w:delText>
        </w:r>
        <w:r w:rsidRPr="00826F82">
          <w:rPr>
            <w:color w:val="000000"/>
          </w:rPr>
          <w:delText>)</w:delText>
        </w:r>
        <w:r w:rsidRPr="00826F82">
          <w:delText>.</w:delText>
        </w:r>
      </w:del>
      <w:ins w:id="710" w:author="Roza, Caio G" w:date="2023-04-06T23:06:00Z">
        <w:r w:rsidRPr="00826F82">
          <w:t>.</w:t>
        </w:r>
      </w:ins>
      <w:r w:rsidRPr="00826F82">
        <w:t xml:space="preserve"> This way, we let clusters emerge without imposing a fixed number of clusters </w:t>
      </w:r>
      <w:r w:rsidRPr="00826F82">
        <w:rPr>
          <w:i/>
        </w:rPr>
        <w:t>a priori</w:t>
      </w:r>
      <w:r w:rsidRPr="00826F82">
        <w:t>.</w:t>
      </w:r>
    </w:p>
    <w:p w14:paraId="10B3AC84" w14:textId="77777777" w:rsidR="00FF1AFD" w:rsidRPr="006F2DC3" w:rsidRDefault="00FF1AFD" w:rsidP="00FF1AFD">
      <w:pPr>
        <w:rPr>
          <w:b/>
          <w:color w:val="000000" w:themeColor="text1"/>
          <w:sz w:val="22"/>
          <w:szCs w:val="22"/>
        </w:rPr>
      </w:pPr>
      <w:r w:rsidRPr="006F2DC3">
        <w:rPr>
          <w:b/>
          <w:color w:val="000000" w:themeColor="text1"/>
          <w:sz w:val="22"/>
          <w:szCs w:val="22"/>
        </w:rPr>
        <w:t>References</w:t>
      </w:r>
    </w:p>
    <w:p w14:paraId="57EDF1CF" w14:textId="77777777" w:rsidR="00FF1AFD" w:rsidRPr="006F2DC3" w:rsidRDefault="00FF1AFD" w:rsidP="00FF1AFD">
      <w:pPr>
        <w:widowControl w:val="0"/>
        <w:pBdr>
          <w:top w:val="nil"/>
          <w:left w:val="nil"/>
          <w:bottom w:val="nil"/>
          <w:right w:val="nil"/>
          <w:between w:val="nil"/>
        </w:pBdr>
        <w:spacing w:before="220" w:after="220"/>
        <w:ind w:left="440" w:hanging="440"/>
        <w:rPr>
          <w:color w:val="000000" w:themeColor="text1"/>
          <w:sz w:val="22"/>
          <w:szCs w:val="22"/>
        </w:rPr>
      </w:pPr>
      <w:del w:id="711" w:author="Roza, Caio G" w:date="2023-04-06T23:06:00Z">
        <w:r w:rsidRPr="006F2DC3">
          <w:rPr>
            <w:color w:val="000000" w:themeColor="text1"/>
            <w:sz w:val="22"/>
            <w:szCs w:val="22"/>
          </w:rPr>
          <w:delText xml:space="preserve">1. </w:delText>
        </w:r>
        <w:r w:rsidRPr="006F2DC3">
          <w:rPr>
            <w:color w:val="000000" w:themeColor="text1"/>
            <w:sz w:val="22"/>
            <w:szCs w:val="22"/>
          </w:rPr>
          <w:tab/>
          <w:delText xml:space="preserve">R. Rosen, Complexity as a system property. </w:delText>
        </w:r>
        <w:r w:rsidRPr="006F2DC3">
          <w:rPr>
            <w:i/>
            <w:color w:val="000000" w:themeColor="text1"/>
            <w:sz w:val="22"/>
            <w:szCs w:val="22"/>
          </w:rPr>
          <w:delText>Int. J. Gen. Syst.</w:delText>
        </w:r>
        <w:r w:rsidRPr="006F2DC3">
          <w:rPr>
            <w:color w:val="000000" w:themeColor="text1"/>
            <w:sz w:val="22"/>
            <w:szCs w:val="22"/>
          </w:rPr>
          <w:delText xml:space="preserve"> </w:delText>
        </w:r>
        <w:r w:rsidRPr="006F2DC3">
          <w:rPr>
            <w:b/>
            <w:color w:val="000000" w:themeColor="text1"/>
            <w:sz w:val="22"/>
            <w:szCs w:val="22"/>
          </w:rPr>
          <w:delText>3</w:delText>
        </w:r>
        <w:r w:rsidRPr="006F2DC3">
          <w:rPr>
            <w:color w:val="000000" w:themeColor="text1"/>
            <w:sz w:val="22"/>
            <w:szCs w:val="22"/>
          </w:rPr>
          <w:delText>, 227–232 (1977).</w:delText>
        </w:r>
      </w:del>
      <w:ins w:id="712" w:author="Roza, Caio G" w:date="2023-04-06T23:06:00Z">
        <w:r w:rsidRPr="006F2DC3">
          <w:rPr>
            <w:color w:val="000000" w:themeColor="text1"/>
            <w:sz w:val="22"/>
            <w:szCs w:val="22"/>
          </w:rPr>
          <w:t xml:space="preserve">1. </w:t>
        </w:r>
        <w:r w:rsidRPr="006F2DC3">
          <w:rPr>
            <w:color w:val="000000" w:themeColor="text1"/>
            <w:sz w:val="22"/>
            <w:szCs w:val="22"/>
          </w:rPr>
          <w:tab/>
        </w:r>
      </w:ins>
      <w:hyperlink r:id="rId826">
        <w:r w:rsidRPr="006F2DC3">
          <w:rPr>
            <w:color w:val="000000" w:themeColor="text1"/>
            <w:sz w:val="22"/>
            <w:szCs w:val="22"/>
          </w:rPr>
          <w:t xml:space="preserve">R. Rosen, </w:t>
        </w:r>
        <w:r w:rsidRPr="006F2DC3">
          <w:rPr>
            <w:color w:val="000000" w:themeColor="text1"/>
            <w:sz w:val="22"/>
            <w:szCs w:val="22"/>
          </w:rPr>
          <w:lastRenderedPageBreak/>
          <w:t xml:space="preserve">Complexity as a system property. </w:t>
        </w:r>
      </w:hyperlink>
      <w:hyperlink r:id="rId827">
        <w:r w:rsidRPr="006F2DC3">
          <w:rPr>
            <w:i/>
            <w:color w:val="000000" w:themeColor="text1"/>
            <w:sz w:val="22"/>
            <w:szCs w:val="22"/>
          </w:rPr>
          <w:t>Int. J. Gen. Syst.</w:t>
        </w:r>
      </w:hyperlink>
      <w:hyperlink r:id="rId828">
        <w:r w:rsidRPr="006F2DC3">
          <w:rPr>
            <w:color w:val="000000" w:themeColor="text1"/>
            <w:sz w:val="22"/>
            <w:szCs w:val="22"/>
          </w:rPr>
          <w:t xml:space="preserve"> </w:t>
        </w:r>
      </w:hyperlink>
      <w:hyperlink r:id="rId829">
        <w:r w:rsidRPr="006F2DC3">
          <w:rPr>
            <w:b/>
            <w:color w:val="000000" w:themeColor="text1"/>
            <w:sz w:val="22"/>
            <w:szCs w:val="22"/>
          </w:rPr>
          <w:t>3</w:t>
        </w:r>
      </w:hyperlink>
      <w:hyperlink r:id="rId830">
        <w:r w:rsidRPr="006F2DC3">
          <w:rPr>
            <w:color w:val="000000" w:themeColor="text1"/>
            <w:sz w:val="22"/>
            <w:szCs w:val="22"/>
          </w:rPr>
          <w:t>, 227–232 (1977).</w:t>
        </w:r>
      </w:hyperlink>
    </w:p>
    <w:p w14:paraId="5E627255" w14:textId="09013F51"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13" w:author="Roza, Caio G" w:date="2023-04-06T23:06:00Z">
        <w:r w:rsidRPr="006F2DC3">
          <w:rPr>
            <w:color w:val="000000" w:themeColor="text1"/>
            <w:sz w:val="22"/>
            <w:szCs w:val="22"/>
          </w:rPr>
          <w:delText xml:space="preserve">2. </w:delText>
        </w:r>
        <w:r w:rsidRPr="006F2DC3">
          <w:rPr>
            <w:color w:val="000000" w:themeColor="text1"/>
            <w:sz w:val="22"/>
            <w:szCs w:val="22"/>
          </w:rPr>
          <w:tab/>
          <w:delText xml:space="preserve">R. M. May, </w:delText>
        </w:r>
        <w:r w:rsidRPr="006F2DC3">
          <w:rPr>
            <w:i/>
            <w:color w:val="000000" w:themeColor="text1"/>
            <w:sz w:val="22"/>
            <w:szCs w:val="22"/>
          </w:rPr>
          <w:delText>Stability and Complexity in Model Ecosystems</w:delText>
        </w:r>
        <w:r w:rsidRPr="006F2DC3">
          <w:rPr>
            <w:color w:val="000000" w:themeColor="text1"/>
            <w:sz w:val="22"/>
            <w:szCs w:val="22"/>
          </w:rPr>
          <w:delText xml:space="preserve"> (Princeton University Press, 1973).</w:delText>
        </w:r>
      </w:del>
      <w:ins w:id="714" w:author="Roza, Caio G" w:date="2023-04-06T23:06:00Z">
        <w:r w:rsidRPr="006F2DC3">
          <w:rPr>
            <w:color w:val="000000" w:themeColor="text1"/>
            <w:sz w:val="22"/>
            <w:szCs w:val="22"/>
          </w:rPr>
          <w:t xml:space="preserve">2. </w:t>
        </w:r>
        <w:r w:rsidRPr="006F2DC3">
          <w:rPr>
            <w:color w:val="000000" w:themeColor="text1"/>
            <w:sz w:val="22"/>
            <w:szCs w:val="22"/>
          </w:rPr>
          <w:tab/>
        </w:r>
      </w:ins>
      <w:hyperlink r:id="rId831">
        <w:r w:rsidRPr="006F2DC3">
          <w:rPr>
            <w:color w:val="000000" w:themeColor="text1"/>
            <w:sz w:val="22"/>
            <w:szCs w:val="22"/>
          </w:rPr>
          <w:t xml:space="preserve">R. M. May, </w:t>
        </w:r>
      </w:hyperlink>
      <w:hyperlink r:id="rId832">
        <w:r w:rsidRPr="006F2DC3">
          <w:rPr>
            <w:i/>
            <w:color w:val="000000" w:themeColor="text1"/>
            <w:sz w:val="22"/>
            <w:szCs w:val="22"/>
          </w:rPr>
          <w:t>Stability and Complexity in Model Ecosystems</w:t>
        </w:r>
      </w:hyperlink>
      <w:hyperlink r:id="rId833">
        <w:r w:rsidRPr="006F2DC3">
          <w:rPr>
            <w:color w:val="000000" w:themeColor="text1"/>
            <w:sz w:val="22"/>
            <w:szCs w:val="22"/>
          </w:rPr>
          <w:t xml:space="preserve"> (Princeton University Press, 1973</w:t>
        </w:r>
      </w:hyperlink>
      <w:hyperlink r:id="rId834">
        <w:r w:rsidRPr="006F2DC3">
          <w:rPr>
            <w:color w:val="000000" w:themeColor="text1"/>
            <w:sz w:val="22"/>
            <w:szCs w:val="22"/>
          </w:rPr>
          <w:t>).</w:t>
        </w:r>
      </w:hyperlink>
    </w:p>
    <w:p w14:paraId="01C90272" w14:textId="18F78E5E"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715" w:author="Roza, Caio G" w:date="2023-04-06T23:06:00Z">
        <w:r w:rsidRPr="006F2DC3">
          <w:rPr>
            <w:color w:val="000000" w:themeColor="text1"/>
            <w:sz w:val="22"/>
            <w:szCs w:val="22"/>
          </w:rPr>
          <w:t xml:space="preserve">3. </w:t>
        </w:r>
        <w:r w:rsidRPr="006F2DC3">
          <w:rPr>
            <w:color w:val="000000" w:themeColor="text1"/>
            <w:sz w:val="22"/>
            <w:szCs w:val="22"/>
          </w:rPr>
          <w:tab/>
          <w:t xml:space="preserve">M. Gell-Mann, </w:t>
        </w:r>
        <w:r w:rsidRPr="006F2DC3">
          <w:rPr>
            <w:i/>
            <w:color w:val="000000" w:themeColor="text1"/>
            <w:sz w:val="22"/>
            <w:szCs w:val="22"/>
          </w:rPr>
          <w:t>The quark and the jaguar: Adventures in the simple and the complex</w:t>
        </w:r>
        <w:r w:rsidR="00D04B64" w:rsidRPr="00E91065">
          <w:rPr>
            <w:i/>
            <w:color w:val="000000" w:themeColor="text1"/>
            <w:sz w:val="22"/>
            <w:szCs w:val="22"/>
            <w:highlight w:val="yellow"/>
          </w:rPr>
          <w:t xml:space="preserve">. </w:t>
        </w:r>
        <w:r w:rsidR="00D04B64" w:rsidRPr="00E91065">
          <w:rPr>
            <w:b/>
            <w:color w:val="000000" w:themeColor="text1"/>
            <w:sz w:val="22"/>
            <w:szCs w:val="22"/>
            <w:highlight w:val="yellow"/>
          </w:rPr>
          <w:t>65</w:t>
        </w:r>
        <w:r w:rsidRPr="006F2DC3">
          <w:rPr>
            <w:color w:val="000000" w:themeColor="text1"/>
            <w:sz w:val="22"/>
            <w:szCs w:val="22"/>
          </w:rPr>
          <w:t xml:space="preserve"> (St. Martins Press, 1994).</w:t>
        </w:r>
      </w:ins>
      <w:del w:id="716" w:author="Roza, Caio G" w:date="2023-04-06T23:06:00Z">
        <w:r w:rsidRPr="006F2DC3">
          <w:rPr>
            <w:color w:val="000000" w:themeColor="text1"/>
            <w:sz w:val="22"/>
            <w:szCs w:val="22"/>
          </w:rPr>
          <w:delText xml:space="preserve">3. </w:delText>
        </w:r>
        <w:r w:rsidRPr="006F2DC3">
          <w:rPr>
            <w:color w:val="000000" w:themeColor="text1"/>
            <w:sz w:val="22"/>
            <w:szCs w:val="22"/>
          </w:rPr>
          <w:tab/>
        </w:r>
      </w:del>
      <w:hyperlink r:id="rId835">
        <w:r w:rsidRPr="006F2DC3">
          <w:rPr>
            <w:color w:val="000000" w:themeColor="text1"/>
            <w:sz w:val="22"/>
            <w:szCs w:val="22"/>
          </w:rPr>
          <w:t xml:space="preserve">M. Gell-Mann, </w:t>
        </w:r>
      </w:hyperlink>
      <w:hyperlink r:id="rId836">
        <w:r w:rsidRPr="006F2DC3">
          <w:rPr>
            <w:i/>
            <w:color w:val="000000" w:themeColor="text1"/>
            <w:sz w:val="22"/>
            <w:szCs w:val="22"/>
          </w:rPr>
          <w:t>The quark and the jaguar: Adventures in the simple and the complex</w:t>
        </w:r>
      </w:hyperlink>
      <w:hyperlink r:id="rId837">
        <w:r w:rsidRPr="006F2DC3">
          <w:rPr>
            <w:color w:val="000000" w:themeColor="text1"/>
            <w:sz w:val="22"/>
            <w:szCs w:val="22"/>
          </w:rPr>
          <w:t xml:space="preserve"> (St. Martins Press, 1994)</w:t>
        </w:r>
        <w:r w:rsidR="008C0C6F" w:rsidRPr="006F2DC3">
          <w:rPr>
            <w:color w:val="000000" w:themeColor="text1"/>
            <w:sz w:val="22"/>
            <w:szCs w:val="22"/>
          </w:rPr>
          <w:t>, vol 65</w:t>
        </w:r>
        <w:r w:rsidRPr="006F2DC3">
          <w:rPr>
            <w:color w:val="000000" w:themeColor="text1"/>
            <w:sz w:val="22"/>
            <w:szCs w:val="22"/>
          </w:rPr>
          <w:t>.</w:t>
        </w:r>
      </w:hyperlink>
    </w:p>
    <w:p w14:paraId="176F818B"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17" w:author="Roza, Caio G" w:date="2023-04-06T23:06:00Z">
        <w:r w:rsidRPr="006F2DC3">
          <w:rPr>
            <w:color w:val="000000" w:themeColor="text1"/>
            <w:sz w:val="22"/>
            <w:szCs w:val="22"/>
          </w:rPr>
          <w:delText xml:space="preserve">4. </w:delText>
        </w:r>
        <w:r w:rsidRPr="006F2DC3">
          <w:rPr>
            <w:color w:val="000000" w:themeColor="text1"/>
            <w:sz w:val="22"/>
            <w:szCs w:val="22"/>
          </w:rPr>
          <w:tab/>
          <w:delText xml:space="preserve">J. H. Holland, Complex Adaptive Systems. </w:delText>
        </w:r>
        <w:r w:rsidRPr="006F2DC3">
          <w:rPr>
            <w:i/>
            <w:color w:val="000000" w:themeColor="text1"/>
            <w:sz w:val="22"/>
            <w:szCs w:val="22"/>
          </w:rPr>
          <w:delText>Daedalus</w:delText>
        </w:r>
        <w:r w:rsidRPr="006F2DC3">
          <w:rPr>
            <w:color w:val="000000" w:themeColor="text1"/>
            <w:sz w:val="22"/>
            <w:szCs w:val="22"/>
          </w:rPr>
          <w:delText xml:space="preserve">. </w:delText>
        </w:r>
        <w:r w:rsidRPr="006F2DC3">
          <w:rPr>
            <w:b/>
            <w:color w:val="000000" w:themeColor="text1"/>
            <w:sz w:val="22"/>
            <w:szCs w:val="22"/>
          </w:rPr>
          <w:delText>121</w:delText>
        </w:r>
        <w:r w:rsidRPr="006F2DC3">
          <w:rPr>
            <w:color w:val="000000" w:themeColor="text1"/>
            <w:sz w:val="22"/>
            <w:szCs w:val="22"/>
          </w:rPr>
          <w:delText>, 17–30 (1992).</w:delText>
        </w:r>
      </w:del>
      <w:ins w:id="718" w:author="Roza, Caio G" w:date="2023-04-06T23:06:00Z">
        <w:r w:rsidRPr="006F2DC3">
          <w:rPr>
            <w:color w:val="000000" w:themeColor="text1"/>
            <w:sz w:val="22"/>
            <w:szCs w:val="22"/>
          </w:rPr>
          <w:t xml:space="preserve">4. </w:t>
        </w:r>
        <w:r w:rsidRPr="006F2DC3">
          <w:rPr>
            <w:color w:val="000000" w:themeColor="text1"/>
            <w:sz w:val="22"/>
            <w:szCs w:val="22"/>
          </w:rPr>
          <w:tab/>
        </w:r>
      </w:ins>
      <w:hyperlink r:id="rId838">
        <w:r w:rsidRPr="006F2DC3">
          <w:rPr>
            <w:color w:val="000000" w:themeColor="text1"/>
            <w:sz w:val="22"/>
            <w:szCs w:val="22"/>
          </w:rPr>
          <w:t xml:space="preserve">J. H. Holland, Complex Adaptive Systems. </w:t>
        </w:r>
      </w:hyperlink>
      <w:hyperlink r:id="rId839">
        <w:r w:rsidRPr="006F2DC3">
          <w:rPr>
            <w:i/>
            <w:color w:val="000000" w:themeColor="text1"/>
            <w:sz w:val="22"/>
            <w:szCs w:val="22"/>
          </w:rPr>
          <w:t>Daedalus</w:t>
        </w:r>
      </w:hyperlink>
      <w:hyperlink r:id="rId840">
        <w:r w:rsidRPr="006F2DC3">
          <w:rPr>
            <w:color w:val="000000" w:themeColor="text1"/>
            <w:sz w:val="22"/>
            <w:szCs w:val="22"/>
          </w:rPr>
          <w:t xml:space="preserve">. </w:t>
        </w:r>
      </w:hyperlink>
      <w:hyperlink r:id="rId841">
        <w:r w:rsidRPr="006F2DC3">
          <w:rPr>
            <w:b/>
            <w:color w:val="000000" w:themeColor="text1"/>
            <w:sz w:val="22"/>
            <w:szCs w:val="22"/>
          </w:rPr>
          <w:t>121</w:t>
        </w:r>
      </w:hyperlink>
      <w:hyperlink r:id="rId842">
        <w:r w:rsidRPr="006F2DC3">
          <w:rPr>
            <w:color w:val="000000" w:themeColor="text1"/>
            <w:sz w:val="22"/>
            <w:szCs w:val="22"/>
          </w:rPr>
          <w:t>, 17–30 (1992).</w:t>
        </w:r>
      </w:hyperlink>
    </w:p>
    <w:p w14:paraId="2BC978D5" w14:textId="65109668"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19" w:author="Roza, Caio G" w:date="2023-04-06T23:06:00Z">
        <w:r w:rsidRPr="006F2DC3">
          <w:rPr>
            <w:color w:val="000000" w:themeColor="text1"/>
            <w:sz w:val="22"/>
            <w:szCs w:val="22"/>
          </w:rPr>
          <w:delText xml:space="preserve">5. </w:delText>
        </w:r>
        <w:r w:rsidRPr="006F2DC3">
          <w:rPr>
            <w:color w:val="000000" w:themeColor="text1"/>
            <w:sz w:val="22"/>
            <w:szCs w:val="22"/>
          </w:rPr>
          <w:tab/>
          <w:delText xml:space="preserve">M. Mitchell, </w:delText>
        </w:r>
        <w:r w:rsidRPr="006F2DC3">
          <w:rPr>
            <w:i/>
            <w:color w:val="000000" w:themeColor="text1"/>
            <w:sz w:val="22"/>
            <w:szCs w:val="22"/>
          </w:rPr>
          <w:delText>Complexity: A Guided Tour</w:delText>
        </w:r>
        <w:r w:rsidRPr="006F2DC3">
          <w:rPr>
            <w:color w:val="000000" w:themeColor="text1"/>
            <w:sz w:val="22"/>
            <w:szCs w:val="22"/>
          </w:rPr>
          <w:delText xml:space="preserve"> (Oxford University Press, 2009).</w:delText>
        </w:r>
      </w:del>
      <w:ins w:id="720" w:author="Roza, Caio G" w:date="2023-04-06T23:06:00Z">
        <w:r w:rsidRPr="006F2DC3">
          <w:rPr>
            <w:color w:val="000000" w:themeColor="text1"/>
            <w:sz w:val="22"/>
            <w:szCs w:val="22"/>
          </w:rPr>
          <w:t xml:space="preserve">5. </w:t>
        </w:r>
        <w:r w:rsidRPr="006F2DC3">
          <w:rPr>
            <w:color w:val="000000" w:themeColor="text1"/>
            <w:sz w:val="22"/>
            <w:szCs w:val="22"/>
          </w:rPr>
          <w:tab/>
        </w:r>
      </w:ins>
      <w:hyperlink r:id="rId843">
        <w:r w:rsidRPr="006F2DC3">
          <w:rPr>
            <w:color w:val="000000" w:themeColor="text1"/>
            <w:sz w:val="22"/>
            <w:szCs w:val="22"/>
          </w:rPr>
          <w:t xml:space="preserve">M. Mitchell, </w:t>
        </w:r>
      </w:hyperlink>
      <w:hyperlink r:id="rId844">
        <w:r w:rsidRPr="006F2DC3">
          <w:rPr>
            <w:i/>
            <w:color w:val="000000" w:themeColor="text1"/>
            <w:sz w:val="22"/>
            <w:szCs w:val="22"/>
          </w:rPr>
          <w:t>Complexity: A Guided Tour</w:t>
        </w:r>
      </w:hyperlink>
      <w:hyperlink r:id="rId845">
        <w:r w:rsidRPr="006F2DC3">
          <w:rPr>
            <w:color w:val="000000" w:themeColor="text1"/>
            <w:sz w:val="22"/>
            <w:szCs w:val="22"/>
          </w:rPr>
          <w:t xml:space="preserve"> (Oxford University Press, 2009</w:t>
        </w:r>
      </w:hyperlink>
      <w:hyperlink r:id="rId846">
        <w:r w:rsidRPr="006F2DC3">
          <w:rPr>
            <w:color w:val="000000" w:themeColor="text1"/>
            <w:sz w:val="22"/>
            <w:szCs w:val="22"/>
          </w:rPr>
          <w:t>).</w:t>
        </w:r>
      </w:hyperlink>
    </w:p>
    <w:p w14:paraId="6B2D4ADC" w14:textId="29158493"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21" w:author="Roza, Caio G" w:date="2023-04-06T23:06:00Z">
        <w:r w:rsidRPr="006F2DC3">
          <w:rPr>
            <w:color w:val="000000" w:themeColor="text1"/>
            <w:sz w:val="22"/>
            <w:szCs w:val="22"/>
          </w:rPr>
          <w:delText xml:space="preserve">6. </w:delText>
        </w:r>
        <w:r w:rsidRPr="006F2DC3">
          <w:rPr>
            <w:color w:val="000000" w:themeColor="text1"/>
            <w:sz w:val="22"/>
            <w:szCs w:val="22"/>
          </w:rPr>
          <w:tab/>
          <w:delText xml:space="preserve">E. Morin, </w:delText>
        </w:r>
        <w:r w:rsidRPr="006F2DC3">
          <w:rPr>
            <w:i/>
            <w:color w:val="000000" w:themeColor="text1"/>
            <w:sz w:val="22"/>
            <w:szCs w:val="22"/>
          </w:rPr>
          <w:delText>On Complexity</w:delText>
        </w:r>
        <w:r w:rsidRPr="006F2DC3">
          <w:rPr>
            <w:color w:val="000000" w:themeColor="text1"/>
            <w:sz w:val="22"/>
            <w:szCs w:val="22"/>
          </w:rPr>
          <w:delText xml:space="preserve"> (Hampton Press, 2008).</w:delText>
        </w:r>
      </w:del>
      <w:ins w:id="722" w:author="Roza, Caio G" w:date="2023-04-06T23:06:00Z">
        <w:r w:rsidRPr="006F2DC3">
          <w:rPr>
            <w:color w:val="000000" w:themeColor="text1"/>
            <w:sz w:val="22"/>
            <w:szCs w:val="22"/>
          </w:rPr>
          <w:t xml:space="preserve">6. </w:t>
        </w:r>
        <w:r w:rsidRPr="006F2DC3">
          <w:rPr>
            <w:color w:val="000000" w:themeColor="text1"/>
            <w:sz w:val="22"/>
            <w:szCs w:val="22"/>
          </w:rPr>
          <w:tab/>
        </w:r>
      </w:ins>
      <w:hyperlink r:id="rId847">
        <w:r w:rsidRPr="006F2DC3">
          <w:rPr>
            <w:color w:val="000000" w:themeColor="text1"/>
            <w:sz w:val="22"/>
            <w:szCs w:val="22"/>
          </w:rPr>
          <w:t xml:space="preserve">E. Morin, </w:t>
        </w:r>
      </w:hyperlink>
      <w:hyperlink r:id="rId848">
        <w:r w:rsidRPr="006F2DC3">
          <w:rPr>
            <w:i/>
            <w:color w:val="000000" w:themeColor="text1"/>
            <w:sz w:val="22"/>
            <w:szCs w:val="22"/>
          </w:rPr>
          <w:t>On Complexity</w:t>
        </w:r>
      </w:hyperlink>
      <w:hyperlink r:id="rId849">
        <w:r w:rsidRPr="006F2DC3">
          <w:rPr>
            <w:color w:val="000000" w:themeColor="text1"/>
            <w:sz w:val="22"/>
            <w:szCs w:val="22"/>
          </w:rPr>
          <w:t xml:space="preserve"> (Hampton Press, 2008</w:t>
        </w:r>
      </w:hyperlink>
      <w:hyperlink r:id="rId850">
        <w:r w:rsidRPr="006F2DC3">
          <w:rPr>
            <w:color w:val="000000" w:themeColor="text1"/>
            <w:sz w:val="22"/>
            <w:szCs w:val="22"/>
          </w:rPr>
          <w:t>).</w:t>
        </w:r>
      </w:hyperlink>
    </w:p>
    <w:p w14:paraId="439DBEB3"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23" w:author="Roza, Caio G" w:date="2023-04-06T23:06:00Z">
        <w:r w:rsidRPr="006F2DC3">
          <w:rPr>
            <w:color w:val="000000" w:themeColor="text1"/>
            <w:sz w:val="22"/>
            <w:szCs w:val="22"/>
          </w:rPr>
          <w:delText xml:space="preserve">7. </w:delText>
        </w:r>
        <w:r w:rsidRPr="006F2DC3">
          <w:rPr>
            <w:color w:val="000000" w:themeColor="text1"/>
            <w:sz w:val="22"/>
            <w:szCs w:val="22"/>
          </w:rPr>
          <w:tab/>
          <w:delText xml:space="preserve">C. S. Holling, Cross-scale morphology, geometry, and dynamics of ecosystems. </w:delText>
        </w:r>
        <w:r w:rsidRPr="006F2DC3">
          <w:rPr>
            <w:i/>
            <w:color w:val="000000" w:themeColor="text1"/>
            <w:sz w:val="22"/>
            <w:szCs w:val="22"/>
          </w:rPr>
          <w:delText>Ecol. Monogr.</w:delText>
        </w:r>
        <w:r w:rsidRPr="006F2DC3">
          <w:rPr>
            <w:color w:val="000000" w:themeColor="text1"/>
            <w:sz w:val="22"/>
            <w:szCs w:val="22"/>
          </w:rPr>
          <w:delText xml:space="preserve"> </w:delText>
        </w:r>
        <w:r w:rsidRPr="006F2DC3">
          <w:rPr>
            <w:b/>
            <w:color w:val="000000" w:themeColor="text1"/>
            <w:sz w:val="22"/>
            <w:szCs w:val="22"/>
          </w:rPr>
          <w:delText>62</w:delText>
        </w:r>
        <w:r w:rsidRPr="006F2DC3">
          <w:rPr>
            <w:color w:val="000000" w:themeColor="text1"/>
            <w:sz w:val="22"/>
            <w:szCs w:val="22"/>
          </w:rPr>
          <w:delText>, 447–502 (1992).</w:delText>
        </w:r>
      </w:del>
      <w:ins w:id="724" w:author="Roza, Caio G" w:date="2023-04-06T23:06:00Z">
        <w:r w:rsidRPr="006F2DC3">
          <w:rPr>
            <w:color w:val="000000" w:themeColor="text1"/>
            <w:sz w:val="22"/>
            <w:szCs w:val="22"/>
          </w:rPr>
          <w:t xml:space="preserve">7. </w:t>
        </w:r>
        <w:r w:rsidRPr="006F2DC3">
          <w:rPr>
            <w:color w:val="000000" w:themeColor="text1"/>
            <w:sz w:val="22"/>
            <w:szCs w:val="22"/>
          </w:rPr>
          <w:tab/>
        </w:r>
      </w:ins>
      <w:hyperlink r:id="rId851">
        <w:r w:rsidRPr="006F2DC3">
          <w:rPr>
            <w:color w:val="000000" w:themeColor="text1"/>
            <w:sz w:val="22"/>
            <w:szCs w:val="22"/>
          </w:rPr>
          <w:t xml:space="preserve">C. S. Holling, Cross-scale morphology, geometry, and dynamics of ecosystems. </w:t>
        </w:r>
      </w:hyperlink>
      <w:hyperlink r:id="rId852">
        <w:r w:rsidRPr="006F2DC3">
          <w:rPr>
            <w:i/>
            <w:color w:val="000000" w:themeColor="text1"/>
            <w:sz w:val="22"/>
            <w:szCs w:val="22"/>
          </w:rPr>
          <w:t>Ecol. Monogr.</w:t>
        </w:r>
      </w:hyperlink>
      <w:hyperlink r:id="rId853">
        <w:r w:rsidRPr="006F2DC3">
          <w:rPr>
            <w:color w:val="000000" w:themeColor="text1"/>
            <w:sz w:val="22"/>
            <w:szCs w:val="22"/>
          </w:rPr>
          <w:t xml:space="preserve"> </w:t>
        </w:r>
      </w:hyperlink>
      <w:hyperlink r:id="rId854">
        <w:r w:rsidRPr="006F2DC3">
          <w:rPr>
            <w:b/>
            <w:color w:val="000000" w:themeColor="text1"/>
            <w:sz w:val="22"/>
            <w:szCs w:val="22"/>
          </w:rPr>
          <w:t>62</w:t>
        </w:r>
      </w:hyperlink>
      <w:hyperlink r:id="rId855">
        <w:r w:rsidRPr="006F2DC3">
          <w:rPr>
            <w:color w:val="000000" w:themeColor="text1"/>
            <w:sz w:val="22"/>
            <w:szCs w:val="22"/>
          </w:rPr>
          <w:t>, 447–502 (1992).</w:t>
        </w:r>
      </w:hyperlink>
    </w:p>
    <w:p w14:paraId="15A9BEB5"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25" w:author="Roza, Caio G" w:date="2023-04-06T23:06:00Z">
        <w:r w:rsidRPr="006F2DC3">
          <w:rPr>
            <w:color w:val="000000" w:themeColor="text1"/>
            <w:sz w:val="22"/>
            <w:szCs w:val="22"/>
          </w:rPr>
          <w:delText xml:space="preserve">8. </w:delText>
        </w:r>
        <w:r w:rsidRPr="006F2DC3">
          <w:rPr>
            <w:color w:val="000000" w:themeColor="text1"/>
            <w:sz w:val="22"/>
            <w:szCs w:val="22"/>
          </w:rPr>
          <w:tab/>
          <w:delText xml:space="preserve">J. Wu, J. L. David, A spatially explicit hierarchical approach to modeling complex ecological systems: theory and applications. </w:delText>
        </w:r>
        <w:r w:rsidRPr="006F2DC3">
          <w:rPr>
            <w:i/>
            <w:color w:val="000000" w:themeColor="text1"/>
            <w:sz w:val="22"/>
            <w:szCs w:val="22"/>
          </w:rPr>
          <w:delText>Ecol. Modell.</w:delText>
        </w:r>
        <w:r w:rsidRPr="006F2DC3">
          <w:rPr>
            <w:color w:val="000000" w:themeColor="text1"/>
            <w:sz w:val="22"/>
            <w:szCs w:val="22"/>
          </w:rPr>
          <w:delText xml:space="preserve"> </w:delText>
        </w:r>
        <w:r w:rsidRPr="006F2DC3">
          <w:rPr>
            <w:b/>
            <w:color w:val="000000" w:themeColor="text1"/>
            <w:sz w:val="22"/>
            <w:szCs w:val="22"/>
          </w:rPr>
          <w:delText>153</w:delText>
        </w:r>
        <w:r w:rsidRPr="006F2DC3">
          <w:rPr>
            <w:color w:val="000000" w:themeColor="text1"/>
            <w:sz w:val="22"/>
            <w:szCs w:val="22"/>
          </w:rPr>
          <w:delText>, 7–26 (2002).</w:delText>
        </w:r>
      </w:del>
      <w:ins w:id="726" w:author="Roza, Caio G" w:date="2023-04-06T23:06:00Z">
        <w:r w:rsidRPr="006F2DC3">
          <w:rPr>
            <w:color w:val="000000" w:themeColor="text1"/>
            <w:sz w:val="22"/>
            <w:szCs w:val="22"/>
          </w:rPr>
          <w:t xml:space="preserve">8. </w:t>
        </w:r>
        <w:r w:rsidRPr="006F2DC3">
          <w:rPr>
            <w:color w:val="000000" w:themeColor="text1"/>
            <w:sz w:val="22"/>
            <w:szCs w:val="22"/>
          </w:rPr>
          <w:tab/>
        </w:r>
      </w:ins>
      <w:hyperlink r:id="rId856">
        <w:r w:rsidRPr="006F2DC3">
          <w:rPr>
            <w:color w:val="000000" w:themeColor="text1"/>
            <w:sz w:val="22"/>
            <w:szCs w:val="22"/>
          </w:rPr>
          <w:t xml:space="preserve">J. Wu, J. L. David, A spatially explicit hierarchical approach to modeling complex ecological systems: theory and applications. </w:t>
        </w:r>
      </w:hyperlink>
      <w:hyperlink r:id="rId857">
        <w:r w:rsidRPr="006F2DC3">
          <w:rPr>
            <w:i/>
            <w:color w:val="000000" w:themeColor="text1"/>
            <w:sz w:val="22"/>
            <w:szCs w:val="22"/>
          </w:rPr>
          <w:t>Ecol. Modell.</w:t>
        </w:r>
      </w:hyperlink>
      <w:hyperlink r:id="rId858">
        <w:r w:rsidRPr="006F2DC3">
          <w:rPr>
            <w:color w:val="000000" w:themeColor="text1"/>
            <w:sz w:val="22"/>
            <w:szCs w:val="22"/>
          </w:rPr>
          <w:t xml:space="preserve"> </w:t>
        </w:r>
      </w:hyperlink>
      <w:hyperlink r:id="rId859">
        <w:r w:rsidRPr="006F2DC3">
          <w:rPr>
            <w:b/>
            <w:color w:val="000000" w:themeColor="text1"/>
            <w:sz w:val="22"/>
            <w:szCs w:val="22"/>
          </w:rPr>
          <w:t>153</w:t>
        </w:r>
      </w:hyperlink>
      <w:hyperlink r:id="rId860">
        <w:r w:rsidRPr="006F2DC3">
          <w:rPr>
            <w:color w:val="000000" w:themeColor="text1"/>
            <w:sz w:val="22"/>
            <w:szCs w:val="22"/>
          </w:rPr>
          <w:t>, 7–26 (2002).</w:t>
        </w:r>
      </w:hyperlink>
    </w:p>
    <w:p w14:paraId="2C05EBE3" w14:textId="0A12D360"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27" w:author="Roza, Caio G" w:date="2023-04-06T23:06:00Z">
        <w:r w:rsidRPr="006F2DC3">
          <w:rPr>
            <w:color w:val="000000" w:themeColor="text1"/>
            <w:sz w:val="22"/>
            <w:szCs w:val="22"/>
          </w:rPr>
          <w:delText xml:space="preserve">9. </w:delText>
        </w:r>
        <w:r w:rsidRPr="006F2DC3">
          <w:rPr>
            <w:color w:val="000000" w:themeColor="text1"/>
            <w:sz w:val="22"/>
            <w:szCs w:val="22"/>
          </w:rPr>
          <w:tab/>
          <w:delText xml:space="preserve">T. F. H. Allen, T. B. Starr, </w:delText>
        </w:r>
        <w:r w:rsidRPr="00E91065">
          <w:rPr>
            <w:i/>
            <w:color w:val="000000" w:themeColor="text1"/>
            <w:sz w:val="22"/>
            <w:szCs w:val="22"/>
            <w:highlight w:val="yellow"/>
          </w:rPr>
          <w:delText>Hierarchy: perspectives for complexity</w:delText>
        </w:r>
        <w:r w:rsidRPr="006F2DC3">
          <w:rPr>
            <w:color w:val="000000" w:themeColor="text1"/>
            <w:sz w:val="22"/>
            <w:szCs w:val="22"/>
          </w:rPr>
          <w:delText xml:space="preserve"> (</w:delText>
        </w:r>
        <w:r w:rsidR="00D760C4" w:rsidRPr="006F2DC3">
          <w:rPr>
            <w:color w:val="000000" w:themeColor="text1"/>
            <w:sz w:val="22"/>
            <w:szCs w:val="22"/>
          </w:rPr>
          <w:delText xml:space="preserve">University of Chicago Press, </w:delText>
        </w:r>
        <w:r w:rsidRPr="006F2DC3">
          <w:rPr>
            <w:color w:val="000000" w:themeColor="text1"/>
            <w:sz w:val="22"/>
            <w:szCs w:val="22"/>
          </w:rPr>
          <w:delText>1982).</w:delText>
        </w:r>
      </w:del>
      <w:ins w:id="728" w:author="Roza, Caio G" w:date="2023-04-06T23:06:00Z">
        <w:r w:rsidRPr="006F2DC3">
          <w:rPr>
            <w:color w:val="000000" w:themeColor="text1"/>
            <w:sz w:val="22"/>
            <w:szCs w:val="22"/>
          </w:rPr>
          <w:t xml:space="preserve">9. </w:t>
        </w:r>
        <w:r w:rsidRPr="006F2DC3">
          <w:rPr>
            <w:color w:val="000000" w:themeColor="text1"/>
            <w:sz w:val="22"/>
            <w:szCs w:val="22"/>
          </w:rPr>
          <w:tab/>
        </w:r>
      </w:ins>
      <w:hyperlink r:id="rId861">
        <w:r w:rsidRPr="006F2DC3">
          <w:rPr>
            <w:color w:val="000000" w:themeColor="text1"/>
            <w:sz w:val="22"/>
            <w:szCs w:val="22"/>
          </w:rPr>
          <w:t>T. F. H. Allen, T. B. Starr, Hierarchy: perspectives for complexity (</w:t>
        </w:r>
        <w:r w:rsidR="00D760C4" w:rsidRPr="006F2DC3">
          <w:rPr>
            <w:color w:val="000000" w:themeColor="text1"/>
            <w:sz w:val="22"/>
            <w:szCs w:val="22"/>
          </w:rPr>
          <w:t xml:space="preserve">University of Chicago Press, </w:t>
        </w:r>
        <w:r w:rsidRPr="006F2DC3">
          <w:rPr>
            <w:color w:val="000000" w:themeColor="text1"/>
            <w:sz w:val="22"/>
            <w:szCs w:val="22"/>
          </w:rPr>
          <w:t>1982).</w:t>
        </w:r>
      </w:hyperlink>
    </w:p>
    <w:p w14:paraId="7A373DE6"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29" w:author="Roza, Caio G" w:date="2023-04-06T23:06:00Z">
        <w:r w:rsidRPr="006F2DC3">
          <w:rPr>
            <w:color w:val="000000" w:themeColor="text1"/>
            <w:sz w:val="22"/>
            <w:szCs w:val="22"/>
          </w:rPr>
          <w:delText xml:space="preserve">10. </w:delText>
        </w:r>
        <w:r w:rsidRPr="006F2DC3">
          <w:rPr>
            <w:color w:val="000000" w:themeColor="text1"/>
            <w:sz w:val="22"/>
            <w:szCs w:val="22"/>
          </w:rPr>
          <w:tab/>
          <w:delText xml:space="preserve">D. C. Krakauer, Darwinian demons, evolutionary complexity, and information maximization. </w:delText>
        </w:r>
        <w:r w:rsidRPr="006F2DC3">
          <w:rPr>
            <w:i/>
            <w:color w:val="000000" w:themeColor="text1"/>
            <w:sz w:val="22"/>
            <w:szCs w:val="22"/>
          </w:rPr>
          <w:delText>Chaos</w:delText>
        </w:r>
        <w:r w:rsidRPr="006F2DC3">
          <w:rPr>
            <w:color w:val="000000" w:themeColor="text1"/>
            <w:sz w:val="22"/>
            <w:szCs w:val="22"/>
          </w:rPr>
          <w:delText xml:space="preserve">. </w:delText>
        </w:r>
        <w:r w:rsidRPr="006F2DC3">
          <w:rPr>
            <w:b/>
            <w:color w:val="000000" w:themeColor="text1"/>
            <w:sz w:val="22"/>
            <w:szCs w:val="22"/>
          </w:rPr>
          <w:delText>21</w:delText>
        </w:r>
        <w:r w:rsidRPr="006F2DC3">
          <w:rPr>
            <w:color w:val="000000" w:themeColor="text1"/>
            <w:sz w:val="22"/>
            <w:szCs w:val="22"/>
          </w:rPr>
          <w:delText>, 037110 (2011).</w:delText>
        </w:r>
      </w:del>
      <w:ins w:id="730" w:author="Roza, Caio G" w:date="2023-04-06T23:06:00Z">
        <w:r w:rsidRPr="006F2DC3">
          <w:rPr>
            <w:color w:val="000000" w:themeColor="text1"/>
            <w:sz w:val="22"/>
            <w:szCs w:val="22"/>
          </w:rPr>
          <w:t xml:space="preserve">10. </w:t>
        </w:r>
        <w:r w:rsidRPr="006F2DC3">
          <w:rPr>
            <w:color w:val="000000" w:themeColor="text1"/>
            <w:sz w:val="22"/>
            <w:szCs w:val="22"/>
          </w:rPr>
          <w:tab/>
        </w:r>
      </w:ins>
      <w:hyperlink r:id="rId862">
        <w:r w:rsidRPr="006F2DC3">
          <w:rPr>
            <w:color w:val="000000" w:themeColor="text1"/>
            <w:sz w:val="22"/>
            <w:szCs w:val="22"/>
          </w:rPr>
          <w:t xml:space="preserve">D. C. Krakauer, Darwinian demons, evolutionary complexity, and information maximization. </w:t>
        </w:r>
      </w:hyperlink>
      <w:hyperlink r:id="rId863">
        <w:r w:rsidRPr="006F2DC3">
          <w:rPr>
            <w:i/>
            <w:color w:val="000000" w:themeColor="text1"/>
            <w:sz w:val="22"/>
            <w:szCs w:val="22"/>
          </w:rPr>
          <w:t>Chaos</w:t>
        </w:r>
      </w:hyperlink>
      <w:hyperlink r:id="rId864">
        <w:r w:rsidRPr="006F2DC3">
          <w:rPr>
            <w:color w:val="000000" w:themeColor="text1"/>
            <w:sz w:val="22"/>
            <w:szCs w:val="22"/>
          </w:rPr>
          <w:t xml:space="preserve">. </w:t>
        </w:r>
      </w:hyperlink>
      <w:hyperlink r:id="rId865">
        <w:r w:rsidRPr="006F2DC3">
          <w:rPr>
            <w:b/>
            <w:color w:val="000000" w:themeColor="text1"/>
            <w:sz w:val="22"/>
            <w:szCs w:val="22"/>
          </w:rPr>
          <w:t>21</w:t>
        </w:r>
      </w:hyperlink>
      <w:hyperlink r:id="rId866">
        <w:r w:rsidRPr="006F2DC3">
          <w:rPr>
            <w:color w:val="000000" w:themeColor="text1"/>
            <w:sz w:val="22"/>
            <w:szCs w:val="22"/>
          </w:rPr>
          <w:t>, 037110 (2011).</w:t>
        </w:r>
      </w:hyperlink>
    </w:p>
    <w:p w14:paraId="344EA9F9"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31" w:author="Roza, Caio G" w:date="2023-04-06T23:06:00Z">
        <w:r w:rsidRPr="006F2DC3">
          <w:rPr>
            <w:color w:val="000000" w:themeColor="text1"/>
            <w:sz w:val="22"/>
            <w:szCs w:val="22"/>
          </w:rPr>
          <w:delText xml:space="preserve">11. </w:delText>
        </w:r>
        <w:r w:rsidRPr="006F2DC3">
          <w:rPr>
            <w:color w:val="000000" w:themeColor="text1"/>
            <w:sz w:val="22"/>
            <w:szCs w:val="22"/>
          </w:rPr>
          <w:tab/>
          <w:delText xml:space="preserve">P. A. Marquet, R. A. Quiñones, S. Abades, F. Labra, M. Tognelli, M. Arim, M. Rivadeneira, Scaling and power-laws in ecological systems. </w:delText>
        </w:r>
        <w:r w:rsidRPr="006F2DC3">
          <w:rPr>
            <w:i/>
            <w:color w:val="000000" w:themeColor="text1"/>
            <w:sz w:val="22"/>
            <w:szCs w:val="22"/>
          </w:rPr>
          <w:delText>J. Exp. Biol.</w:delText>
        </w:r>
        <w:r w:rsidRPr="006F2DC3">
          <w:rPr>
            <w:color w:val="000000" w:themeColor="text1"/>
            <w:sz w:val="22"/>
            <w:szCs w:val="22"/>
          </w:rPr>
          <w:delText xml:space="preserve"> </w:delText>
        </w:r>
        <w:r w:rsidRPr="006F2DC3">
          <w:rPr>
            <w:b/>
            <w:color w:val="000000" w:themeColor="text1"/>
            <w:sz w:val="22"/>
            <w:szCs w:val="22"/>
          </w:rPr>
          <w:delText>208</w:delText>
        </w:r>
        <w:r w:rsidRPr="006F2DC3">
          <w:rPr>
            <w:color w:val="000000" w:themeColor="text1"/>
            <w:sz w:val="22"/>
            <w:szCs w:val="22"/>
          </w:rPr>
          <w:delText>, 1749–1769 (2005).</w:delText>
        </w:r>
      </w:del>
      <w:ins w:id="732" w:author="Roza, Caio G" w:date="2023-04-06T23:06:00Z">
        <w:r w:rsidRPr="006F2DC3">
          <w:rPr>
            <w:color w:val="000000" w:themeColor="text1"/>
            <w:sz w:val="22"/>
            <w:szCs w:val="22"/>
          </w:rPr>
          <w:t xml:space="preserve">11. </w:t>
        </w:r>
        <w:r w:rsidRPr="006F2DC3">
          <w:rPr>
            <w:color w:val="000000" w:themeColor="text1"/>
            <w:sz w:val="22"/>
            <w:szCs w:val="22"/>
          </w:rPr>
          <w:tab/>
        </w:r>
      </w:ins>
      <w:hyperlink r:id="rId867">
        <w:r w:rsidRPr="006F2DC3">
          <w:rPr>
            <w:color w:val="000000" w:themeColor="text1"/>
            <w:sz w:val="22"/>
            <w:szCs w:val="22"/>
          </w:rPr>
          <w:t xml:space="preserve">P. A. Marquet, R. A. Quiñones, S. Abades, F. Labra, M. Tognelli, M. Arim, M. Rivadeneira, Scaling and power-laws in ecological systems. </w:t>
        </w:r>
      </w:hyperlink>
      <w:hyperlink r:id="rId868">
        <w:r w:rsidRPr="006F2DC3">
          <w:rPr>
            <w:i/>
            <w:color w:val="000000" w:themeColor="text1"/>
            <w:sz w:val="22"/>
            <w:szCs w:val="22"/>
          </w:rPr>
          <w:t>J. Exp. Biol.</w:t>
        </w:r>
      </w:hyperlink>
      <w:hyperlink r:id="rId869">
        <w:r w:rsidRPr="006F2DC3">
          <w:rPr>
            <w:color w:val="000000" w:themeColor="text1"/>
            <w:sz w:val="22"/>
            <w:szCs w:val="22"/>
          </w:rPr>
          <w:t xml:space="preserve"> </w:t>
        </w:r>
      </w:hyperlink>
      <w:hyperlink r:id="rId870">
        <w:r w:rsidRPr="006F2DC3">
          <w:rPr>
            <w:b/>
            <w:color w:val="000000" w:themeColor="text1"/>
            <w:sz w:val="22"/>
            <w:szCs w:val="22"/>
          </w:rPr>
          <w:t>208</w:t>
        </w:r>
      </w:hyperlink>
      <w:hyperlink r:id="rId871">
        <w:r w:rsidRPr="006F2DC3">
          <w:rPr>
            <w:color w:val="000000" w:themeColor="text1"/>
            <w:sz w:val="22"/>
            <w:szCs w:val="22"/>
          </w:rPr>
          <w:t>, 1749–1769 (2005).</w:t>
        </w:r>
      </w:hyperlink>
    </w:p>
    <w:p w14:paraId="48DB9464"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33" w:author="Roza, Caio G" w:date="2023-04-06T23:06:00Z">
        <w:r w:rsidRPr="006F2DC3">
          <w:rPr>
            <w:color w:val="000000" w:themeColor="text1"/>
            <w:sz w:val="22"/>
            <w:szCs w:val="22"/>
          </w:rPr>
          <w:delText xml:space="preserve">12. </w:delText>
        </w:r>
        <w:r w:rsidRPr="006F2DC3">
          <w:rPr>
            <w:color w:val="000000" w:themeColor="text1"/>
            <w:sz w:val="22"/>
            <w:szCs w:val="22"/>
          </w:rPr>
          <w:tab/>
          <w:delText xml:space="preserve">M. Scheffer, S. Carpenter, J. A. Foley, C. Folke, B. Walker, Catastrophic shifts in ecosystems. </w:delText>
        </w:r>
        <w:r w:rsidRPr="006F2DC3">
          <w:rPr>
            <w:i/>
            <w:color w:val="000000" w:themeColor="text1"/>
            <w:sz w:val="22"/>
            <w:szCs w:val="22"/>
          </w:rPr>
          <w:delText>Nature</w:delText>
        </w:r>
        <w:r w:rsidRPr="006F2DC3">
          <w:rPr>
            <w:color w:val="000000" w:themeColor="text1"/>
            <w:sz w:val="22"/>
            <w:szCs w:val="22"/>
          </w:rPr>
          <w:delText xml:space="preserve">. </w:delText>
        </w:r>
        <w:r w:rsidRPr="006F2DC3">
          <w:rPr>
            <w:b/>
            <w:color w:val="000000" w:themeColor="text1"/>
            <w:sz w:val="22"/>
            <w:szCs w:val="22"/>
          </w:rPr>
          <w:delText>413</w:delText>
        </w:r>
        <w:r w:rsidRPr="006F2DC3">
          <w:rPr>
            <w:color w:val="000000" w:themeColor="text1"/>
            <w:sz w:val="22"/>
            <w:szCs w:val="22"/>
          </w:rPr>
          <w:delText>, 591–596 (2001).</w:delText>
        </w:r>
      </w:del>
      <w:ins w:id="734" w:author="Roza, Caio G" w:date="2023-04-06T23:06:00Z">
        <w:r w:rsidRPr="006F2DC3">
          <w:rPr>
            <w:color w:val="000000" w:themeColor="text1"/>
            <w:sz w:val="22"/>
            <w:szCs w:val="22"/>
          </w:rPr>
          <w:t xml:space="preserve">12. </w:t>
        </w:r>
        <w:r w:rsidRPr="006F2DC3">
          <w:rPr>
            <w:color w:val="000000" w:themeColor="text1"/>
            <w:sz w:val="22"/>
            <w:szCs w:val="22"/>
          </w:rPr>
          <w:tab/>
        </w:r>
      </w:ins>
      <w:hyperlink r:id="rId872">
        <w:r w:rsidRPr="006F2DC3">
          <w:rPr>
            <w:color w:val="000000" w:themeColor="text1"/>
            <w:sz w:val="22"/>
            <w:szCs w:val="22"/>
          </w:rPr>
          <w:t xml:space="preserve">M. Scheffer, S. Carpenter, J. A. Foley, C. Folke, B. Walker, Catastrophic shifts in ecosystems. </w:t>
        </w:r>
      </w:hyperlink>
      <w:hyperlink r:id="rId873">
        <w:r w:rsidRPr="006F2DC3">
          <w:rPr>
            <w:i/>
            <w:color w:val="000000" w:themeColor="text1"/>
            <w:sz w:val="22"/>
            <w:szCs w:val="22"/>
          </w:rPr>
          <w:t>Nature</w:t>
        </w:r>
      </w:hyperlink>
      <w:hyperlink r:id="rId874">
        <w:r w:rsidRPr="006F2DC3">
          <w:rPr>
            <w:color w:val="000000" w:themeColor="text1"/>
            <w:sz w:val="22"/>
            <w:szCs w:val="22"/>
          </w:rPr>
          <w:t xml:space="preserve">. </w:t>
        </w:r>
      </w:hyperlink>
      <w:hyperlink r:id="rId875">
        <w:r w:rsidRPr="006F2DC3">
          <w:rPr>
            <w:b/>
            <w:color w:val="000000" w:themeColor="text1"/>
            <w:sz w:val="22"/>
            <w:szCs w:val="22"/>
          </w:rPr>
          <w:t>413</w:t>
        </w:r>
      </w:hyperlink>
      <w:hyperlink r:id="rId876">
        <w:r w:rsidRPr="006F2DC3">
          <w:rPr>
            <w:color w:val="000000" w:themeColor="text1"/>
            <w:sz w:val="22"/>
            <w:szCs w:val="22"/>
          </w:rPr>
          <w:t>, 591–596 (2001).</w:t>
        </w:r>
      </w:hyperlink>
    </w:p>
    <w:p w14:paraId="2AD89F7D"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35" w:author="Roza, Caio G" w:date="2023-04-06T23:06:00Z">
        <w:r w:rsidRPr="006F2DC3">
          <w:rPr>
            <w:color w:val="000000" w:themeColor="text1"/>
            <w:sz w:val="22"/>
            <w:szCs w:val="22"/>
          </w:rPr>
          <w:delText xml:space="preserve">13. </w:delText>
        </w:r>
        <w:r w:rsidRPr="006F2DC3">
          <w:rPr>
            <w:color w:val="000000" w:themeColor="text1"/>
            <w:sz w:val="22"/>
            <w:szCs w:val="22"/>
          </w:rPr>
          <w:tab/>
          <w:delText xml:space="preserve">D. Helbing, Globally networked risks and how to respond. </w:delText>
        </w:r>
        <w:r w:rsidRPr="006F2DC3">
          <w:rPr>
            <w:i/>
            <w:color w:val="000000" w:themeColor="text1"/>
            <w:sz w:val="22"/>
            <w:szCs w:val="22"/>
          </w:rPr>
          <w:delText>Nature</w:delText>
        </w:r>
        <w:r w:rsidRPr="006F2DC3">
          <w:rPr>
            <w:color w:val="000000" w:themeColor="text1"/>
            <w:sz w:val="22"/>
            <w:szCs w:val="22"/>
          </w:rPr>
          <w:delText xml:space="preserve">. </w:delText>
        </w:r>
        <w:r w:rsidRPr="006F2DC3">
          <w:rPr>
            <w:b/>
            <w:color w:val="000000" w:themeColor="text1"/>
            <w:sz w:val="22"/>
            <w:szCs w:val="22"/>
          </w:rPr>
          <w:delText>497</w:delText>
        </w:r>
        <w:r w:rsidRPr="006F2DC3">
          <w:rPr>
            <w:color w:val="000000" w:themeColor="text1"/>
            <w:sz w:val="22"/>
            <w:szCs w:val="22"/>
          </w:rPr>
          <w:delText>, 51–59 (2013).</w:delText>
        </w:r>
      </w:del>
      <w:ins w:id="736" w:author="Roza, Caio G" w:date="2023-04-06T23:06:00Z">
        <w:r w:rsidRPr="006F2DC3">
          <w:rPr>
            <w:color w:val="000000" w:themeColor="text1"/>
            <w:sz w:val="22"/>
            <w:szCs w:val="22"/>
          </w:rPr>
          <w:t xml:space="preserve">13. </w:t>
        </w:r>
        <w:r w:rsidRPr="006F2DC3">
          <w:rPr>
            <w:color w:val="000000" w:themeColor="text1"/>
            <w:sz w:val="22"/>
            <w:szCs w:val="22"/>
          </w:rPr>
          <w:tab/>
        </w:r>
      </w:ins>
      <w:hyperlink r:id="rId877">
        <w:r w:rsidRPr="006F2DC3">
          <w:rPr>
            <w:color w:val="000000" w:themeColor="text1"/>
            <w:sz w:val="22"/>
            <w:szCs w:val="22"/>
          </w:rPr>
          <w:t xml:space="preserve">D. Helbing, Globally networked risks and how to respond. </w:t>
        </w:r>
      </w:hyperlink>
      <w:hyperlink r:id="rId878">
        <w:r w:rsidRPr="006F2DC3">
          <w:rPr>
            <w:i/>
            <w:color w:val="000000" w:themeColor="text1"/>
            <w:sz w:val="22"/>
            <w:szCs w:val="22"/>
          </w:rPr>
          <w:t>Nature</w:t>
        </w:r>
      </w:hyperlink>
      <w:hyperlink r:id="rId879">
        <w:r w:rsidRPr="006F2DC3">
          <w:rPr>
            <w:color w:val="000000" w:themeColor="text1"/>
            <w:sz w:val="22"/>
            <w:szCs w:val="22"/>
          </w:rPr>
          <w:t xml:space="preserve">. </w:t>
        </w:r>
      </w:hyperlink>
      <w:hyperlink r:id="rId880">
        <w:r w:rsidRPr="006F2DC3">
          <w:rPr>
            <w:b/>
            <w:color w:val="000000" w:themeColor="text1"/>
            <w:sz w:val="22"/>
            <w:szCs w:val="22"/>
          </w:rPr>
          <w:t>497</w:t>
        </w:r>
      </w:hyperlink>
      <w:hyperlink r:id="rId881">
        <w:r w:rsidRPr="006F2DC3">
          <w:rPr>
            <w:color w:val="000000" w:themeColor="text1"/>
            <w:sz w:val="22"/>
            <w:szCs w:val="22"/>
          </w:rPr>
          <w:t>, 51–59 (2013).</w:t>
        </w:r>
      </w:hyperlink>
    </w:p>
    <w:p w14:paraId="536B4C1C"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37" w:author="Roza, Caio G" w:date="2023-04-06T23:06:00Z">
        <w:r w:rsidRPr="006F2DC3">
          <w:rPr>
            <w:color w:val="000000" w:themeColor="text1"/>
            <w:sz w:val="22"/>
            <w:szCs w:val="22"/>
          </w:rPr>
          <w:delText xml:space="preserve">14. </w:delText>
        </w:r>
        <w:r w:rsidRPr="006F2DC3">
          <w:rPr>
            <w:color w:val="000000" w:themeColor="text1"/>
            <w:sz w:val="22"/>
            <w:szCs w:val="22"/>
          </w:rPr>
          <w:tab/>
          <w:delText xml:space="preserve">R. Solé, S. Levin, Ecological complexity and the biosphere: the next 30 years. </w:delText>
        </w:r>
        <w:r w:rsidRPr="006F2DC3">
          <w:rPr>
            <w:i/>
            <w:color w:val="000000" w:themeColor="text1"/>
            <w:sz w:val="22"/>
            <w:szCs w:val="22"/>
          </w:rPr>
          <w:delText>Philos. Trans. R. Soc. Lond. B Biol. Sci.</w:delText>
        </w:r>
        <w:r w:rsidRPr="006F2DC3">
          <w:rPr>
            <w:color w:val="000000" w:themeColor="text1"/>
            <w:sz w:val="22"/>
            <w:szCs w:val="22"/>
          </w:rPr>
          <w:delText xml:space="preserve"> </w:delText>
        </w:r>
        <w:r w:rsidRPr="006F2DC3">
          <w:rPr>
            <w:b/>
            <w:color w:val="000000" w:themeColor="text1"/>
            <w:sz w:val="22"/>
            <w:szCs w:val="22"/>
          </w:rPr>
          <w:delText>377</w:delText>
        </w:r>
        <w:r w:rsidRPr="006F2DC3">
          <w:rPr>
            <w:color w:val="000000" w:themeColor="text1"/>
            <w:sz w:val="22"/>
            <w:szCs w:val="22"/>
          </w:rPr>
          <w:delText>, 20210376 (2022).</w:delText>
        </w:r>
      </w:del>
      <w:ins w:id="738" w:author="Roza, Caio G" w:date="2023-04-06T23:06:00Z">
        <w:r w:rsidRPr="006F2DC3">
          <w:rPr>
            <w:color w:val="000000" w:themeColor="text1"/>
            <w:sz w:val="22"/>
            <w:szCs w:val="22"/>
          </w:rPr>
          <w:t xml:space="preserve">14. </w:t>
        </w:r>
        <w:r w:rsidRPr="006F2DC3">
          <w:rPr>
            <w:color w:val="000000" w:themeColor="text1"/>
            <w:sz w:val="22"/>
            <w:szCs w:val="22"/>
          </w:rPr>
          <w:tab/>
        </w:r>
      </w:ins>
      <w:hyperlink r:id="rId882">
        <w:r w:rsidRPr="006F2DC3">
          <w:rPr>
            <w:color w:val="000000" w:themeColor="text1"/>
            <w:sz w:val="22"/>
            <w:szCs w:val="22"/>
          </w:rPr>
          <w:t xml:space="preserve">R. Solé, S. Levin, Ecological complexity and the biosphere: the next 30 years. </w:t>
        </w:r>
      </w:hyperlink>
      <w:hyperlink r:id="rId883">
        <w:r w:rsidRPr="006F2DC3">
          <w:rPr>
            <w:i/>
            <w:color w:val="000000" w:themeColor="text1"/>
            <w:sz w:val="22"/>
            <w:szCs w:val="22"/>
          </w:rPr>
          <w:t>Philos. Trans. R. Soc. Lond. B Biol. Sci.</w:t>
        </w:r>
      </w:hyperlink>
      <w:hyperlink r:id="rId884">
        <w:r w:rsidRPr="006F2DC3">
          <w:rPr>
            <w:color w:val="000000" w:themeColor="text1"/>
            <w:sz w:val="22"/>
            <w:szCs w:val="22"/>
          </w:rPr>
          <w:t xml:space="preserve"> </w:t>
        </w:r>
      </w:hyperlink>
      <w:hyperlink r:id="rId885">
        <w:r w:rsidRPr="006F2DC3">
          <w:rPr>
            <w:b/>
            <w:color w:val="000000" w:themeColor="text1"/>
            <w:sz w:val="22"/>
            <w:szCs w:val="22"/>
          </w:rPr>
          <w:t>377</w:t>
        </w:r>
      </w:hyperlink>
      <w:hyperlink r:id="rId886">
        <w:r w:rsidRPr="006F2DC3">
          <w:rPr>
            <w:color w:val="000000" w:themeColor="text1"/>
            <w:sz w:val="22"/>
            <w:szCs w:val="22"/>
          </w:rPr>
          <w:t>, 20210376 (2022).</w:t>
        </w:r>
      </w:hyperlink>
    </w:p>
    <w:p w14:paraId="5653B5DF"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39" w:author="Roza, Caio G" w:date="2023-04-06T23:06:00Z">
        <w:r w:rsidRPr="006F2DC3">
          <w:rPr>
            <w:color w:val="000000" w:themeColor="text1"/>
            <w:sz w:val="22"/>
            <w:szCs w:val="22"/>
          </w:rPr>
          <w:delText xml:space="preserve">15. </w:delText>
        </w:r>
        <w:r w:rsidRPr="006F2DC3">
          <w:rPr>
            <w:color w:val="000000" w:themeColor="text1"/>
            <w:sz w:val="22"/>
            <w:szCs w:val="22"/>
          </w:rPr>
          <w:tab/>
          <w:delText xml:space="preserve">D. I. Armstrong McKay, A. Staal, J. F. Abrams, R. Winkelmann, B. Sakschewski, S. Loriani, I. Fetzer, S. E. Cornell, J. Rockström, T. M. Lenton, Exceeding 1.5°C global warming could trigger multiple climate tipping points. </w:delText>
        </w:r>
        <w:r w:rsidRPr="006F2DC3">
          <w:rPr>
            <w:i/>
            <w:color w:val="000000" w:themeColor="text1"/>
            <w:sz w:val="22"/>
            <w:szCs w:val="22"/>
          </w:rPr>
          <w:delText>Science</w:delText>
        </w:r>
        <w:r w:rsidRPr="006F2DC3">
          <w:rPr>
            <w:color w:val="000000" w:themeColor="text1"/>
            <w:sz w:val="22"/>
            <w:szCs w:val="22"/>
          </w:rPr>
          <w:delText xml:space="preserve">. </w:delText>
        </w:r>
        <w:r w:rsidRPr="006F2DC3">
          <w:rPr>
            <w:b/>
            <w:color w:val="000000" w:themeColor="text1"/>
            <w:sz w:val="22"/>
            <w:szCs w:val="22"/>
          </w:rPr>
          <w:delText>377</w:delText>
        </w:r>
        <w:r w:rsidRPr="006F2DC3">
          <w:rPr>
            <w:color w:val="000000" w:themeColor="text1"/>
            <w:sz w:val="22"/>
            <w:szCs w:val="22"/>
          </w:rPr>
          <w:delText>, eabn7950 (2022).</w:delText>
        </w:r>
      </w:del>
      <w:ins w:id="740" w:author="Roza, Caio G" w:date="2023-04-06T23:06:00Z">
        <w:r w:rsidRPr="006F2DC3">
          <w:rPr>
            <w:color w:val="000000" w:themeColor="text1"/>
            <w:sz w:val="22"/>
            <w:szCs w:val="22"/>
          </w:rPr>
          <w:t xml:space="preserve">15. </w:t>
        </w:r>
        <w:r w:rsidRPr="006F2DC3">
          <w:rPr>
            <w:color w:val="000000" w:themeColor="text1"/>
            <w:sz w:val="22"/>
            <w:szCs w:val="22"/>
          </w:rPr>
          <w:tab/>
        </w:r>
      </w:ins>
      <w:hyperlink r:id="rId887">
        <w:r w:rsidRPr="006F2DC3">
          <w:rPr>
            <w:color w:val="000000" w:themeColor="text1"/>
            <w:sz w:val="22"/>
            <w:szCs w:val="22"/>
          </w:rPr>
          <w:t xml:space="preserve">D. I. Armstrong McKay, A. Staal, J. F. Abrams, R. Winkelmann, B. Sakschewski, S. Loriani, I. Fetzer, S. E. Cornell, J. Rockström, T. M. Lenton, Exceeding 1.5°C global warming could trigger multiple climate tipping points. </w:t>
        </w:r>
      </w:hyperlink>
      <w:hyperlink r:id="rId888">
        <w:r w:rsidRPr="006F2DC3">
          <w:rPr>
            <w:i/>
            <w:color w:val="000000" w:themeColor="text1"/>
            <w:sz w:val="22"/>
            <w:szCs w:val="22"/>
          </w:rPr>
          <w:t>Science</w:t>
        </w:r>
      </w:hyperlink>
      <w:hyperlink r:id="rId889">
        <w:r w:rsidRPr="006F2DC3">
          <w:rPr>
            <w:color w:val="000000" w:themeColor="text1"/>
            <w:sz w:val="22"/>
            <w:szCs w:val="22"/>
          </w:rPr>
          <w:t xml:space="preserve">. </w:t>
        </w:r>
      </w:hyperlink>
      <w:hyperlink r:id="rId890">
        <w:r w:rsidRPr="006F2DC3">
          <w:rPr>
            <w:b/>
            <w:color w:val="000000" w:themeColor="text1"/>
            <w:sz w:val="22"/>
            <w:szCs w:val="22"/>
          </w:rPr>
          <w:t>377</w:t>
        </w:r>
      </w:hyperlink>
      <w:hyperlink r:id="rId891">
        <w:r w:rsidRPr="006F2DC3">
          <w:rPr>
            <w:color w:val="000000" w:themeColor="text1"/>
            <w:sz w:val="22"/>
            <w:szCs w:val="22"/>
          </w:rPr>
          <w:t>, eabn7950 (2022).</w:t>
        </w:r>
      </w:hyperlink>
    </w:p>
    <w:p w14:paraId="647514D6"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741" w:author="Roza, Caio G" w:date="2023-04-06T23:06:00Z">
        <w:r w:rsidRPr="006F2DC3">
          <w:rPr>
            <w:color w:val="000000" w:themeColor="text1"/>
            <w:sz w:val="22"/>
            <w:szCs w:val="22"/>
          </w:rPr>
          <w:lastRenderedPageBreak/>
          <w:t xml:space="preserve">16. </w:t>
        </w:r>
        <w:r w:rsidRPr="006F2DC3">
          <w:rPr>
            <w:color w:val="000000" w:themeColor="text1"/>
            <w:sz w:val="22"/>
            <w:szCs w:val="22"/>
          </w:rPr>
          <w:tab/>
          <w:t xml:space="preserve">J. M. Montoya, S. L. Pimm, R. V. Solé, Ecological networks and their fragility. </w:t>
        </w:r>
        <w:r w:rsidRPr="006F2DC3">
          <w:rPr>
            <w:i/>
            <w:color w:val="000000" w:themeColor="text1"/>
            <w:sz w:val="22"/>
            <w:szCs w:val="22"/>
          </w:rPr>
          <w:t>Nature</w:t>
        </w:r>
        <w:r w:rsidRPr="006F2DC3">
          <w:rPr>
            <w:color w:val="000000" w:themeColor="text1"/>
            <w:sz w:val="22"/>
            <w:szCs w:val="22"/>
          </w:rPr>
          <w:t xml:space="preserve">. </w:t>
        </w:r>
        <w:r w:rsidRPr="006F2DC3">
          <w:rPr>
            <w:b/>
            <w:color w:val="000000" w:themeColor="text1"/>
            <w:sz w:val="22"/>
            <w:szCs w:val="22"/>
          </w:rPr>
          <w:t>442</w:t>
        </w:r>
        <w:r w:rsidRPr="006F2DC3">
          <w:rPr>
            <w:color w:val="000000" w:themeColor="text1"/>
            <w:sz w:val="22"/>
            <w:szCs w:val="22"/>
          </w:rPr>
          <w:t>, 259–264 (2006).</w:t>
        </w:r>
      </w:ins>
      <w:del w:id="742" w:author="Roza, Caio G" w:date="2023-04-06T23:06:00Z">
        <w:r w:rsidRPr="006F2DC3">
          <w:rPr>
            <w:color w:val="000000" w:themeColor="text1"/>
            <w:sz w:val="22"/>
            <w:szCs w:val="22"/>
          </w:rPr>
          <w:delText xml:space="preserve">16. </w:delText>
        </w:r>
        <w:r w:rsidRPr="006F2DC3">
          <w:rPr>
            <w:color w:val="000000" w:themeColor="text1"/>
            <w:sz w:val="22"/>
            <w:szCs w:val="22"/>
          </w:rPr>
          <w:tab/>
        </w:r>
      </w:del>
      <w:hyperlink r:id="rId892">
        <w:r w:rsidRPr="006F2DC3">
          <w:rPr>
            <w:color w:val="000000" w:themeColor="text1"/>
            <w:sz w:val="22"/>
            <w:szCs w:val="22"/>
          </w:rPr>
          <w:t xml:space="preserve">J. M. Montoya, S. L. Pimm, R. V. Solé, Ecological networks and their fragility. </w:t>
        </w:r>
      </w:hyperlink>
      <w:hyperlink r:id="rId893">
        <w:r w:rsidRPr="006F2DC3">
          <w:rPr>
            <w:i/>
            <w:color w:val="000000" w:themeColor="text1"/>
            <w:sz w:val="22"/>
            <w:szCs w:val="22"/>
          </w:rPr>
          <w:t>Nature</w:t>
        </w:r>
      </w:hyperlink>
      <w:hyperlink r:id="rId894">
        <w:r w:rsidRPr="006F2DC3">
          <w:rPr>
            <w:color w:val="000000" w:themeColor="text1"/>
            <w:sz w:val="22"/>
            <w:szCs w:val="22"/>
          </w:rPr>
          <w:t xml:space="preserve">. </w:t>
        </w:r>
      </w:hyperlink>
      <w:hyperlink r:id="rId895">
        <w:r w:rsidRPr="006F2DC3">
          <w:rPr>
            <w:b/>
            <w:color w:val="000000" w:themeColor="text1"/>
            <w:sz w:val="22"/>
            <w:szCs w:val="22"/>
          </w:rPr>
          <w:t>442</w:t>
        </w:r>
      </w:hyperlink>
      <w:hyperlink r:id="rId896">
        <w:r w:rsidRPr="006F2DC3">
          <w:rPr>
            <w:color w:val="000000" w:themeColor="text1"/>
            <w:sz w:val="22"/>
            <w:szCs w:val="22"/>
          </w:rPr>
          <w:t>, 259–264 (2006).</w:t>
        </w:r>
      </w:hyperlink>
    </w:p>
    <w:p w14:paraId="7AAD3400"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43" w:author="Roza, Caio G" w:date="2023-04-06T23:06:00Z">
        <w:r w:rsidRPr="006F2DC3">
          <w:rPr>
            <w:color w:val="000000" w:themeColor="text1"/>
            <w:sz w:val="22"/>
            <w:szCs w:val="22"/>
          </w:rPr>
          <w:delText xml:space="preserve">17. </w:delText>
        </w:r>
        <w:r w:rsidRPr="006F2DC3">
          <w:rPr>
            <w:color w:val="000000" w:themeColor="text1"/>
            <w:sz w:val="22"/>
            <w:szCs w:val="22"/>
          </w:rPr>
          <w:tab/>
          <w:delText xml:space="preserve">D. E. Bowler, A. D. Bjorkman, M. Dornelas, I. H. Myers-Smith, L. M. Navarro, A. Niamir, S. R. Supp, C. Waldock, M. Winter, M. Vellend, S. A. Blowes, K. Böhning-Gaese, H. Bruelheide, R. Elahi, L. H. Antão, J. Hines, F. Isbell, H. P. Jones, A. E. Magurran, J. S. Cabral, A. E. Bates, Mapping human pressures on biodiversity across the planet uncovers anthropogenic threat complexes. </w:delText>
        </w:r>
        <w:r w:rsidRPr="006F2DC3">
          <w:rPr>
            <w:i/>
            <w:color w:val="000000" w:themeColor="text1"/>
            <w:sz w:val="22"/>
            <w:szCs w:val="22"/>
          </w:rPr>
          <w:delText>People and Nature</w:delText>
        </w:r>
        <w:r w:rsidRPr="006F2DC3">
          <w:rPr>
            <w:color w:val="000000" w:themeColor="text1"/>
            <w:sz w:val="22"/>
            <w:szCs w:val="22"/>
          </w:rPr>
          <w:delText xml:space="preserve">. </w:delText>
        </w:r>
        <w:r w:rsidRPr="006F2DC3">
          <w:rPr>
            <w:b/>
            <w:color w:val="000000" w:themeColor="text1"/>
            <w:sz w:val="22"/>
            <w:szCs w:val="22"/>
          </w:rPr>
          <w:delText>2</w:delText>
        </w:r>
        <w:r w:rsidRPr="006F2DC3">
          <w:rPr>
            <w:color w:val="000000" w:themeColor="text1"/>
            <w:sz w:val="22"/>
            <w:szCs w:val="22"/>
          </w:rPr>
          <w:delText>, 380–394 (2020).</w:delText>
        </w:r>
      </w:del>
      <w:ins w:id="744" w:author="Roza, Caio G" w:date="2023-04-06T23:06:00Z">
        <w:r w:rsidRPr="006F2DC3">
          <w:rPr>
            <w:color w:val="000000" w:themeColor="text1"/>
            <w:sz w:val="22"/>
            <w:szCs w:val="22"/>
          </w:rPr>
          <w:t xml:space="preserve">17. </w:t>
        </w:r>
        <w:r w:rsidRPr="006F2DC3">
          <w:rPr>
            <w:color w:val="000000" w:themeColor="text1"/>
            <w:sz w:val="22"/>
            <w:szCs w:val="22"/>
          </w:rPr>
          <w:tab/>
        </w:r>
      </w:ins>
      <w:hyperlink r:id="rId897">
        <w:r w:rsidRPr="006F2DC3">
          <w:rPr>
            <w:color w:val="000000" w:themeColor="text1"/>
            <w:sz w:val="22"/>
            <w:szCs w:val="22"/>
          </w:rPr>
          <w:t xml:space="preserve">D. E. Bowler, A. D. Bjorkman, M. Dornelas, I. H. Myers-Smith, L. M. Navarro, A. Niamir, S. R. Supp, C. Waldock, M. Winter, M. Vellend, S. A. Blowes, K. Böhning-Gaese, H. Bruelheide, R. Elahi, L. H. Antão, J. Hines, F. Isbell, H. P. Jones, A. E. Magurran, J. S. Cabral, A. E. Bates, Mapping human pressures on biodiversity across the planet uncovers anthropogenic threat complexes. </w:t>
        </w:r>
      </w:hyperlink>
      <w:hyperlink r:id="rId898">
        <w:r w:rsidRPr="006F2DC3">
          <w:rPr>
            <w:i/>
            <w:color w:val="000000" w:themeColor="text1"/>
            <w:sz w:val="22"/>
            <w:szCs w:val="22"/>
          </w:rPr>
          <w:t>People and Nature</w:t>
        </w:r>
      </w:hyperlink>
      <w:hyperlink r:id="rId899">
        <w:r w:rsidRPr="006F2DC3">
          <w:rPr>
            <w:color w:val="000000" w:themeColor="text1"/>
            <w:sz w:val="22"/>
            <w:szCs w:val="22"/>
          </w:rPr>
          <w:t xml:space="preserve">. </w:t>
        </w:r>
      </w:hyperlink>
      <w:hyperlink r:id="rId900">
        <w:r w:rsidRPr="006F2DC3">
          <w:rPr>
            <w:b/>
            <w:color w:val="000000" w:themeColor="text1"/>
            <w:sz w:val="22"/>
            <w:szCs w:val="22"/>
          </w:rPr>
          <w:t>2</w:t>
        </w:r>
      </w:hyperlink>
      <w:hyperlink r:id="rId901">
        <w:r w:rsidRPr="006F2DC3">
          <w:rPr>
            <w:color w:val="000000" w:themeColor="text1"/>
            <w:sz w:val="22"/>
            <w:szCs w:val="22"/>
          </w:rPr>
          <w:t>, 380–394 (2020).</w:t>
        </w:r>
      </w:hyperlink>
    </w:p>
    <w:p w14:paraId="61B0D12B"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45" w:author="Roza, Caio G" w:date="2023-04-06T23:06:00Z">
        <w:r w:rsidRPr="006F2DC3">
          <w:rPr>
            <w:color w:val="000000" w:themeColor="text1"/>
            <w:sz w:val="22"/>
            <w:szCs w:val="22"/>
          </w:rPr>
          <w:delText xml:space="preserve">18. </w:delText>
        </w:r>
        <w:r w:rsidRPr="006F2DC3">
          <w:rPr>
            <w:color w:val="000000" w:themeColor="text1"/>
            <w:sz w:val="22"/>
            <w:szCs w:val="22"/>
          </w:rPr>
          <w:tab/>
          <w:delText xml:space="preserve">S. A. Levin, Ecosystems and the Biosphere as Complex Adaptive Systems. </w:delText>
        </w:r>
        <w:r w:rsidRPr="006F2DC3">
          <w:rPr>
            <w:i/>
            <w:color w:val="000000" w:themeColor="text1"/>
            <w:sz w:val="22"/>
            <w:szCs w:val="22"/>
          </w:rPr>
          <w:delText>Ecosystems</w:delText>
        </w:r>
        <w:r w:rsidRPr="006F2DC3">
          <w:rPr>
            <w:color w:val="000000" w:themeColor="text1"/>
            <w:sz w:val="22"/>
            <w:szCs w:val="22"/>
          </w:rPr>
          <w:delText xml:space="preserve">. </w:delText>
        </w:r>
        <w:r w:rsidRPr="006F2DC3">
          <w:rPr>
            <w:b/>
            <w:color w:val="000000" w:themeColor="text1"/>
            <w:sz w:val="22"/>
            <w:szCs w:val="22"/>
          </w:rPr>
          <w:delText>1</w:delText>
        </w:r>
        <w:r w:rsidRPr="006F2DC3">
          <w:rPr>
            <w:color w:val="000000" w:themeColor="text1"/>
            <w:sz w:val="22"/>
            <w:szCs w:val="22"/>
          </w:rPr>
          <w:delText>, 431–436 (1998).</w:delText>
        </w:r>
      </w:del>
      <w:ins w:id="746" w:author="Roza, Caio G" w:date="2023-04-06T23:06:00Z">
        <w:r w:rsidRPr="006F2DC3">
          <w:rPr>
            <w:color w:val="000000" w:themeColor="text1"/>
            <w:sz w:val="22"/>
            <w:szCs w:val="22"/>
          </w:rPr>
          <w:t xml:space="preserve">18. </w:t>
        </w:r>
        <w:r w:rsidRPr="006F2DC3">
          <w:rPr>
            <w:color w:val="000000" w:themeColor="text1"/>
            <w:sz w:val="22"/>
            <w:szCs w:val="22"/>
          </w:rPr>
          <w:tab/>
        </w:r>
      </w:ins>
      <w:hyperlink r:id="rId902">
        <w:r w:rsidRPr="006F2DC3">
          <w:rPr>
            <w:color w:val="000000" w:themeColor="text1"/>
            <w:sz w:val="22"/>
            <w:szCs w:val="22"/>
          </w:rPr>
          <w:t xml:space="preserve">S. A. Levin, Ecosystems and the Biosphere as Complex Adaptive Systems. </w:t>
        </w:r>
      </w:hyperlink>
      <w:hyperlink r:id="rId903">
        <w:r w:rsidRPr="006F2DC3">
          <w:rPr>
            <w:i/>
            <w:color w:val="000000" w:themeColor="text1"/>
            <w:sz w:val="22"/>
            <w:szCs w:val="22"/>
          </w:rPr>
          <w:t>Ecosystems</w:t>
        </w:r>
      </w:hyperlink>
      <w:hyperlink r:id="rId904">
        <w:r w:rsidRPr="006F2DC3">
          <w:rPr>
            <w:color w:val="000000" w:themeColor="text1"/>
            <w:sz w:val="22"/>
            <w:szCs w:val="22"/>
          </w:rPr>
          <w:t xml:space="preserve">. </w:t>
        </w:r>
      </w:hyperlink>
      <w:hyperlink r:id="rId905">
        <w:r w:rsidRPr="006F2DC3">
          <w:rPr>
            <w:b/>
            <w:color w:val="000000" w:themeColor="text1"/>
            <w:sz w:val="22"/>
            <w:szCs w:val="22"/>
          </w:rPr>
          <w:t>1</w:t>
        </w:r>
      </w:hyperlink>
      <w:hyperlink r:id="rId906">
        <w:r w:rsidRPr="006F2DC3">
          <w:rPr>
            <w:color w:val="000000" w:themeColor="text1"/>
            <w:sz w:val="22"/>
            <w:szCs w:val="22"/>
          </w:rPr>
          <w:t>, 431–436 (1998).</w:t>
        </w:r>
      </w:hyperlink>
    </w:p>
    <w:p w14:paraId="5755517C"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47" w:author="Roza, Caio G" w:date="2023-04-06T23:06:00Z">
        <w:r w:rsidRPr="006F2DC3">
          <w:rPr>
            <w:color w:val="000000" w:themeColor="text1"/>
            <w:sz w:val="22"/>
            <w:szCs w:val="22"/>
          </w:rPr>
          <w:delText xml:space="preserve">19. </w:delText>
        </w:r>
        <w:r w:rsidRPr="006F2DC3">
          <w:rPr>
            <w:color w:val="000000" w:themeColor="text1"/>
            <w:sz w:val="22"/>
            <w:szCs w:val="22"/>
          </w:rPr>
          <w:tab/>
          <w:delText xml:space="preserve">L. Kemp, C. Xu, J. Depledge, K. L. Ebi, G. Gibbins, T. A. Kohler, J. Rockström, M. Scheffer, H. J. Schellnhuber, W. Steffen, T. M. Lenton, Climate Endgame: Exploring catastrophic climate change scenarios. </w:delText>
        </w:r>
        <w:r w:rsidRPr="006F2DC3">
          <w:rPr>
            <w:i/>
            <w:color w:val="000000" w:themeColor="text1"/>
            <w:sz w:val="22"/>
            <w:szCs w:val="22"/>
          </w:rPr>
          <w:delText>Proc. Natl. Acad. Sci. U. S. A.</w:delText>
        </w:r>
        <w:r w:rsidRPr="006F2DC3">
          <w:rPr>
            <w:color w:val="000000" w:themeColor="text1"/>
            <w:sz w:val="22"/>
            <w:szCs w:val="22"/>
          </w:rPr>
          <w:delText xml:space="preserve"> </w:delText>
        </w:r>
        <w:r w:rsidRPr="006F2DC3">
          <w:rPr>
            <w:b/>
            <w:color w:val="000000" w:themeColor="text1"/>
            <w:sz w:val="22"/>
            <w:szCs w:val="22"/>
          </w:rPr>
          <w:delText>119</w:delText>
        </w:r>
        <w:r w:rsidRPr="006F2DC3">
          <w:rPr>
            <w:color w:val="000000" w:themeColor="text1"/>
            <w:sz w:val="22"/>
            <w:szCs w:val="22"/>
          </w:rPr>
          <w:delText>, e2108146119 (2022).</w:delText>
        </w:r>
      </w:del>
      <w:ins w:id="748" w:author="Roza, Caio G" w:date="2023-04-06T23:06:00Z">
        <w:r w:rsidRPr="006F2DC3">
          <w:rPr>
            <w:color w:val="000000" w:themeColor="text1"/>
            <w:sz w:val="22"/>
            <w:szCs w:val="22"/>
          </w:rPr>
          <w:t xml:space="preserve">19. </w:t>
        </w:r>
        <w:r w:rsidRPr="006F2DC3">
          <w:rPr>
            <w:color w:val="000000" w:themeColor="text1"/>
            <w:sz w:val="22"/>
            <w:szCs w:val="22"/>
          </w:rPr>
          <w:tab/>
        </w:r>
      </w:ins>
      <w:hyperlink r:id="rId907">
        <w:r w:rsidRPr="006F2DC3">
          <w:rPr>
            <w:color w:val="000000" w:themeColor="text1"/>
            <w:sz w:val="22"/>
            <w:szCs w:val="22"/>
          </w:rPr>
          <w:t xml:space="preserve">L. Kemp, C. Xu, J. Depledge, K. L. Ebi, G. Gibbins, T. A. Kohler, J. Rockström, M. Scheffer, H. J. Schellnhuber, W. Steffen, T. M. Lenton, Climate Endgame: Exploring catastrophic climate change scenarios. </w:t>
        </w:r>
      </w:hyperlink>
      <w:hyperlink r:id="rId908">
        <w:r w:rsidRPr="006F2DC3">
          <w:rPr>
            <w:i/>
            <w:color w:val="000000" w:themeColor="text1"/>
            <w:sz w:val="22"/>
            <w:szCs w:val="22"/>
          </w:rPr>
          <w:t>Proc. Natl. Acad. Sci. U. S. A.</w:t>
        </w:r>
      </w:hyperlink>
      <w:hyperlink r:id="rId909">
        <w:r w:rsidRPr="006F2DC3">
          <w:rPr>
            <w:color w:val="000000" w:themeColor="text1"/>
            <w:sz w:val="22"/>
            <w:szCs w:val="22"/>
          </w:rPr>
          <w:t xml:space="preserve"> </w:t>
        </w:r>
      </w:hyperlink>
      <w:hyperlink r:id="rId910">
        <w:r w:rsidRPr="006F2DC3">
          <w:rPr>
            <w:b/>
            <w:color w:val="000000" w:themeColor="text1"/>
            <w:sz w:val="22"/>
            <w:szCs w:val="22"/>
          </w:rPr>
          <w:t>119</w:t>
        </w:r>
      </w:hyperlink>
      <w:hyperlink r:id="rId911">
        <w:r w:rsidRPr="006F2DC3">
          <w:rPr>
            <w:color w:val="000000" w:themeColor="text1"/>
            <w:sz w:val="22"/>
            <w:szCs w:val="22"/>
          </w:rPr>
          <w:t>, e2108146119 (2022).</w:t>
        </w:r>
      </w:hyperlink>
    </w:p>
    <w:p w14:paraId="7F23ED57"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49" w:author="Roza, Caio G" w:date="2023-04-06T23:06:00Z">
        <w:r w:rsidRPr="006F2DC3">
          <w:rPr>
            <w:color w:val="000000" w:themeColor="text1"/>
            <w:sz w:val="22"/>
            <w:szCs w:val="22"/>
          </w:rPr>
          <w:delText xml:space="preserve">20. </w:delText>
        </w:r>
        <w:r w:rsidRPr="006F2DC3">
          <w:rPr>
            <w:color w:val="000000" w:themeColor="text1"/>
            <w:sz w:val="22"/>
            <w:szCs w:val="22"/>
          </w:rPr>
          <w:tab/>
          <w:delText xml:space="preserve">D. Castelvecchi, N. Gaind, Climate modellers and theorist of complex systems share physics Nobel. </w:delText>
        </w:r>
        <w:r w:rsidRPr="006F2DC3">
          <w:rPr>
            <w:i/>
            <w:color w:val="000000" w:themeColor="text1"/>
            <w:sz w:val="22"/>
            <w:szCs w:val="22"/>
          </w:rPr>
          <w:delText>Nature</w:delText>
        </w:r>
        <w:r w:rsidRPr="006F2DC3">
          <w:rPr>
            <w:color w:val="000000" w:themeColor="text1"/>
            <w:sz w:val="22"/>
            <w:szCs w:val="22"/>
          </w:rPr>
          <w:delText xml:space="preserve">. </w:delText>
        </w:r>
        <w:r w:rsidRPr="006F2DC3">
          <w:rPr>
            <w:b/>
            <w:color w:val="000000" w:themeColor="text1"/>
            <w:sz w:val="22"/>
            <w:szCs w:val="22"/>
          </w:rPr>
          <w:delText>598</w:delText>
        </w:r>
        <w:r w:rsidRPr="006F2DC3">
          <w:rPr>
            <w:color w:val="000000" w:themeColor="text1"/>
            <w:sz w:val="22"/>
            <w:szCs w:val="22"/>
          </w:rPr>
          <w:delText>, 246–247 (2021).</w:delText>
        </w:r>
      </w:del>
      <w:ins w:id="750" w:author="Roza, Caio G" w:date="2023-04-06T23:06:00Z">
        <w:r w:rsidRPr="006F2DC3">
          <w:rPr>
            <w:color w:val="000000" w:themeColor="text1"/>
            <w:sz w:val="22"/>
            <w:szCs w:val="22"/>
          </w:rPr>
          <w:t xml:space="preserve">20. </w:t>
        </w:r>
        <w:r w:rsidRPr="006F2DC3">
          <w:rPr>
            <w:color w:val="000000" w:themeColor="text1"/>
            <w:sz w:val="22"/>
            <w:szCs w:val="22"/>
          </w:rPr>
          <w:tab/>
        </w:r>
      </w:ins>
      <w:hyperlink r:id="rId912">
        <w:r w:rsidRPr="006F2DC3">
          <w:rPr>
            <w:color w:val="000000" w:themeColor="text1"/>
            <w:sz w:val="22"/>
            <w:szCs w:val="22"/>
          </w:rPr>
          <w:t xml:space="preserve">D. Castelvecchi, N. Gaind, Climate modellers and theorist of complex systems share physics Nobel. </w:t>
        </w:r>
      </w:hyperlink>
      <w:hyperlink r:id="rId913">
        <w:r w:rsidRPr="006F2DC3">
          <w:rPr>
            <w:i/>
            <w:color w:val="000000" w:themeColor="text1"/>
            <w:sz w:val="22"/>
            <w:szCs w:val="22"/>
          </w:rPr>
          <w:t>Nature</w:t>
        </w:r>
      </w:hyperlink>
      <w:hyperlink r:id="rId914">
        <w:r w:rsidRPr="006F2DC3">
          <w:rPr>
            <w:color w:val="000000" w:themeColor="text1"/>
            <w:sz w:val="22"/>
            <w:szCs w:val="22"/>
          </w:rPr>
          <w:t xml:space="preserve">. </w:t>
        </w:r>
      </w:hyperlink>
      <w:hyperlink r:id="rId915">
        <w:r w:rsidRPr="006F2DC3">
          <w:rPr>
            <w:b/>
            <w:color w:val="000000" w:themeColor="text1"/>
            <w:sz w:val="22"/>
            <w:szCs w:val="22"/>
          </w:rPr>
          <w:t>598</w:t>
        </w:r>
      </w:hyperlink>
      <w:hyperlink r:id="rId916">
        <w:r w:rsidRPr="006F2DC3">
          <w:rPr>
            <w:color w:val="000000" w:themeColor="text1"/>
            <w:sz w:val="22"/>
            <w:szCs w:val="22"/>
          </w:rPr>
          <w:t>, 246–247 (2021).</w:t>
        </w:r>
      </w:hyperlink>
    </w:p>
    <w:p w14:paraId="20552702" w14:textId="5F1ECF85"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751" w:author="Roza, Caio G" w:date="2023-04-06T23:06:00Z">
        <w:r w:rsidRPr="006F2DC3">
          <w:rPr>
            <w:color w:val="000000" w:themeColor="text1"/>
            <w:sz w:val="22"/>
            <w:szCs w:val="22"/>
          </w:rPr>
          <w:t xml:space="preserve">21. </w:t>
        </w:r>
        <w:r w:rsidRPr="006F2DC3">
          <w:rPr>
            <w:color w:val="000000" w:themeColor="text1"/>
            <w:sz w:val="22"/>
            <w:szCs w:val="22"/>
          </w:rPr>
          <w:tab/>
          <w:t xml:space="preserve">J. H. Brown, "Organisms and Species as Complex Adaptive Systems: Linking the Biology of Populations with the Physics of Ecosystems" in </w:t>
        </w:r>
        <w:r w:rsidRPr="006F2DC3">
          <w:rPr>
            <w:i/>
            <w:color w:val="000000" w:themeColor="text1"/>
            <w:sz w:val="22"/>
            <w:szCs w:val="22"/>
          </w:rPr>
          <w:t>Linking Species &amp; Ecosystems</w:t>
        </w:r>
        <w:r w:rsidRPr="006F2DC3">
          <w:rPr>
            <w:color w:val="000000" w:themeColor="text1"/>
            <w:sz w:val="22"/>
            <w:szCs w:val="22"/>
          </w:rPr>
          <w:t>, C. G. Jones, J. H. Lawton, Eds.</w:t>
        </w:r>
        <w:r w:rsidR="00D04B64" w:rsidRPr="00E91065">
          <w:rPr>
            <w:color w:val="000000" w:themeColor="text1"/>
            <w:sz w:val="22"/>
            <w:szCs w:val="22"/>
            <w:highlight w:val="yellow"/>
          </w:rPr>
          <w:t>, 16–24</w:t>
        </w:r>
        <w:r w:rsidRPr="006F2DC3">
          <w:rPr>
            <w:color w:val="000000" w:themeColor="text1"/>
            <w:sz w:val="22"/>
            <w:szCs w:val="22"/>
          </w:rPr>
          <w:t xml:space="preserve"> (Springer US, Boston, MA, 1995).</w:t>
        </w:r>
      </w:ins>
      <w:del w:id="752" w:author="Roza, Caio G" w:date="2023-04-06T23:06:00Z">
        <w:r w:rsidRPr="006F2DC3">
          <w:rPr>
            <w:color w:val="000000" w:themeColor="text1"/>
            <w:sz w:val="22"/>
            <w:szCs w:val="22"/>
          </w:rPr>
          <w:delText xml:space="preserve">21. </w:delText>
        </w:r>
        <w:r w:rsidRPr="006F2DC3">
          <w:rPr>
            <w:color w:val="000000" w:themeColor="text1"/>
            <w:sz w:val="22"/>
            <w:szCs w:val="22"/>
          </w:rPr>
          <w:tab/>
        </w:r>
      </w:del>
      <w:hyperlink r:id="rId917">
        <w:r w:rsidRPr="006F2DC3">
          <w:rPr>
            <w:color w:val="000000" w:themeColor="text1"/>
            <w:sz w:val="22"/>
            <w:szCs w:val="22"/>
          </w:rPr>
          <w:t xml:space="preserve">J. H. Brown, "Organisms and Species as Complex Adaptive Systems: Linking the Biology of Populations with the Physics of Ecosystems" in </w:t>
        </w:r>
      </w:hyperlink>
      <w:hyperlink r:id="rId918">
        <w:r w:rsidRPr="006F2DC3">
          <w:rPr>
            <w:i/>
            <w:color w:val="000000" w:themeColor="text1"/>
            <w:sz w:val="22"/>
            <w:szCs w:val="22"/>
          </w:rPr>
          <w:t>Linking Species &amp; Ecosystems</w:t>
        </w:r>
      </w:hyperlink>
      <w:hyperlink r:id="rId919">
        <w:r w:rsidRPr="006F2DC3">
          <w:rPr>
            <w:color w:val="000000" w:themeColor="text1"/>
            <w:sz w:val="22"/>
            <w:szCs w:val="22"/>
          </w:rPr>
          <w:t>, C. G. Jones, J. H. Lawton, Eds. (Springer US, Boston, MA, 1995</w:t>
        </w:r>
      </w:hyperlink>
      <w:hyperlink r:id="rId920">
        <w:r w:rsidRPr="006F2DC3">
          <w:rPr>
            <w:color w:val="000000" w:themeColor="text1"/>
            <w:sz w:val="22"/>
            <w:szCs w:val="22"/>
          </w:rPr>
          <w:t>), pp. 16–24.</w:t>
        </w:r>
      </w:hyperlink>
    </w:p>
    <w:p w14:paraId="7DC629B3"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53" w:author="Roza, Caio G" w:date="2023-04-06T23:06:00Z">
        <w:r w:rsidRPr="006F2DC3">
          <w:rPr>
            <w:color w:val="000000" w:themeColor="text1"/>
            <w:sz w:val="22"/>
            <w:szCs w:val="22"/>
          </w:rPr>
          <w:delText xml:space="preserve">22. </w:delText>
        </w:r>
        <w:r w:rsidRPr="006F2DC3">
          <w:rPr>
            <w:color w:val="000000" w:themeColor="text1"/>
            <w:sz w:val="22"/>
            <w:szCs w:val="22"/>
          </w:rPr>
          <w:tab/>
          <w:delText xml:space="preserve">P. Garnett, Total systemic failure? </w:delText>
        </w:r>
        <w:r w:rsidRPr="006F2DC3">
          <w:rPr>
            <w:i/>
            <w:color w:val="000000" w:themeColor="text1"/>
            <w:sz w:val="22"/>
            <w:szCs w:val="22"/>
          </w:rPr>
          <w:delText>Sci. Total Environ.</w:delText>
        </w:r>
        <w:r w:rsidRPr="006F2DC3">
          <w:rPr>
            <w:color w:val="000000" w:themeColor="text1"/>
            <w:sz w:val="22"/>
            <w:szCs w:val="22"/>
          </w:rPr>
          <w:delText xml:space="preserve"> </w:delText>
        </w:r>
        <w:r w:rsidRPr="006F2DC3">
          <w:rPr>
            <w:b/>
            <w:color w:val="000000" w:themeColor="text1"/>
            <w:sz w:val="22"/>
            <w:szCs w:val="22"/>
          </w:rPr>
          <w:delText>626</w:delText>
        </w:r>
        <w:r w:rsidRPr="006F2DC3">
          <w:rPr>
            <w:color w:val="000000" w:themeColor="text1"/>
            <w:sz w:val="22"/>
            <w:szCs w:val="22"/>
          </w:rPr>
          <w:delText>, 684–688 (2018).</w:delText>
        </w:r>
      </w:del>
      <w:ins w:id="754" w:author="Roza, Caio G" w:date="2023-04-06T23:06:00Z">
        <w:r w:rsidRPr="006F2DC3">
          <w:rPr>
            <w:color w:val="000000" w:themeColor="text1"/>
            <w:sz w:val="22"/>
            <w:szCs w:val="22"/>
          </w:rPr>
          <w:t xml:space="preserve">22. </w:t>
        </w:r>
        <w:r w:rsidRPr="006F2DC3">
          <w:rPr>
            <w:color w:val="000000" w:themeColor="text1"/>
            <w:sz w:val="22"/>
            <w:szCs w:val="22"/>
          </w:rPr>
          <w:tab/>
        </w:r>
      </w:ins>
      <w:hyperlink r:id="rId921">
        <w:r w:rsidRPr="006F2DC3">
          <w:rPr>
            <w:color w:val="000000" w:themeColor="text1"/>
            <w:sz w:val="22"/>
            <w:szCs w:val="22"/>
          </w:rPr>
          <w:t xml:space="preserve">P. Garnett, Total systemic failure? </w:t>
        </w:r>
      </w:hyperlink>
      <w:hyperlink r:id="rId922">
        <w:r w:rsidRPr="006F2DC3">
          <w:rPr>
            <w:i/>
            <w:color w:val="000000" w:themeColor="text1"/>
            <w:sz w:val="22"/>
            <w:szCs w:val="22"/>
          </w:rPr>
          <w:t>Sci. Total Environ.</w:t>
        </w:r>
      </w:hyperlink>
      <w:hyperlink r:id="rId923">
        <w:r w:rsidRPr="006F2DC3">
          <w:rPr>
            <w:color w:val="000000" w:themeColor="text1"/>
            <w:sz w:val="22"/>
            <w:szCs w:val="22"/>
          </w:rPr>
          <w:t xml:space="preserve"> </w:t>
        </w:r>
      </w:hyperlink>
      <w:hyperlink r:id="rId924">
        <w:r w:rsidRPr="006F2DC3">
          <w:rPr>
            <w:b/>
            <w:color w:val="000000" w:themeColor="text1"/>
            <w:sz w:val="22"/>
            <w:szCs w:val="22"/>
          </w:rPr>
          <w:t>626</w:t>
        </w:r>
      </w:hyperlink>
      <w:hyperlink r:id="rId925">
        <w:r w:rsidRPr="006F2DC3">
          <w:rPr>
            <w:color w:val="000000" w:themeColor="text1"/>
            <w:sz w:val="22"/>
            <w:szCs w:val="22"/>
          </w:rPr>
          <w:t>, 684–688 (2018).</w:t>
        </w:r>
      </w:hyperlink>
    </w:p>
    <w:p w14:paraId="363ABE26" w14:textId="467A4E90"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55" w:author="Roza, Caio G" w:date="2023-04-06T23:06:00Z">
        <w:r w:rsidRPr="006F2DC3">
          <w:rPr>
            <w:color w:val="000000" w:themeColor="text1"/>
            <w:sz w:val="22"/>
            <w:szCs w:val="22"/>
          </w:rPr>
          <w:delText xml:space="preserve">23. </w:delText>
        </w:r>
        <w:r w:rsidRPr="006F2DC3">
          <w:rPr>
            <w:color w:val="000000" w:themeColor="text1"/>
            <w:sz w:val="22"/>
            <w:szCs w:val="22"/>
          </w:rPr>
          <w:tab/>
          <w:delText xml:space="preserve">S. Levin, </w:delText>
        </w:r>
        <w:r w:rsidRPr="006F2DC3">
          <w:rPr>
            <w:i/>
            <w:color w:val="000000" w:themeColor="text1"/>
            <w:sz w:val="22"/>
            <w:szCs w:val="22"/>
          </w:rPr>
          <w:delText>Fragile Dominion: Complexity And The Commons</w:delText>
        </w:r>
        <w:r w:rsidRPr="006F2DC3">
          <w:rPr>
            <w:color w:val="000000" w:themeColor="text1"/>
            <w:sz w:val="22"/>
            <w:szCs w:val="22"/>
          </w:rPr>
          <w:delText xml:space="preserve"> (Basic Books, 1999).</w:delText>
        </w:r>
      </w:del>
      <w:ins w:id="756" w:author="Roza, Caio G" w:date="2023-04-06T23:06:00Z">
        <w:r w:rsidRPr="006F2DC3">
          <w:rPr>
            <w:color w:val="000000" w:themeColor="text1"/>
            <w:sz w:val="22"/>
            <w:szCs w:val="22"/>
          </w:rPr>
          <w:t xml:space="preserve">23. </w:t>
        </w:r>
        <w:r w:rsidRPr="006F2DC3">
          <w:rPr>
            <w:color w:val="000000" w:themeColor="text1"/>
            <w:sz w:val="22"/>
            <w:szCs w:val="22"/>
          </w:rPr>
          <w:tab/>
        </w:r>
      </w:ins>
      <w:hyperlink r:id="rId926">
        <w:r w:rsidRPr="006F2DC3">
          <w:rPr>
            <w:color w:val="000000" w:themeColor="text1"/>
            <w:sz w:val="22"/>
            <w:szCs w:val="22"/>
          </w:rPr>
          <w:t xml:space="preserve">S. Levin, </w:t>
        </w:r>
      </w:hyperlink>
      <w:hyperlink r:id="rId927">
        <w:r w:rsidRPr="006F2DC3">
          <w:rPr>
            <w:i/>
            <w:color w:val="000000" w:themeColor="text1"/>
            <w:sz w:val="22"/>
            <w:szCs w:val="22"/>
          </w:rPr>
          <w:t>Fragile Dominion: Complexity And The Commons</w:t>
        </w:r>
      </w:hyperlink>
      <w:hyperlink r:id="rId928">
        <w:r w:rsidRPr="006F2DC3">
          <w:rPr>
            <w:color w:val="000000" w:themeColor="text1"/>
            <w:sz w:val="22"/>
            <w:szCs w:val="22"/>
          </w:rPr>
          <w:t xml:space="preserve"> (Basic Books, 1999</w:t>
        </w:r>
      </w:hyperlink>
      <w:hyperlink r:id="rId929">
        <w:r w:rsidRPr="006F2DC3">
          <w:rPr>
            <w:color w:val="000000" w:themeColor="text1"/>
            <w:sz w:val="22"/>
            <w:szCs w:val="22"/>
          </w:rPr>
          <w:t>).</w:t>
        </w:r>
      </w:hyperlink>
    </w:p>
    <w:p w14:paraId="069D970B" w14:textId="2069A5FB"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57" w:author="Roza, Caio G" w:date="2023-04-06T23:06:00Z">
        <w:r w:rsidRPr="006F2DC3">
          <w:rPr>
            <w:color w:val="000000" w:themeColor="text1"/>
            <w:sz w:val="22"/>
            <w:szCs w:val="22"/>
          </w:rPr>
          <w:delText xml:space="preserve">24. </w:delText>
        </w:r>
        <w:r w:rsidRPr="006F2DC3">
          <w:rPr>
            <w:color w:val="000000" w:themeColor="text1"/>
            <w:sz w:val="22"/>
            <w:szCs w:val="22"/>
          </w:rPr>
          <w:tab/>
          <w:delText xml:space="preserve">A. D. Barnosky, E. A. Hadly, J. Bascompte, E. L. Berlow, J. H. Brown, M. Fortelius, W. M. Getz, J. Harte, A. Hastings, P. A. Marquet, N. D. Martinez, A. Mooers, P. Roopnarine, G. Vermeij, J. W. Williams, R. Gillespie, J. Kitzes, C. Marshall, N. Matzke, D. P. Mindell, E. Revilla, A. B. Smith, Approaching a state shift in Earth’s biosphere. </w:delText>
        </w:r>
        <w:r w:rsidRPr="006F2DC3">
          <w:rPr>
            <w:i/>
            <w:color w:val="000000" w:themeColor="text1"/>
            <w:sz w:val="22"/>
            <w:szCs w:val="22"/>
          </w:rPr>
          <w:delText>Nature</w:delText>
        </w:r>
        <w:r w:rsidRPr="006F2DC3">
          <w:rPr>
            <w:color w:val="000000" w:themeColor="text1"/>
            <w:sz w:val="22"/>
            <w:szCs w:val="22"/>
          </w:rPr>
          <w:delText xml:space="preserve">. </w:delText>
        </w:r>
        <w:r w:rsidRPr="006F2DC3">
          <w:rPr>
            <w:b/>
            <w:color w:val="000000" w:themeColor="text1"/>
            <w:sz w:val="22"/>
            <w:szCs w:val="22"/>
          </w:rPr>
          <w:delText>486</w:delText>
        </w:r>
        <w:r w:rsidR="00087019" w:rsidRPr="006F2DC3">
          <w:rPr>
            <w:color w:val="000000" w:themeColor="text1"/>
            <w:sz w:val="22"/>
            <w:szCs w:val="22"/>
          </w:rPr>
          <w:delText>,</w:delText>
        </w:r>
        <w:r w:rsidRPr="006F2DC3">
          <w:rPr>
            <w:color w:val="000000" w:themeColor="text1"/>
            <w:sz w:val="22"/>
            <w:szCs w:val="22"/>
          </w:rPr>
          <w:delText xml:space="preserve"> 52–58</w:delText>
        </w:r>
        <w:r w:rsidR="00087019" w:rsidRPr="006F2DC3">
          <w:rPr>
            <w:color w:val="000000" w:themeColor="text1"/>
            <w:sz w:val="22"/>
            <w:szCs w:val="22"/>
          </w:rPr>
          <w:delText xml:space="preserve"> (2012)</w:delText>
        </w:r>
        <w:r w:rsidRPr="006F2DC3">
          <w:rPr>
            <w:color w:val="000000" w:themeColor="text1"/>
            <w:sz w:val="22"/>
            <w:szCs w:val="22"/>
          </w:rPr>
          <w:delText>.</w:delText>
        </w:r>
      </w:del>
      <w:ins w:id="758" w:author="Roza, Caio G" w:date="2023-04-06T23:06:00Z">
        <w:r w:rsidRPr="006F2DC3">
          <w:rPr>
            <w:color w:val="000000" w:themeColor="text1"/>
            <w:sz w:val="22"/>
            <w:szCs w:val="22"/>
          </w:rPr>
          <w:t xml:space="preserve">24. </w:t>
        </w:r>
        <w:r w:rsidRPr="006F2DC3">
          <w:rPr>
            <w:color w:val="000000" w:themeColor="text1"/>
            <w:sz w:val="22"/>
            <w:szCs w:val="22"/>
          </w:rPr>
          <w:tab/>
        </w:r>
      </w:ins>
      <w:hyperlink r:id="rId930">
        <w:r w:rsidRPr="006F2DC3">
          <w:rPr>
            <w:color w:val="000000" w:themeColor="text1"/>
            <w:sz w:val="22"/>
            <w:szCs w:val="22"/>
          </w:rPr>
          <w:t xml:space="preserve">A. D. Barnosky, E. A. Hadly, J. Bascompte, E. L. Berlow, J. H. Brown, M. Fortelius, W. M. Getz, J. Harte, A. Hastings, P. A. Marquet, N. D. Martinez, A. Mooers, P. Roopnarine, G. Vermeij, J. W. Williams, R. Gillespie, J. Kitzes, C. Marshall, N. Matzke, D. P. Mindell, E. Revilla, A. B. Smith, Approaching a state shift in Earth’s biosphere. </w:t>
        </w:r>
      </w:hyperlink>
      <w:hyperlink r:id="rId931">
        <w:r w:rsidRPr="006F2DC3">
          <w:rPr>
            <w:i/>
            <w:color w:val="000000" w:themeColor="text1"/>
            <w:sz w:val="22"/>
            <w:szCs w:val="22"/>
          </w:rPr>
          <w:t>Nature</w:t>
        </w:r>
      </w:hyperlink>
      <w:hyperlink r:id="rId932">
        <w:r w:rsidRPr="006F2DC3">
          <w:rPr>
            <w:color w:val="000000" w:themeColor="text1"/>
            <w:sz w:val="22"/>
            <w:szCs w:val="22"/>
          </w:rPr>
          <w:t xml:space="preserve">. </w:t>
        </w:r>
      </w:hyperlink>
      <w:hyperlink r:id="rId933">
        <w:r w:rsidRPr="006F2DC3">
          <w:rPr>
            <w:b/>
            <w:color w:val="000000" w:themeColor="text1"/>
            <w:sz w:val="22"/>
            <w:szCs w:val="22"/>
          </w:rPr>
          <w:t>486</w:t>
        </w:r>
      </w:hyperlink>
      <w:hyperlink r:id="rId934">
        <w:r w:rsidR="00087019" w:rsidRPr="006F2DC3">
          <w:rPr>
            <w:color w:val="000000" w:themeColor="text1"/>
            <w:sz w:val="22"/>
            <w:szCs w:val="22"/>
          </w:rPr>
          <w:t>,</w:t>
        </w:r>
        <w:r w:rsidRPr="006F2DC3">
          <w:rPr>
            <w:color w:val="000000" w:themeColor="text1"/>
            <w:sz w:val="22"/>
            <w:szCs w:val="22"/>
          </w:rPr>
          <w:t xml:space="preserve"> 52–58</w:t>
        </w:r>
        <w:r w:rsidR="00087019" w:rsidRPr="006F2DC3">
          <w:rPr>
            <w:color w:val="000000" w:themeColor="text1"/>
            <w:sz w:val="22"/>
            <w:szCs w:val="22"/>
          </w:rPr>
          <w:t xml:space="preserve"> (2012)</w:t>
        </w:r>
        <w:r w:rsidRPr="006F2DC3">
          <w:rPr>
            <w:color w:val="000000" w:themeColor="text1"/>
            <w:sz w:val="22"/>
            <w:szCs w:val="22"/>
          </w:rPr>
          <w:t>.</w:t>
        </w:r>
      </w:hyperlink>
    </w:p>
    <w:p w14:paraId="66B82F4D"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59" w:author="Roza, Caio G" w:date="2023-04-06T23:06:00Z">
        <w:r w:rsidRPr="006F2DC3">
          <w:rPr>
            <w:color w:val="000000" w:themeColor="text1"/>
            <w:sz w:val="22"/>
            <w:szCs w:val="22"/>
          </w:rPr>
          <w:delText xml:space="preserve">25. </w:delText>
        </w:r>
        <w:r w:rsidRPr="006F2DC3">
          <w:rPr>
            <w:color w:val="000000" w:themeColor="text1"/>
            <w:sz w:val="22"/>
            <w:szCs w:val="22"/>
          </w:rPr>
          <w:tab/>
          <w:delText xml:space="preserve">E. C. Fricke, C. Hsieh, O. Middleton, D. Gorczynski, C. D. Cappello, O. Sanisidro, J. Rowan, J.-C. Svenning, L. Beaudrot, Collapse of terrestrial mammal food webs since the Late Pleistocene. </w:delText>
        </w:r>
        <w:r w:rsidRPr="006F2DC3">
          <w:rPr>
            <w:i/>
            <w:color w:val="000000" w:themeColor="text1"/>
            <w:sz w:val="22"/>
            <w:szCs w:val="22"/>
          </w:rPr>
          <w:delText>Science</w:delText>
        </w:r>
        <w:r w:rsidRPr="006F2DC3">
          <w:rPr>
            <w:color w:val="000000" w:themeColor="text1"/>
            <w:sz w:val="22"/>
            <w:szCs w:val="22"/>
          </w:rPr>
          <w:delText xml:space="preserve">. </w:delText>
        </w:r>
        <w:r w:rsidRPr="006F2DC3">
          <w:rPr>
            <w:b/>
            <w:color w:val="000000" w:themeColor="text1"/>
            <w:sz w:val="22"/>
            <w:szCs w:val="22"/>
          </w:rPr>
          <w:delText>377</w:delText>
        </w:r>
        <w:r w:rsidRPr="006F2DC3">
          <w:rPr>
            <w:color w:val="000000" w:themeColor="text1"/>
            <w:sz w:val="22"/>
            <w:szCs w:val="22"/>
          </w:rPr>
          <w:delText>, 1008–1011 (2022).</w:delText>
        </w:r>
      </w:del>
      <w:ins w:id="760" w:author="Roza, Caio G" w:date="2023-04-06T23:06:00Z">
        <w:r w:rsidRPr="006F2DC3">
          <w:rPr>
            <w:color w:val="000000" w:themeColor="text1"/>
            <w:sz w:val="22"/>
            <w:szCs w:val="22"/>
          </w:rPr>
          <w:t xml:space="preserve">25. </w:t>
        </w:r>
        <w:r w:rsidRPr="006F2DC3">
          <w:rPr>
            <w:color w:val="000000" w:themeColor="text1"/>
            <w:sz w:val="22"/>
            <w:szCs w:val="22"/>
          </w:rPr>
          <w:tab/>
        </w:r>
      </w:ins>
      <w:hyperlink r:id="rId935">
        <w:r w:rsidRPr="006F2DC3">
          <w:rPr>
            <w:color w:val="000000" w:themeColor="text1"/>
            <w:sz w:val="22"/>
            <w:szCs w:val="22"/>
          </w:rPr>
          <w:t xml:space="preserve">E. C. Fricke, C. Hsieh, O. Middleton, D. Gorczynski, C. D. Cappello, O. Sanisidro, J. Rowan, J.-C. Svenning, L. Beaudrot, Collapse of terrestrial mammal food </w:t>
        </w:r>
        <w:r w:rsidRPr="006F2DC3">
          <w:rPr>
            <w:color w:val="000000" w:themeColor="text1"/>
            <w:sz w:val="22"/>
            <w:szCs w:val="22"/>
          </w:rPr>
          <w:lastRenderedPageBreak/>
          <w:t xml:space="preserve">webs since the Late Pleistocene. </w:t>
        </w:r>
      </w:hyperlink>
      <w:hyperlink r:id="rId936">
        <w:r w:rsidRPr="006F2DC3">
          <w:rPr>
            <w:i/>
            <w:color w:val="000000" w:themeColor="text1"/>
            <w:sz w:val="22"/>
            <w:szCs w:val="22"/>
          </w:rPr>
          <w:t>Science</w:t>
        </w:r>
      </w:hyperlink>
      <w:hyperlink r:id="rId937">
        <w:r w:rsidRPr="006F2DC3">
          <w:rPr>
            <w:color w:val="000000" w:themeColor="text1"/>
            <w:sz w:val="22"/>
            <w:szCs w:val="22"/>
          </w:rPr>
          <w:t xml:space="preserve">. </w:t>
        </w:r>
      </w:hyperlink>
      <w:hyperlink r:id="rId938">
        <w:r w:rsidRPr="006F2DC3">
          <w:rPr>
            <w:b/>
            <w:color w:val="000000" w:themeColor="text1"/>
            <w:sz w:val="22"/>
            <w:szCs w:val="22"/>
          </w:rPr>
          <w:t>377</w:t>
        </w:r>
      </w:hyperlink>
      <w:hyperlink r:id="rId939">
        <w:r w:rsidRPr="006F2DC3">
          <w:rPr>
            <w:color w:val="000000" w:themeColor="text1"/>
            <w:sz w:val="22"/>
            <w:szCs w:val="22"/>
          </w:rPr>
          <w:t>, 1008–1011 (2022).</w:t>
        </w:r>
      </w:hyperlink>
    </w:p>
    <w:p w14:paraId="42FB808D"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61" w:author="Roza, Caio G" w:date="2023-04-06T23:06:00Z">
        <w:r w:rsidRPr="006F2DC3">
          <w:rPr>
            <w:color w:val="000000" w:themeColor="text1"/>
            <w:sz w:val="22"/>
            <w:szCs w:val="22"/>
          </w:rPr>
          <w:delText xml:space="preserve">26. </w:delText>
        </w:r>
        <w:r w:rsidRPr="006F2DC3">
          <w:rPr>
            <w:color w:val="000000" w:themeColor="text1"/>
            <w:sz w:val="22"/>
            <w:szCs w:val="22"/>
          </w:rPr>
          <w:tab/>
          <w:delText xml:space="preserve">E. C. Ellis, N. Gauthier, K. Klein Goldewijk, R. Bliege Bird, N. Boivin, S. Díaz, D. Q. Fuller, J. L. Gill, J. O. Kaplan, N. Kingston, H. Locke, C. N. H. McMichael, D. Ranco, T. C. Rick, M. R. Shaw, L. Stephens, J.-C. Svenning, J. E. M. Watson, People have shaped most of terrestrial nature for at least 12,000 years. </w:delText>
        </w:r>
        <w:r w:rsidRPr="006F2DC3">
          <w:rPr>
            <w:i/>
            <w:color w:val="000000" w:themeColor="text1"/>
            <w:sz w:val="22"/>
            <w:szCs w:val="22"/>
          </w:rPr>
          <w:delText>Proc. Natl. Acad. Sci. U. S. A.</w:delText>
        </w:r>
        <w:r w:rsidRPr="006F2DC3">
          <w:rPr>
            <w:color w:val="000000" w:themeColor="text1"/>
            <w:sz w:val="22"/>
            <w:szCs w:val="22"/>
          </w:rPr>
          <w:delText xml:space="preserve"> </w:delText>
        </w:r>
        <w:r w:rsidRPr="006F2DC3">
          <w:rPr>
            <w:b/>
            <w:color w:val="000000" w:themeColor="text1"/>
            <w:sz w:val="22"/>
            <w:szCs w:val="22"/>
          </w:rPr>
          <w:delText>118</w:delText>
        </w:r>
        <w:r w:rsidRPr="006F2DC3">
          <w:rPr>
            <w:color w:val="000000" w:themeColor="text1"/>
            <w:sz w:val="22"/>
            <w:szCs w:val="22"/>
          </w:rPr>
          <w:delText>, e2023483118 (2021).</w:delText>
        </w:r>
      </w:del>
      <w:ins w:id="762" w:author="Roza, Caio G" w:date="2023-04-06T23:06:00Z">
        <w:r w:rsidRPr="006F2DC3">
          <w:rPr>
            <w:color w:val="000000" w:themeColor="text1"/>
            <w:sz w:val="22"/>
            <w:szCs w:val="22"/>
          </w:rPr>
          <w:t xml:space="preserve">26. </w:t>
        </w:r>
        <w:r w:rsidRPr="006F2DC3">
          <w:rPr>
            <w:color w:val="000000" w:themeColor="text1"/>
            <w:sz w:val="22"/>
            <w:szCs w:val="22"/>
          </w:rPr>
          <w:tab/>
        </w:r>
      </w:ins>
      <w:hyperlink r:id="rId940">
        <w:r w:rsidRPr="006F2DC3">
          <w:rPr>
            <w:color w:val="000000" w:themeColor="text1"/>
            <w:sz w:val="22"/>
            <w:szCs w:val="22"/>
          </w:rPr>
          <w:t xml:space="preserve">E. C. Ellis, N. Gauthier, K. Klein Goldewijk, R. Bliege Bird, N. Boivin, S. Díaz, D. Q. Fuller, J. L. Gill, J. O. Kaplan, N. Kingston, H. Locke, C. N. H. McMichael, D. Ranco, T. C. Rick, M. R. Shaw, L. Stephens, J.-C. Svenning, J. E. M. Watson, People have shaped most of terrestrial nature for at least 12,000 years. </w:t>
        </w:r>
      </w:hyperlink>
      <w:hyperlink r:id="rId941">
        <w:r w:rsidRPr="006F2DC3">
          <w:rPr>
            <w:i/>
            <w:color w:val="000000" w:themeColor="text1"/>
            <w:sz w:val="22"/>
            <w:szCs w:val="22"/>
          </w:rPr>
          <w:t>Proc. Natl. Acad. Sci. U. S. A.</w:t>
        </w:r>
      </w:hyperlink>
      <w:hyperlink r:id="rId942">
        <w:r w:rsidRPr="006F2DC3">
          <w:rPr>
            <w:color w:val="000000" w:themeColor="text1"/>
            <w:sz w:val="22"/>
            <w:szCs w:val="22"/>
          </w:rPr>
          <w:t xml:space="preserve"> </w:t>
        </w:r>
      </w:hyperlink>
      <w:hyperlink r:id="rId943">
        <w:r w:rsidRPr="006F2DC3">
          <w:rPr>
            <w:b/>
            <w:color w:val="000000" w:themeColor="text1"/>
            <w:sz w:val="22"/>
            <w:szCs w:val="22"/>
          </w:rPr>
          <w:t>118</w:t>
        </w:r>
      </w:hyperlink>
      <w:hyperlink r:id="rId944">
        <w:r w:rsidRPr="006F2DC3">
          <w:rPr>
            <w:color w:val="000000" w:themeColor="text1"/>
            <w:sz w:val="22"/>
            <w:szCs w:val="22"/>
          </w:rPr>
          <w:t>, e2023483118 (2021).</w:t>
        </w:r>
      </w:hyperlink>
    </w:p>
    <w:p w14:paraId="457F8A6C"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63" w:author="Roza, Caio G" w:date="2023-04-06T23:06:00Z">
        <w:r w:rsidRPr="006F2DC3">
          <w:rPr>
            <w:color w:val="000000" w:themeColor="text1"/>
            <w:sz w:val="22"/>
            <w:szCs w:val="22"/>
          </w:rPr>
          <w:delText xml:space="preserve">27. </w:delText>
        </w:r>
        <w:r w:rsidRPr="006F2DC3">
          <w:rPr>
            <w:color w:val="000000" w:themeColor="text1"/>
            <w:sz w:val="22"/>
            <w:szCs w:val="22"/>
          </w:rPr>
          <w:tab/>
          <w:delText xml:space="preserve">P. A. Marquet, S. Naeem, J. B. C. Jackson, K. Hodges, Navigating transformation of biodiversity and climate. </w:delText>
        </w:r>
        <w:r w:rsidRPr="006F2DC3">
          <w:rPr>
            <w:i/>
            <w:color w:val="000000" w:themeColor="text1"/>
            <w:sz w:val="22"/>
            <w:szCs w:val="22"/>
          </w:rPr>
          <w:delText>Sci Adv</w:delText>
        </w:r>
        <w:r w:rsidRPr="006F2DC3">
          <w:rPr>
            <w:color w:val="000000" w:themeColor="text1"/>
            <w:sz w:val="22"/>
            <w:szCs w:val="22"/>
          </w:rPr>
          <w:delText xml:space="preserve">. </w:delText>
        </w:r>
        <w:r w:rsidRPr="006F2DC3">
          <w:rPr>
            <w:b/>
            <w:color w:val="000000" w:themeColor="text1"/>
            <w:sz w:val="22"/>
            <w:szCs w:val="22"/>
          </w:rPr>
          <w:delText>5</w:delText>
        </w:r>
        <w:r w:rsidRPr="006F2DC3">
          <w:rPr>
            <w:color w:val="000000" w:themeColor="text1"/>
            <w:sz w:val="22"/>
            <w:szCs w:val="22"/>
          </w:rPr>
          <w:delText>, eaba0969 (2019).</w:delText>
        </w:r>
      </w:del>
      <w:ins w:id="764" w:author="Roza, Caio G" w:date="2023-04-06T23:06:00Z">
        <w:r w:rsidRPr="006F2DC3">
          <w:rPr>
            <w:color w:val="000000" w:themeColor="text1"/>
            <w:sz w:val="22"/>
            <w:szCs w:val="22"/>
          </w:rPr>
          <w:t xml:space="preserve">27. </w:t>
        </w:r>
        <w:r w:rsidRPr="006F2DC3">
          <w:rPr>
            <w:color w:val="000000" w:themeColor="text1"/>
            <w:sz w:val="22"/>
            <w:szCs w:val="22"/>
          </w:rPr>
          <w:tab/>
        </w:r>
      </w:ins>
      <w:hyperlink r:id="rId945">
        <w:r w:rsidRPr="006F2DC3">
          <w:rPr>
            <w:color w:val="000000" w:themeColor="text1"/>
            <w:sz w:val="22"/>
            <w:szCs w:val="22"/>
          </w:rPr>
          <w:t xml:space="preserve">P. A. Marquet, S. Naeem, J. B. C. Jackson, K. Hodges, Navigating transformation of biodiversity and climate. </w:t>
        </w:r>
      </w:hyperlink>
      <w:hyperlink r:id="rId946">
        <w:r w:rsidRPr="006F2DC3">
          <w:rPr>
            <w:i/>
            <w:color w:val="000000" w:themeColor="text1"/>
            <w:sz w:val="22"/>
            <w:szCs w:val="22"/>
          </w:rPr>
          <w:t>Sci Adv</w:t>
        </w:r>
      </w:hyperlink>
      <w:hyperlink r:id="rId947">
        <w:r w:rsidRPr="006F2DC3">
          <w:rPr>
            <w:color w:val="000000" w:themeColor="text1"/>
            <w:sz w:val="22"/>
            <w:szCs w:val="22"/>
          </w:rPr>
          <w:t xml:space="preserve">. </w:t>
        </w:r>
      </w:hyperlink>
      <w:hyperlink r:id="rId948">
        <w:r w:rsidRPr="006F2DC3">
          <w:rPr>
            <w:b/>
            <w:color w:val="000000" w:themeColor="text1"/>
            <w:sz w:val="22"/>
            <w:szCs w:val="22"/>
          </w:rPr>
          <w:t>5</w:t>
        </w:r>
      </w:hyperlink>
      <w:hyperlink r:id="rId949">
        <w:r w:rsidRPr="006F2DC3">
          <w:rPr>
            <w:color w:val="000000" w:themeColor="text1"/>
            <w:sz w:val="22"/>
            <w:szCs w:val="22"/>
          </w:rPr>
          <w:t>, eaba0969 (2019).</w:t>
        </w:r>
      </w:hyperlink>
    </w:p>
    <w:p w14:paraId="48EE2BF9"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65" w:author="Roza, Caio G" w:date="2023-04-06T23:06:00Z">
        <w:r w:rsidRPr="006F2DC3">
          <w:rPr>
            <w:color w:val="000000" w:themeColor="text1"/>
            <w:sz w:val="22"/>
            <w:szCs w:val="22"/>
          </w:rPr>
          <w:delText xml:space="preserve">28. </w:delText>
        </w:r>
        <w:r w:rsidRPr="006F2DC3">
          <w:rPr>
            <w:color w:val="000000" w:themeColor="text1"/>
            <w:sz w:val="22"/>
            <w:szCs w:val="22"/>
          </w:rPr>
          <w:tab/>
          <w:delText xml:space="preserve">B. J. McGill, The what, how and why of doing macroecology. </w:delText>
        </w:r>
        <w:r w:rsidRPr="006F2DC3">
          <w:rPr>
            <w:i/>
            <w:color w:val="000000" w:themeColor="text1"/>
            <w:sz w:val="22"/>
            <w:szCs w:val="22"/>
          </w:rPr>
          <w:delText>Glob. Ecol. Biogeogr.</w:delText>
        </w:r>
        <w:r w:rsidRPr="006F2DC3">
          <w:rPr>
            <w:color w:val="000000" w:themeColor="text1"/>
            <w:sz w:val="22"/>
            <w:szCs w:val="22"/>
          </w:rPr>
          <w:delText xml:space="preserve"> </w:delText>
        </w:r>
        <w:r w:rsidRPr="006F2DC3">
          <w:rPr>
            <w:b/>
            <w:color w:val="000000" w:themeColor="text1"/>
            <w:sz w:val="22"/>
            <w:szCs w:val="22"/>
          </w:rPr>
          <w:delText>28</w:delText>
        </w:r>
        <w:r w:rsidRPr="006F2DC3">
          <w:rPr>
            <w:color w:val="000000" w:themeColor="text1"/>
            <w:sz w:val="22"/>
            <w:szCs w:val="22"/>
          </w:rPr>
          <w:delText>, 6–17 (2019).</w:delText>
        </w:r>
      </w:del>
      <w:ins w:id="766" w:author="Roza, Caio G" w:date="2023-04-06T23:06:00Z">
        <w:r w:rsidRPr="006F2DC3">
          <w:rPr>
            <w:color w:val="000000" w:themeColor="text1"/>
            <w:sz w:val="22"/>
            <w:szCs w:val="22"/>
          </w:rPr>
          <w:t xml:space="preserve">28. </w:t>
        </w:r>
        <w:r w:rsidRPr="006F2DC3">
          <w:rPr>
            <w:color w:val="000000" w:themeColor="text1"/>
            <w:sz w:val="22"/>
            <w:szCs w:val="22"/>
          </w:rPr>
          <w:tab/>
        </w:r>
      </w:ins>
      <w:hyperlink r:id="rId950">
        <w:r w:rsidRPr="006F2DC3">
          <w:rPr>
            <w:color w:val="000000" w:themeColor="text1"/>
            <w:sz w:val="22"/>
            <w:szCs w:val="22"/>
          </w:rPr>
          <w:t xml:space="preserve">B. J. McGill, The what, how and why of doing macroecology. </w:t>
        </w:r>
      </w:hyperlink>
      <w:hyperlink r:id="rId951">
        <w:r w:rsidRPr="006F2DC3">
          <w:rPr>
            <w:i/>
            <w:color w:val="000000" w:themeColor="text1"/>
            <w:sz w:val="22"/>
            <w:szCs w:val="22"/>
          </w:rPr>
          <w:t>Glob. Ecol. Biogeogr.</w:t>
        </w:r>
      </w:hyperlink>
      <w:hyperlink r:id="rId952">
        <w:r w:rsidRPr="006F2DC3">
          <w:rPr>
            <w:color w:val="000000" w:themeColor="text1"/>
            <w:sz w:val="22"/>
            <w:szCs w:val="22"/>
          </w:rPr>
          <w:t xml:space="preserve"> </w:t>
        </w:r>
      </w:hyperlink>
      <w:hyperlink r:id="rId953">
        <w:r w:rsidRPr="006F2DC3">
          <w:rPr>
            <w:b/>
            <w:color w:val="000000" w:themeColor="text1"/>
            <w:sz w:val="22"/>
            <w:szCs w:val="22"/>
          </w:rPr>
          <w:t>28</w:t>
        </w:r>
      </w:hyperlink>
      <w:hyperlink r:id="rId954">
        <w:r w:rsidRPr="006F2DC3">
          <w:rPr>
            <w:color w:val="000000" w:themeColor="text1"/>
            <w:sz w:val="22"/>
            <w:szCs w:val="22"/>
          </w:rPr>
          <w:t>, 6–17 (2019).</w:t>
        </w:r>
      </w:hyperlink>
    </w:p>
    <w:p w14:paraId="7419C805"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767" w:author="Roza, Caio G" w:date="2023-04-06T23:06:00Z">
        <w:r w:rsidRPr="006F2DC3">
          <w:rPr>
            <w:color w:val="000000" w:themeColor="text1"/>
            <w:sz w:val="22"/>
            <w:szCs w:val="22"/>
          </w:rPr>
          <w:t xml:space="preserve">29. </w:t>
        </w:r>
        <w:r w:rsidRPr="006F2DC3">
          <w:rPr>
            <w:color w:val="000000" w:themeColor="text1"/>
            <w:sz w:val="22"/>
            <w:szCs w:val="22"/>
          </w:rPr>
          <w:tab/>
        </w:r>
        <w:commentRangeStart w:id="768"/>
        <w:r w:rsidRPr="006F2DC3">
          <w:rPr>
            <w:color w:val="000000" w:themeColor="text1"/>
            <w:sz w:val="22"/>
            <w:szCs w:val="22"/>
          </w:rPr>
          <w:t xml:space="preserve">Complexity matters. </w:t>
        </w:r>
        <w:r w:rsidRPr="006F2DC3">
          <w:rPr>
            <w:i/>
            <w:color w:val="000000" w:themeColor="text1"/>
            <w:sz w:val="22"/>
            <w:szCs w:val="22"/>
          </w:rPr>
          <w:t>Nat. Phys.</w:t>
        </w:r>
        <w:r w:rsidRPr="006F2DC3">
          <w:rPr>
            <w:color w:val="000000" w:themeColor="text1"/>
            <w:sz w:val="22"/>
            <w:szCs w:val="22"/>
          </w:rPr>
          <w:t xml:space="preserve"> </w:t>
        </w:r>
        <w:r w:rsidRPr="006F2DC3">
          <w:rPr>
            <w:b/>
            <w:color w:val="000000" w:themeColor="text1"/>
            <w:sz w:val="22"/>
            <w:szCs w:val="22"/>
          </w:rPr>
          <w:t>18</w:t>
        </w:r>
        <w:r w:rsidRPr="006F2DC3">
          <w:rPr>
            <w:color w:val="000000" w:themeColor="text1"/>
            <w:sz w:val="22"/>
            <w:szCs w:val="22"/>
          </w:rPr>
          <w:t>, 843–843 (2022).</w:t>
        </w:r>
        <w:commentRangeEnd w:id="768"/>
        <w:r w:rsidR="008A26FE">
          <w:rPr>
            <w:rStyle w:val="CommentReference"/>
          </w:rPr>
          <w:commentReference w:id="768"/>
        </w:r>
        <w:r w:rsidR="00D04B64" w:rsidRPr="00E91065">
          <w:rPr>
            <w:color w:val="000000" w:themeColor="text1"/>
            <w:sz w:val="22"/>
            <w:szCs w:val="22"/>
            <w:highlight w:val="yellow"/>
          </w:rPr>
          <w:t xml:space="preserve"> https://doi.org/10.1038/s41567-022-01734-5</w:t>
        </w:r>
      </w:ins>
      <w:del w:id="769" w:author="Roza, Caio G" w:date="2023-04-06T23:06:00Z">
        <w:r w:rsidRPr="006F2DC3">
          <w:rPr>
            <w:color w:val="000000" w:themeColor="text1"/>
            <w:sz w:val="22"/>
            <w:szCs w:val="22"/>
          </w:rPr>
          <w:delText xml:space="preserve">29. </w:delText>
        </w:r>
        <w:r w:rsidRPr="006F2DC3">
          <w:rPr>
            <w:color w:val="000000" w:themeColor="text1"/>
            <w:sz w:val="22"/>
            <w:szCs w:val="22"/>
          </w:rPr>
          <w:tab/>
        </w:r>
      </w:del>
      <w:hyperlink r:id="rId956">
        <w:r w:rsidRPr="006F2DC3">
          <w:rPr>
            <w:color w:val="000000" w:themeColor="text1"/>
            <w:sz w:val="22"/>
            <w:szCs w:val="22"/>
          </w:rPr>
          <w:t xml:space="preserve">Complexity matters. </w:t>
        </w:r>
      </w:hyperlink>
      <w:hyperlink r:id="rId957">
        <w:r w:rsidRPr="006F2DC3">
          <w:rPr>
            <w:i/>
            <w:color w:val="000000" w:themeColor="text1"/>
            <w:sz w:val="22"/>
            <w:szCs w:val="22"/>
          </w:rPr>
          <w:t>Nat. Phys.</w:t>
        </w:r>
      </w:hyperlink>
      <w:hyperlink r:id="rId958">
        <w:r w:rsidRPr="006F2DC3">
          <w:rPr>
            <w:color w:val="000000" w:themeColor="text1"/>
            <w:sz w:val="22"/>
            <w:szCs w:val="22"/>
          </w:rPr>
          <w:t xml:space="preserve"> </w:t>
        </w:r>
      </w:hyperlink>
      <w:hyperlink r:id="rId959">
        <w:r w:rsidRPr="006F2DC3">
          <w:rPr>
            <w:b/>
            <w:color w:val="000000" w:themeColor="text1"/>
            <w:sz w:val="22"/>
            <w:szCs w:val="22"/>
          </w:rPr>
          <w:t>18</w:t>
        </w:r>
      </w:hyperlink>
      <w:hyperlink r:id="rId960">
        <w:r w:rsidRPr="006F2DC3">
          <w:rPr>
            <w:color w:val="000000" w:themeColor="text1"/>
            <w:sz w:val="22"/>
            <w:szCs w:val="22"/>
          </w:rPr>
          <w:t>, 843–843 (2022).</w:t>
        </w:r>
      </w:hyperlink>
    </w:p>
    <w:p w14:paraId="1C1B5C7B"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70" w:author="Roza, Caio G" w:date="2023-04-06T23:06:00Z">
        <w:r w:rsidRPr="006F2DC3">
          <w:rPr>
            <w:color w:val="000000" w:themeColor="text1"/>
            <w:sz w:val="22"/>
            <w:szCs w:val="22"/>
          </w:rPr>
          <w:delText xml:space="preserve">30. </w:delText>
        </w:r>
        <w:r w:rsidRPr="006F2DC3">
          <w:rPr>
            <w:color w:val="000000" w:themeColor="text1"/>
            <w:sz w:val="22"/>
            <w:szCs w:val="22"/>
          </w:rPr>
          <w:tab/>
          <w:delText xml:space="preserve">P. W. Anderson, More is different. </w:delText>
        </w:r>
        <w:r w:rsidRPr="006F2DC3">
          <w:rPr>
            <w:i/>
            <w:color w:val="000000" w:themeColor="text1"/>
            <w:sz w:val="22"/>
            <w:szCs w:val="22"/>
          </w:rPr>
          <w:delText>Science</w:delText>
        </w:r>
        <w:r w:rsidRPr="006F2DC3">
          <w:rPr>
            <w:color w:val="000000" w:themeColor="text1"/>
            <w:sz w:val="22"/>
            <w:szCs w:val="22"/>
          </w:rPr>
          <w:delText xml:space="preserve">. </w:delText>
        </w:r>
        <w:r w:rsidRPr="006F2DC3">
          <w:rPr>
            <w:b/>
            <w:color w:val="000000" w:themeColor="text1"/>
            <w:sz w:val="22"/>
            <w:szCs w:val="22"/>
          </w:rPr>
          <w:delText>177</w:delText>
        </w:r>
        <w:r w:rsidRPr="006F2DC3">
          <w:rPr>
            <w:color w:val="000000" w:themeColor="text1"/>
            <w:sz w:val="22"/>
            <w:szCs w:val="22"/>
          </w:rPr>
          <w:delText>, 393–396 (1972).</w:delText>
        </w:r>
      </w:del>
      <w:ins w:id="771" w:author="Roza, Caio G" w:date="2023-04-06T23:06:00Z">
        <w:r w:rsidRPr="006F2DC3">
          <w:rPr>
            <w:color w:val="000000" w:themeColor="text1"/>
            <w:sz w:val="22"/>
            <w:szCs w:val="22"/>
          </w:rPr>
          <w:t xml:space="preserve">30. </w:t>
        </w:r>
        <w:r w:rsidRPr="006F2DC3">
          <w:rPr>
            <w:color w:val="000000" w:themeColor="text1"/>
            <w:sz w:val="22"/>
            <w:szCs w:val="22"/>
          </w:rPr>
          <w:tab/>
        </w:r>
      </w:ins>
      <w:hyperlink r:id="rId961">
        <w:r w:rsidRPr="006F2DC3">
          <w:rPr>
            <w:color w:val="000000" w:themeColor="text1"/>
            <w:sz w:val="22"/>
            <w:szCs w:val="22"/>
          </w:rPr>
          <w:t xml:space="preserve">P. W. Anderson, More is different. </w:t>
        </w:r>
      </w:hyperlink>
      <w:hyperlink r:id="rId962">
        <w:r w:rsidRPr="006F2DC3">
          <w:rPr>
            <w:i/>
            <w:color w:val="000000" w:themeColor="text1"/>
            <w:sz w:val="22"/>
            <w:szCs w:val="22"/>
          </w:rPr>
          <w:t>Science</w:t>
        </w:r>
      </w:hyperlink>
      <w:hyperlink r:id="rId963">
        <w:r w:rsidRPr="006F2DC3">
          <w:rPr>
            <w:color w:val="000000" w:themeColor="text1"/>
            <w:sz w:val="22"/>
            <w:szCs w:val="22"/>
          </w:rPr>
          <w:t xml:space="preserve">. </w:t>
        </w:r>
      </w:hyperlink>
      <w:hyperlink r:id="rId964">
        <w:r w:rsidRPr="006F2DC3">
          <w:rPr>
            <w:b/>
            <w:color w:val="000000" w:themeColor="text1"/>
            <w:sz w:val="22"/>
            <w:szCs w:val="22"/>
          </w:rPr>
          <w:t>177</w:t>
        </w:r>
      </w:hyperlink>
      <w:hyperlink r:id="rId965">
        <w:r w:rsidRPr="006F2DC3">
          <w:rPr>
            <w:color w:val="000000" w:themeColor="text1"/>
            <w:sz w:val="22"/>
            <w:szCs w:val="22"/>
          </w:rPr>
          <w:t>, 393–396 (1972).</w:t>
        </w:r>
      </w:hyperlink>
    </w:p>
    <w:p w14:paraId="60B7AD7A"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72" w:author="Roza, Caio G" w:date="2023-04-06T23:06:00Z">
        <w:r w:rsidRPr="006F2DC3">
          <w:rPr>
            <w:color w:val="000000" w:themeColor="text1"/>
            <w:sz w:val="22"/>
            <w:szCs w:val="22"/>
          </w:rPr>
          <w:delText xml:space="preserve">31. </w:delText>
        </w:r>
        <w:r w:rsidRPr="006F2DC3">
          <w:rPr>
            <w:color w:val="000000" w:themeColor="text1"/>
            <w:sz w:val="22"/>
            <w:szCs w:val="22"/>
          </w:rPr>
          <w:tab/>
          <w:delText xml:space="preserve">T. F. H. Allen, P. Austin, M. Giampietro, Z. Kovacic, E. Ramly, J. Tainter, Mapping degrees of complexity, complicatedness, and emergent complexity. </w:delText>
        </w:r>
        <w:r w:rsidRPr="006F2DC3">
          <w:rPr>
            <w:i/>
            <w:color w:val="000000" w:themeColor="text1"/>
            <w:sz w:val="22"/>
            <w:szCs w:val="22"/>
          </w:rPr>
          <w:delText>Ecol. Complex.</w:delText>
        </w:r>
        <w:r w:rsidRPr="006F2DC3">
          <w:rPr>
            <w:color w:val="000000" w:themeColor="text1"/>
            <w:sz w:val="22"/>
            <w:szCs w:val="22"/>
          </w:rPr>
          <w:delText xml:space="preserve"> </w:delText>
        </w:r>
        <w:r w:rsidRPr="006F2DC3">
          <w:rPr>
            <w:b/>
            <w:color w:val="000000" w:themeColor="text1"/>
            <w:sz w:val="22"/>
            <w:szCs w:val="22"/>
          </w:rPr>
          <w:delText>35</w:delText>
        </w:r>
        <w:r w:rsidRPr="006F2DC3">
          <w:rPr>
            <w:color w:val="000000" w:themeColor="text1"/>
            <w:sz w:val="22"/>
            <w:szCs w:val="22"/>
          </w:rPr>
          <w:delText>, 39–44 (2018).</w:delText>
        </w:r>
      </w:del>
      <w:ins w:id="773" w:author="Roza, Caio G" w:date="2023-04-06T23:06:00Z">
        <w:r w:rsidRPr="006F2DC3">
          <w:rPr>
            <w:color w:val="000000" w:themeColor="text1"/>
            <w:sz w:val="22"/>
            <w:szCs w:val="22"/>
          </w:rPr>
          <w:t xml:space="preserve">31. </w:t>
        </w:r>
        <w:r w:rsidRPr="006F2DC3">
          <w:rPr>
            <w:color w:val="000000" w:themeColor="text1"/>
            <w:sz w:val="22"/>
            <w:szCs w:val="22"/>
          </w:rPr>
          <w:tab/>
        </w:r>
      </w:ins>
      <w:hyperlink r:id="rId966">
        <w:r w:rsidRPr="006F2DC3">
          <w:rPr>
            <w:color w:val="000000" w:themeColor="text1"/>
            <w:sz w:val="22"/>
            <w:szCs w:val="22"/>
          </w:rPr>
          <w:t xml:space="preserve">T. F. H. Allen, P. Austin, M. Giampietro, Z. Kovacic, E. Ramly, J. Tainter, Mapping degrees of complexity, complicatedness, and emergent complexity. </w:t>
        </w:r>
      </w:hyperlink>
      <w:hyperlink r:id="rId967">
        <w:r w:rsidRPr="006F2DC3">
          <w:rPr>
            <w:i/>
            <w:color w:val="000000" w:themeColor="text1"/>
            <w:sz w:val="22"/>
            <w:szCs w:val="22"/>
          </w:rPr>
          <w:t>Ecol. Complex.</w:t>
        </w:r>
      </w:hyperlink>
      <w:hyperlink r:id="rId968">
        <w:r w:rsidRPr="006F2DC3">
          <w:rPr>
            <w:color w:val="000000" w:themeColor="text1"/>
            <w:sz w:val="22"/>
            <w:szCs w:val="22"/>
          </w:rPr>
          <w:t xml:space="preserve"> </w:t>
        </w:r>
      </w:hyperlink>
      <w:hyperlink r:id="rId969">
        <w:r w:rsidRPr="006F2DC3">
          <w:rPr>
            <w:b/>
            <w:color w:val="000000" w:themeColor="text1"/>
            <w:sz w:val="22"/>
            <w:szCs w:val="22"/>
          </w:rPr>
          <w:t>35</w:t>
        </w:r>
      </w:hyperlink>
      <w:hyperlink r:id="rId970">
        <w:r w:rsidRPr="006F2DC3">
          <w:rPr>
            <w:color w:val="000000" w:themeColor="text1"/>
            <w:sz w:val="22"/>
            <w:szCs w:val="22"/>
          </w:rPr>
          <w:t>, 39–44 (2018).</w:t>
        </w:r>
      </w:hyperlink>
    </w:p>
    <w:p w14:paraId="01871683"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74" w:author="Roza, Caio G" w:date="2023-04-06T23:06:00Z">
        <w:r w:rsidRPr="006F2DC3">
          <w:rPr>
            <w:color w:val="000000" w:themeColor="text1"/>
            <w:sz w:val="22"/>
            <w:szCs w:val="22"/>
          </w:rPr>
          <w:delText xml:space="preserve">32. </w:delText>
        </w:r>
        <w:r w:rsidRPr="006F2DC3">
          <w:rPr>
            <w:color w:val="000000" w:themeColor="text1"/>
            <w:sz w:val="22"/>
            <w:szCs w:val="22"/>
          </w:rPr>
          <w:tab/>
          <w:delText xml:space="preserve">J. D. Proctor, B. M. H. Larson, Ecology, Complexity, and Metaphor. </w:delText>
        </w:r>
        <w:r w:rsidRPr="006F2DC3">
          <w:rPr>
            <w:i/>
            <w:color w:val="000000" w:themeColor="text1"/>
            <w:sz w:val="22"/>
            <w:szCs w:val="22"/>
          </w:rPr>
          <w:delText>Bioscience</w:delText>
        </w:r>
        <w:r w:rsidRPr="006F2DC3">
          <w:rPr>
            <w:color w:val="000000" w:themeColor="text1"/>
            <w:sz w:val="22"/>
            <w:szCs w:val="22"/>
          </w:rPr>
          <w:delText xml:space="preserve">. </w:delText>
        </w:r>
        <w:r w:rsidRPr="006F2DC3">
          <w:rPr>
            <w:b/>
            <w:color w:val="000000" w:themeColor="text1"/>
            <w:sz w:val="22"/>
            <w:szCs w:val="22"/>
          </w:rPr>
          <w:delText>55</w:delText>
        </w:r>
        <w:r w:rsidRPr="006F2DC3">
          <w:rPr>
            <w:color w:val="000000" w:themeColor="text1"/>
            <w:sz w:val="22"/>
            <w:szCs w:val="22"/>
          </w:rPr>
          <w:delText>, 1065–1068 (2005).</w:delText>
        </w:r>
      </w:del>
      <w:ins w:id="775" w:author="Roza, Caio G" w:date="2023-04-06T23:06:00Z">
        <w:r w:rsidRPr="006F2DC3">
          <w:rPr>
            <w:color w:val="000000" w:themeColor="text1"/>
            <w:sz w:val="22"/>
            <w:szCs w:val="22"/>
          </w:rPr>
          <w:t xml:space="preserve">32. </w:t>
        </w:r>
        <w:r w:rsidRPr="006F2DC3">
          <w:rPr>
            <w:color w:val="000000" w:themeColor="text1"/>
            <w:sz w:val="22"/>
            <w:szCs w:val="22"/>
          </w:rPr>
          <w:tab/>
        </w:r>
      </w:ins>
      <w:hyperlink r:id="rId971">
        <w:r w:rsidRPr="006F2DC3">
          <w:rPr>
            <w:color w:val="000000" w:themeColor="text1"/>
            <w:sz w:val="22"/>
            <w:szCs w:val="22"/>
          </w:rPr>
          <w:t xml:space="preserve">J. D. Proctor, B. M. H. Larson, Ecology, Complexity, and Metaphor. </w:t>
        </w:r>
      </w:hyperlink>
      <w:hyperlink r:id="rId972">
        <w:r w:rsidRPr="006F2DC3">
          <w:rPr>
            <w:i/>
            <w:color w:val="000000" w:themeColor="text1"/>
            <w:sz w:val="22"/>
            <w:szCs w:val="22"/>
          </w:rPr>
          <w:t>Bioscience</w:t>
        </w:r>
      </w:hyperlink>
      <w:hyperlink r:id="rId973">
        <w:r w:rsidRPr="006F2DC3">
          <w:rPr>
            <w:color w:val="000000" w:themeColor="text1"/>
            <w:sz w:val="22"/>
            <w:szCs w:val="22"/>
          </w:rPr>
          <w:t xml:space="preserve">. </w:t>
        </w:r>
      </w:hyperlink>
      <w:hyperlink r:id="rId974">
        <w:r w:rsidRPr="006F2DC3">
          <w:rPr>
            <w:b/>
            <w:color w:val="000000" w:themeColor="text1"/>
            <w:sz w:val="22"/>
            <w:szCs w:val="22"/>
          </w:rPr>
          <w:t>55</w:t>
        </w:r>
      </w:hyperlink>
      <w:hyperlink r:id="rId975">
        <w:r w:rsidRPr="006F2DC3">
          <w:rPr>
            <w:color w:val="000000" w:themeColor="text1"/>
            <w:sz w:val="22"/>
            <w:szCs w:val="22"/>
          </w:rPr>
          <w:t>, 1065–1068 (2005).</w:t>
        </w:r>
      </w:hyperlink>
    </w:p>
    <w:p w14:paraId="3677565D"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776" w:author="Roza, Caio G" w:date="2023-04-06T23:06:00Z">
        <w:r w:rsidRPr="006F2DC3">
          <w:rPr>
            <w:color w:val="000000" w:themeColor="text1"/>
            <w:sz w:val="22"/>
            <w:szCs w:val="22"/>
          </w:rPr>
          <w:t xml:space="preserve">33. </w:t>
        </w:r>
        <w:r w:rsidRPr="006F2DC3">
          <w:rPr>
            <w:color w:val="000000" w:themeColor="text1"/>
            <w:sz w:val="22"/>
            <w:szCs w:val="22"/>
          </w:rPr>
          <w:tab/>
          <w:t xml:space="preserve">E. Morin, From the concept of system to the paradigm of complexity. </w:t>
        </w:r>
        <w:r w:rsidR="0091753E" w:rsidRPr="00E91065">
          <w:rPr>
            <w:highlight w:val="yellow"/>
          </w:rPr>
          <w:t xml:space="preserve"> </w:t>
        </w:r>
        <w:r w:rsidR="0091753E" w:rsidRPr="00E91065">
          <w:rPr>
            <w:i/>
            <w:color w:val="000000" w:themeColor="text1"/>
            <w:sz w:val="22"/>
            <w:szCs w:val="22"/>
            <w:highlight w:val="yellow"/>
          </w:rPr>
          <w:t>J. Soc. Evol. Syst</w:t>
        </w:r>
        <w:commentRangeStart w:id="777"/>
        <w:commentRangeEnd w:id="777"/>
        <w:r w:rsidR="008A26FE">
          <w:rPr>
            <w:rStyle w:val="CommentReference"/>
          </w:rPr>
          <w:commentReference w:id="777"/>
        </w:r>
        <w:r w:rsidRPr="006F2DC3">
          <w:rPr>
            <w:color w:val="000000" w:themeColor="text1"/>
            <w:sz w:val="22"/>
            <w:szCs w:val="22"/>
          </w:rPr>
          <w:t xml:space="preserve">. </w:t>
        </w:r>
        <w:r w:rsidRPr="006F2DC3">
          <w:rPr>
            <w:b/>
            <w:color w:val="000000" w:themeColor="text1"/>
            <w:sz w:val="22"/>
            <w:szCs w:val="22"/>
          </w:rPr>
          <w:t>15</w:t>
        </w:r>
        <w:r w:rsidRPr="006F2DC3">
          <w:rPr>
            <w:color w:val="000000" w:themeColor="text1"/>
            <w:sz w:val="22"/>
            <w:szCs w:val="22"/>
          </w:rPr>
          <w:t>, 371–385 (1992).</w:t>
        </w:r>
      </w:ins>
      <w:del w:id="778" w:author="Roza, Caio G" w:date="2023-04-06T23:06:00Z">
        <w:r w:rsidRPr="006F2DC3">
          <w:rPr>
            <w:color w:val="000000" w:themeColor="text1"/>
            <w:sz w:val="22"/>
            <w:szCs w:val="22"/>
          </w:rPr>
          <w:delText xml:space="preserve">33. </w:delText>
        </w:r>
        <w:r w:rsidRPr="006F2DC3">
          <w:rPr>
            <w:color w:val="000000" w:themeColor="text1"/>
            <w:sz w:val="22"/>
            <w:szCs w:val="22"/>
          </w:rPr>
          <w:tab/>
        </w:r>
      </w:del>
      <w:hyperlink r:id="rId976">
        <w:r w:rsidRPr="006F2DC3">
          <w:rPr>
            <w:color w:val="000000" w:themeColor="text1"/>
            <w:sz w:val="22"/>
            <w:szCs w:val="22"/>
          </w:rPr>
          <w:t xml:space="preserve">E. Morin, From the concept of system to the paradigm of complexity. </w:t>
        </w:r>
      </w:hyperlink>
      <w:hyperlink r:id="rId977">
        <w:r w:rsidRPr="006F2DC3">
          <w:rPr>
            <w:i/>
            <w:color w:val="000000" w:themeColor="text1"/>
            <w:sz w:val="22"/>
            <w:szCs w:val="22"/>
          </w:rPr>
          <w:t>Journal of social and evolutionary systems</w:t>
        </w:r>
      </w:hyperlink>
      <w:hyperlink r:id="rId978">
        <w:r w:rsidRPr="006F2DC3">
          <w:rPr>
            <w:color w:val="000000" w:themeColor="text1"/>
            <w:sz w:val="22"/>
            <w:szCs w:val="22"/>
          </w:rPr>
          <w:t xml:space="preserve">. </w:t>
        </w:r>
      </w:hyperlink>
      <w:hyperlink r:id="rId979">
        <w:r w:rsidRPr="006F2DC3">
          <w:rPr>
            <w:b/>
            <w:color w:val="000000" w:themeColor="text1"/>
            <w:sz w:val="22"/>
            <w:szCs w:val="22"/>
          </w:rPr>
          <w:t>15</w:t>
        </w:r>
      </w:hyperlink>
      <w:hyperlink r:id="rId980">
        <w:r w:rsidRPr="006F2DC3">
          <w:rPr>
            <w:color w:val="000000" w:themeColor="text1"/>
            <w:sz w:val="22"/>
            <w:szCs w:val="22"/>
          </w:rPr>
          <w:t>, 371–385 (1992).</w:t>
        </w:r>
      </w:hyperlink>
    </w:p>
    <w:p w14:paraId="1B38FF29" w14:textId="6D0C7045"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779" w:author="Roza, Caio G" w:date="2023-04-06T23:06:00Z">
        <w:r w:rsidRPr="006F2DC3">
          <w:rPr>
            <w:color w:val="000000" w:themeColor="text1"/>
            <w:sz w:val="22"/>
            <w:szCs w:val="22"/>
          </w:rPr>
          <w:t xml:space="preserve">34. </w:t>
        </w:r>
        <w:r w:rsidRPr="006F2DC3">
          <w:rPr>
            <w:color w:val="000000" w:themeColor="text1"/>
            <w:sz w:val="22"/>
            <w:szCs w:val="22"/>
          </w:rPr>
          <w:tab/>
          <w:t xml:space="preserve">J. C. Flack, P. Hammerstein, D. C. Krakauer, </w:t>
        </w:r>
        <w:r w:rsidR="00A0206C" w:rsidRPr="00E91065">
          <w:rPr>
            <w:color w:val="000000" w:themeColor="text1"/>
            <w:sz w:val="22"/>
            <w:szCs w:val="22"/>
            <w:highlight w:val="yellow"/>
          </w:rPr>
          <w:t>“</w:t>
        </w:r>
        <w:r w:rsidRPr="006F2DC3">
          <w:rPr>
            <w:color w:val="000000" w:themeColor="text1"/>
            <w:sz w:val="22"/>
            <w:szCs w:val="22"/>
          </w:rPr>
          <w:t>Robustness in biological and social systems</w:t>
        </w:r>
        <w:r w:rsidR="00A0206C" w:rsidRPr="00E91065">
          <w:rPr>
            <w:color w:val="000000" w:themeColor="text1"/>
            <w:sz w:val="22"/>
            <w:szCs w:val="22"/>
            <w:highlight w:val="yellow"/>
          </w:rPr>
          <w:t>”</w:t>
        </w:r>
        <w:r w:rsidRPr="006F2DC3">
          <w:rPr>
            <w:color w:val="000000" w:themeColor="text1"/>
            <w:sz w:val="22"/>
            <w:szCs w:val="22"/>
          </w:rPr>
          <w:t xml:space="preserve"> in </w:t>
        </w:r>
        <w:r w:rsidRPr="006F2DC3">
          <w:rPr>
            <w:i/>
            <w:color w:val="000000" w:themeColor="text1"/>
            <w:sz w:val="22"/>
            <w:szCs w:val="22"/>
          </w:rPr>
          <w:t>Evolution and the Mechanisms of Decision Making</w:t>
        </w:r>
        <w:r w:rsidRPr="006F2DC3">
          <w:rPr>
            <w:color w:val="000000" w:themeColor="text1"/>
            <w:sz w:val="22"/>
            <w:szCs w:val="22"/>
          </w:rPr>
          <w:t>, J. R. S. Peter Hammerstein, Ed. (2011).</w:t>
        </w:r>
      </w:ins>
      <w:del w:id="780" w:author="Roza, Caio G" w:date="2023-04-06T23:06:00Z">
        <w:r w:rsidRPr="006F2DC3">
          <w:rPr>
            <w:color w:val="000000" w:themeColor="text1"/>
            <w:sz w:val="22"/>
            <w:szCs w:val="22"/>
          </w:rPr>
          <w:delText xml:space="preserve">34. </w:delText>
        </w:r>
        <w:r w:rsidRPr="006F2DC3">
          <w:rPr>
            <w:color w:val="000000" w:themeColor="text1"/>
            <w:sz w:val="22"/>
            <w:szCs w:val="22"/>
          </w:rPr>
          <w:tab/>
        </w:r>
      </w:del>
      <w:hyperlink r:id="rId981">
        <w:r w:rsidRPr="006F2DC3">
          <w:rPr>
            <w:color w:val="000000" w:themeColor="text1"/>
            <w:sz w:val="22"/>
            <w:szCs w:val="22"/>
          </w:rPr>
          <w:t xml:space="preserve">J. C. Flack, P. Hammerstein, D. C. Krakauer, "Robustness in biological and social systems" in </w:t>
        </w:r>
      </w:hyperlink>
      <w:hyperlink r:id="rId982">
        <w:r w:rsidRPr="006F2DC3">
          <w:rPr>
            <w:i/>
            <w:color w:val="000000" w:themeColor="text1"/>
            <w:sz w:val="22"/>
            <w:szCs w:val="22"/>
          </w:rPr>
          <w:t>Evolution and the Mechanisms of Decision Making</w:t>
        </w:r>
      </w:hyperlink>
      <w:hyperlink r:id="rId983">
        <w:r w:rsidRPr="006F2DC3">
          <w:rPr>
            <w:color w:val="000000" w:themeColor="text1"/>
            <w:sz w:val="22"/>
            <w:szCs w:val="22"/>
          </w:rPr>
          <w:t>, J. R. S. Peter Hammerstein, Ed. (2011</w:t>
        </w:r>
      </w:hyperlink>
      <w:hyperlink r:id="rId984">
        <w:r w:rsidRPr="006F2DC3">
          <w:rPr>
            <w:color w:val="000000" w:themeColor="text1"/>
            <w:sz w:val="22"/>
            <w:szCs w:val="22"/>
          </w:rPr>
          <w:t>).</w:t>
        </w:r>
      </w:hyperlink>
    </w:p>
    <w:p w14:paraId="74A190DF" w14:textId="16C2CEFC"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781" w:author="Roza, Caio G" w:date="2023-04-06T23:06:00Z">
        <w:r w:rsidRPr="006F2DC3">
          <w:rPr>
            <w:color w:val="000000" w:themeColor="text1"/>
            <w:sz w:val="22"/>
            <w:szCs w:val="22"/>
          </w:rPr>
          <w:t xml:space="preserve">35. </w:t>
        </w:r>
        <w:r w:rsidRPr="006F2DC3">
          <w:rPr>
            <w:color w:val="000000" w:themeColor="text1"/>
            <w:sz w:val="22"/>
            <w:szCs w:val="22"/>
          </w:rPr>
          <w:tab/>
        </w:r>
      </w:ins>
      <w:hyperlink r:id="rId985">
        <w:r w:rsidRPr="006F2DC3">
          <w:rPr>
            <w:color w:val="000000" w:themeColor="text1"/>
            <w:sz w:val="22"/>
            <w:szCs w:val="22"/>
          </w:rPr>
          <w:t xml:space="preserve">P. A. Marquet, Invariants, Scaling Laws, and Ecological Complexity. </w:t>
        </w:r>
      </w:hyperlink>
      <w:hyperlink r:id="rId986">
        <w:r w:rsidRPr="006F2DC3">
          <w:rPr>
            <w:i/>
            <w:color w:val="000000" w:themeColor="text1"/>
            <w:sz w:val="22"/>
            <w:szCs w:val="22"/>
          </w:rPr>
          <w:t>Science</w:t>
        </w:r>
      </w:hyperlink>
      <w:hyperlink r:id="rId987">
        <w:r w:rsidRPr="006F2DC3">
          <w:rPr>
            <w:color w:val="000000" w:themeColor="text1"/>
            <w:sz w:val="22"/>
            <w:szCs w:val="22"/>
          </w:rPr>
          <w:t xml:space="preserve">. </w:t>
        </w:r>
      </w:hyperlink>
      <w:hyperlink r:id="rId988">
        <w:r w:rsidRPr="006F2DC3">
          <w:rPr>
            <w:b/>
            <w:color w:val="000000" w:themeColor="text1"/>
            <w:sz w:val="22"/>
            <w:szCs w:val="22"/>
          </w:rPr>
          <w:t>289</w:t>
        </w:r>
      </w:hyperlink>
      <w:del w:id="782" w:author="Roza, Caio G" w:date="2023-04-06T23:06:00Z">
        <w:r w:rsidRPr="006F2DC3">
          <w:rPr>
            <w:color w:val="000000" w:themeColor="text1"/>
            <w:sz w:val="22"/>
            <w:szCs w:val="22"/>
          </w:rPr>
          <w:delText xml:space="preserve">35. </w:delText>
        </w:r>
        <w:r w:rsidRPr="006F2DC3">
          <w:rPr>
            <w:color w:val="000000" w:themeColor="text1"/>
            <w:sz w:val="22"/>
            <w:szCs w:val="22"/>
          </w:rPr>
          <w:tab/>
          <w:delText xml:space="preserve">P. A. Marquet, Invariants, Scaling Laws, and Ecological Complexity. </w:delText>
        </w:r>
        <w:r w:rsidRPr="006F2DC3">
          <w:rPr>
            <w:i/>
            <w:color w:val="000000" w:themeColor="text1"/>
            <w:sz w:val="22"/>
            <w:szCs w:val="22"/>
          </w:rPr>
          <w:delText>Science</w:delText>
        </w:r>
        <w:r w:rsidRPr="006F2DC3">
          <w:rPr>
            <w:color w:val="000000" w:themeColor="text1"/>
            <w:sz w:val="22"/>
            <w:szCs w:val="22"/>
          </w:rPr>
          <w:delText xml:space="preserve">. </w:delText>
        </w:r>
        <w:r w:rsidRPr="006F2DC3">
          <w:rPr>
            <w:b/>
            <w:color w:val="000000" w:themeColor="text1"/>
            <w:sz w:val="22"/>
            <w:szCs w:val="22"/>
          </w:rPr>
          <w:delText>289</w:delText>
        </w:r>
        <w:r w:rsidR="00E741FD" w:rsidRPr="006F2DC3">
          <w:rPr>
            <w:bCs/>
            <w:color w:val="000000" w:themeColor="text1"/>
            <w:sz w:val="22"/>
            <w:szCs w:val="22"/>
          </w:rPr>
          <w:delText>,</w:delText>
        </w:r>
        <w:r w:rsidR="00E741FD" w:rsidRPr="006F2DC3">
          <w:rPr>
            <w:b/>
            <w:color w:val="000000" w:themeColor="text1"/>
            <w:sz w:val="22"/>
            <w:szCs w:val="22"/>
          </w:rPr>
          <w:delText xml:space="preserve"> </w:delText>
        </w:r>
        <w:r w:rsidR="00E741FD" w:rsidRPr="006F2DC3">
          <w:rPr>
            <w:bCs/>
            <w:color w:val="000000" w:themeColor="text1"/>
            <w:sz w:val="22"/>
            <w:szCs w:val="22"/>
          </w:rPr>
          <w:delText>1487–1488</w:delText>
        </w:r>
        <w:r w:rsidRPr="006F2DC3">
          <w:rPr>
            <w:color w:val="000000" w:themeColor="text1"/>
            <w:sz w:val="22"/>
            <w:szCs w:val="22"/>
          </w:rPr>
          <w:delText xml:space="preserve"> (2000).</w:delText>
        </w:r>
      </w:del>
      <w:ins w:id="783" w:author="Roza, Caio G" w:date="2023-04-06T23:06:00Z">
        <w:r w:rsidR="00E741FD" w:rsidRPr="006F2DC3">
          <w:rPr>
            <w:bCs/>
            <w:color w:val="000000" w:themeColor="text1"/>
            <w:sz w:val="22"/>
            <w:szCs w:val="22"/>
          </w:rPr>
          <w:t>,</w:t>
        </w:r>
        <w:r w:rsidR="00E741FD" w:rsidRPr="006F2DC3">
          <w:rPr>
            <w:b/>
            <w:color w:val="000000" w:themeColor="text1"/>
            <w:sz w:val="22"/>
            <w:szCs w:val="22"/>
          </w:rPr>
          <w:t xml:space="preserve"> </w:t>
        </w:r>
        <w:r w:rsidR="00E741FD" w:rsidRPr="006F2DC3">
          <w:rPr>
            <w:bCs/>
            <w:color w:val="000000" w:themeColor="text1"/>
            <w:sz w:val="22"/>
            <w:szCs w:val="22"/>
          </w:rPr>
          <w:t>1487–1488</w:t>
        </w:r>
      </w:ins>
      <w:hyperlink r:id="rId989">
        <w:r w:rsidRPr="006F2DC3">
          <w:rPr>
            <w:color w:val="000000" w:themeColor="text1"/>
            <w:sz w:val="22"/>
            <w:szCs w:val="22"/>
          </w:rPr>
          <w:t xml:space="preserve"> (2000).</w:t>
        </w:r>
      </w:hyperlink>
    </w:p>
    <w:p w14:paraId="753FB810"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84" w:author="Roza, Caio G" w:date="2023-04-06T23:06:00Z">
        <w:r w:rsidRPr="006F2DC3">
          <w:rPr>
            <w:color w:val="000000" w:themeColor="text1"/>
            <w:sz w:val="22"/>
            <w:szCs w:val="22"/>
          </w:rPr>
          <w:delText xml:space="preserve">36. </w:delText>
        </w:r>
        <w:r w:rsidRPr="006F2DC3">
          <w:rPr>
            <w:color w:val="000000" w:themeColor="text1"/>
            <w:sz w:val="22"/>
            <w:szCs w:val="22"/>
          </w:rPr>
          <w:tab/>
          <w:delText xml:space="preserve">N. R. Casewell, W. Wüster, F. J. Vonk, R. A. Harrison, B. G. Fry, Complex cocktails: the evolutionary novelty of venoms. </w:delText>
        </w:r>
        <w:r w:rsidRPr="006F2DC3">
          <w:rPr>
            <w:i/>
            <w:color w:val="000000" w:themeColor="text1"/>
            <w:sz w:val="22"/>
            <w:szCs w:val="22"/>
          </w:rPr>
          <w:delText>Trends Ecol. Evol.</w:delText>
        </w:r>
        <w:r w:rsidRPr="006F2DC3">
          <w:rPr>
            <w:color w:val="000000" w:themeColor="text1"/>
            <w:sz w:val="22"/>
            <w:szCs w:val="22"/>
          </w:rPr>
          <w:delText xml:space="preserve"> </w:delText>
        </w:r>
        <w:r w:rsidRPr="006F2DC3">
          <w:rPr>
            <w:b/>
            <w:color w:val="000000" w:themeColor="text1"/>
            <w:sz w:val="22"/>
            <w:szCs w:val="22"/>
          </w:rPr>
          <w:delText>28</w:delText>
        </w:r>
        <w:r w:rsidRPr="006F2DC3">
          <w:rPr>
            <w:color w:val="000000" w:themeColor="text1"/>
            <w:sz w:val="22"/>
            <w:szCs w:val="22"/>
          </w:rPr>
          <w:delText>, 219–229 (2013).</w:delText>
        </w:r>
      </w:del>
      <w:ins w:id="785" w:author="Roza, Caio G" w:date="2023-04-06T23:06:00Z">
        <w:r w:rsidRPr="006F2DC3">
          <w:rPr>
            <w:color w:val="000000" w:themeColor="text1"/>
            <w:sz w:val="22"/>
            <w:szCs w:val="22"/>
          </w:rPr>
          <w:t xml:space="preserve">36. </w:t>
        </w:r>
        <w:r w:rsidRPr="006F2DC3">
          <w:rPr>
            <w:color w:val="000000" w:themeColor="text1"/>
            <w:sz w:val="22"/>
            <w:szCs w:val="22"/>
          </w:rPr>
          <w:tab/>
        </w:r>
      </w:ins>
      <w:hyperlink r:id="rId990">
        <w:r w:rsidRPr="006F2DC3">
          <w:rPr>
            <w:color w:val="000000" w:themeColor="text1"/>
            <w:sz w:val="22"/>
            <w:szCs w:val="22"/>
          </w:rPr>
          <w:t xml:space="preserve">N. R. Casewell, W. Wüster, F. J. Vonk, R. A. Harrison, B. G. Fry, Complex cocktails: the evolutionary novelty of venoms. </w:t>
        </w:r>
      </w:hyperlink>
      <w:hyperlink r:id="rId991">
        <w:r w:rsidRPr="006F2DC3">
          <w:rPr>
            <w:i/>
            <w:color w:val="000000" w:themeColor="text1"/>
            <w:sz w:val="22"/>
            <w:szCs w:val="22"/>
          </w:rPr>
          <w:t>Trends Ecol. Evol.</w:t>
        </w:r>
      </w:hyperlink>
      <w:hyperlink r:id="rId992">
        <w:r w:rsidRPr="006F2DC3">
          <w:rPr>
            <w:color w:val="000000" w:themeColor="text1"/>
            <w:sz w:val="22"/>
            <w:szCs w:val="22"/>
          </w:rPr>
          <w:t xml:space="preserve"> </w:t>
        </w:r>
      </w:hyperlink>
      <w:hyperlink r:id="rId993">
        <w:r w:rsidRPr="006F2DC3">
          <w:rPr>
            <w:b/>
            <w:color w:val="000000" w:themeColor="text1"/>
            <w:sz w:val="22"/>
            <w:szCs w:val="22"/>
          </w:rPr>
          <w:t>28</w:t>
        </w:r>
      </w:hyperlink>
      <w:hyperlink r:id="rId994">
        <w:r w:rsidRPr="006F2DC3">
          <w:rPr>
            <w:color w:val="000000" w:themeColor="text1"/>
            <w:sz w:val="22"/>
            <w:szCs w:val="22"/>
          </w:rPr>
          <w:t>, 219–229 (2013).</w:t>
        </w:r>
      </w:hyperlink>
    </w:p>
    <w:p w14:paraId="28854429"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786" w:author="Roza, Caio G" w:date="2023-04-06T23:06:00Z">
        <w:r w:rsidRPr="006F2DC3">
          <w:rPr>
            <w:color w:val="000000" w:themeColor="text1"/>
            <w:sz w:val="22"/>
            <w:szCs w:val="22"/>
          </w:rPr>
          <w:t xml:space="preserve">37. </w:t>
        </w:r>
        <w:r w:rsidRPr="006F2DC3">
          <w:rPr>
            <w:color w:val="000000" w:themeColor="text1"/>
            <w:sz w:val="22"/>
            <w:szCs w:val="22"/>
          </w:rPr>
          <w:tab/>
        </w:r>
        <w:commentRangeStart w:id="787"/>
        <w:r w:rsidRPr="006F2DC3">
          <w:rPr>
            <w:color w:val="000000" w:themeColor="text1"/>
            <w:sz w:val="22"/>
            <w:szCs w:val="22"/>
          </w:rPr>
          <w:t xml:space="preserve">C. Arnosti, M. Wietz, T. Brinkhoff, J.-H. Hehemann, D. Probandt, L. Zeugner, R. Amann, The Biogeochemistry of Marine Polysaccharides: Sources, Inventories, and Bacterial Drivers of the Carbohydrate Cycle. </w:t>
        </w:r>
        <w:r w:rsidRPr="006F2DC3">
          <w:rPr>
            <w:i/>
            <w:color w:val="000000" w:themeColor="text1"/>
            <w:sz w:val="22"/>
            <w:szCs w:val="22"/>
          </w:rPr>
          <w:t>Ann. Rev. Mar. Sci.</w:t>
        </w:r>
        <w:r w:rsidRPr="006F2DC3">
          <w:rPr>
            <w:color w:val="000000" w:themeColor="text1"/>
            <w:sz w:val="22"/>
            <w:szCs w:val="22"/>
          </w:rPr>
          <w:t xml:space="preserve"> </w:t>
        </w:r>
        <w:r w:rsidRPr="006F2DC3">
          <w:rPr>
            <w:b/>
            <w:color w:val="000000" w:themeColor="text1"/>
            <w:sz w:val="22"/>
            <w:szCs w:val="22"/>
          </w:rPr>
          <w:t>13</w:t>
        </w:r>
        <w:r w:rsidRPr="006F2DC3">
          <w:rPr>
            <w:color w:val="000000" w:themeColor="text1"/>
            <w:sz w:val="22"/>
            <w:szCs w:val="22"/>
          </w:rPr>
          <w:t>, 81–108 (2021).</w:t>
        </w:r>
      </w:ins>
      <w:commentRangeEnd w:id="787"/>
      <w:del w:id="788" w:author="Roza, Caio G" w:date="2023-04-06T23:06:00Z">
        <w:r w:rsidRPr="006F2DC3">
          <w:rPr>
            <w:color w:val="000000" w:themeColor="text1"/>
            <w:sz w:val="22"/>
            <w:szCs w:val="22"/>
          </w:rPr>
          <w:delText xml:space="preserve">37. </w:delText>
        </w:r>
        <w:r w:rsidRPr="006F2DC3">
          <w:rPr>
            <w:color w:val="000000" w:themeColor="text1"/>
            <w:sz w:val="22"/>
            <w:szCs w:val="22"/>
          </w:rPr>
          <w:tab/>
        </w:r>
      </w:del>
      <w:hyperlink r:id="rId995">
        <w:r w:rsidRPr="006F2DC3">
          <w:rPr>
            <w:color w:val="000000" w:themeColor="text1"/>
            <w:sz w:val="22"/>
            <w:szCs w:val="22"/>
          </w:rPr>
          <w:t xml:space="preserve">C. Arnosti, M. Wietz, T. Brinkhoff, J.-H. Hehemann, D. Probandt, L. Zeugner, R. Amann, The Biogeochemistry of Marine </w:t>
        </w:r>
        <w:r w:rsidRPr="006F2DC3">
          <w:rPr>
            <w:color w:val="000000" w:themeColor="text1"/>
            <w:sz w:val="22"/>
            <w:szCs w:val="22"/>
          </w:rPr>
          <w:lastRenderedPageBreak/>
          <w:t xml:space="preserve">Polysaccharides: Sources, Inventories, and Bacterial Drivers of the Carbohydrate Cycle. </w:t>
        </w:r>
      </w:hyperlink>
      <w:hyperlink r:id="rId996">
        <w:r w:rsidRPr="006F2DC3">
          <w:rPr>
            <w:i/>
            <w:color w:val="000000" w:themeColor="text1"/>
            <w:sz w:val="22"/>
            <w:szCs w:val="22"/>
          </w:rPr>
          <w:t>Ann. Rev. Mar. Sci.</w:t>
        </w:r>
      </w:hyperlink>
      <w:hyperlink r:id="rId997">
        <w:r w:rsidRPr="006F2DC3">
          <w:rPr>
            <w:color w:val="000000" w:themeColor="text1"/>
            <w:sz w:val="22"/>
            <w:szCs w:val="22"/>
          </w:rPr>
          <w:t xml:space="preserve"> </w:t>
        </w:r>
      </w:hyperlink>
      <w:hyperlink r:id="rId998">
        <w:r w:rsidRPr="006F2DC3">
          <w:rPr>
            <w:b/>
            <w:color w:val="000000" w:themeColor="text1"/>
            <w:sz w:val="22"/>
            <w:szCs w:val="22"/>
          </w:rPr>
          <w:t>13</w:t>
        </w:r>
      </w:hyperlink>
      <w:hyperlink r:id="rId999">
        <w:r w:rsidRPr="006F2DC3">
          <w:rPr>
            <w:color w:val="000000" w:themeColor="text1"/>
            <w:sz w:val="22"/>
            <w:szCs w:val="22"/>
          </w:rPr>
          <w:t>, 81–108 (2021).</w:t>
        </w:r>
      </w:hyperlink>
    </w:p>
    <w:p w14:paraId="1B94A699"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89" w:author="Roza, Caio G" w:date="2023-04-06T23:06:00Z">
        <w:r w:rsidRPr="006F2DC3">
          <w:rPr>
            <w:color w:val="000000" w:themeColor="text1"/>
            <w:sz w:val="22"/>
            <w:szCs w:val="22"/>
          </w:rPr>
          <w:delText xml:space="preserve">38. </w:delText>
        </w:r>
        <w:r w:rsidRPr="006F2DC3">
          <w:rPr>
            <w:color w:val="000000" w:themeColor="text1"/>
            <w:sz w:val="22"/>
            <w:szCs w:val="22"/>
          </w:rPr>
          <w:tab/>
          <w:delText xml:space="preserve">C. Loehle, Challenges of ecological complexity. </w:delText>
        </w:r>
        <w:r w:rsidRPr="006F2DC3">
          <w:rPr>
            <w:i/>
            <w:color w:val="000000" w:themeColor="text1"/>
            <w:sz w:val="22"/>
            <w:szCs w:val="22"/>
          </w:rPr>
          <w:delText>Ecol. Complex.</w:delText>
        </w:r>
        <w:r w:rsidRPr="006F2DC3">
          <w:rPr>
            <w:color w:val="000000" w:themeColor="text1"/>
            <w:sz w:val="22"/>
            <w:szCs w:val="22"/>
          </w:rPr>
          <w:delText xml:space="preserve"> </w:delText>
        </w:r>
        <w:r w:rsidRPr="006F2DC3">
          <w:rPr>
            <w:b/>
            <w:color w:val="000000" w:themeColor="text1"/>
            <w:sz w:val="22"/>
            <w:szCs w:val="22"/>
          </w:rPr>
          <w:delText>1</w:delText>
        </w:r>
        <w:r w:rsidRPr="006F2DC3">
          <w:rPr>
            <w:color w:val="000000" w:themeColor="text1"/>
            <w:sz w:val="22"/>
            <w:szCs w:val="22"/>
          </w:rPr>
          <w:delText>, 3–6 (2004).</w:delText>
        </w:r>
      </w:del>
      <w:ins w:id="790" w:author="Roza, Caio G" w:date="2023-04-06T23:06:00Z">
        <w:r w:rsidRPr="006F2DC3">
          <w:rPr>
            <w:color w:val="000000" w:themeColor="text1"/>
            <w:sz w:val="22"/>
            <w:szCs w:val="22"/>
          </w:rPr>
          <w:t xml:space="preserve">38. </w:t>
        </w:r>
        <w:r w:rsidRPr="006F2DC3">
          <w:rPr>
            <w:color w:val="000000" w:themeColor="text1"/>
            <w:sz w:val="22"/>
            <w:szCs w:val="22"/>
          </w:rPr>
          <w:tab/>
        </w:r>
      </w:ins>
      <w:hyperlink r:id="rId1000">
        <w:r w:rsidRPr="006F2DC3">
          <w:rPr>
            <w:color w:val="000000" w:themeColor="text1"/>
            <w:sz w:val="22"/>
            <w:szCs w:val="22"/>
          </w:rPr>
          <w:t xml:space="preserve">C. Loehle, Challenges of ecological complexity. </w:t>
        </w:r>
      </w:hyperlink>
      <w:hyperlink r:id="rId1001">
        <w:r w:rsidRPr="006F2DC3">
          <w:rPr>
            <w:i/>
            <w:color w:val="000000" w:themeColor="text1"/>
            <w:sz w:val="22"/>
            <w:szCs w:val="22"/>
          </w:rPr>
          <w:t>Ecol. Complex.</w:t>
        </w:r>
      </w:hyperlink>
      <w:hyperlink r:id="rId1002">
        <w:r w:rsidRPr="006F2DC3">
          <w:rPr>
            <w:color w:val="000000" w:themeColor="text1"/>
            <w:sz w:val="22"/>
            <w:szCs w:val="22"/>
          </w:rPr>
          <w:t xml:space="preserve"> </w:t>
        </w:r>
      </w:hyperlink>
      <w:hyperlink r:id="rId1003">
        <w:r w:rsidRPr="006F2DC3">
          <w:rPr>
            <w:b/>
            <w:color w:val="000000" w:themeColor="text1"/>
            <w:sz w:val="22"/>
            <w:szCs w:val="22"/>
          </w:rPr>
          <w:t>1</w:t>
        </w:r>
      </w:hyperlink>
      <w:hyperlink r:id="rId1004">
        <w:r w:rsidRPr="006F2DC3">
          <w:rPr>
            <w:color w:val="000000" w:themeColor="text1"/>
            <w:sz w:val="22"/>
            <w:szCs w:val="22"/>
          </w:rPr>
          <w:t>, 3–6 (2004).</w:t>
        </w:r>
      </w:hyperlink>
    </w:p>
    <w:p w14:paraId="30C7FCEC" w14:textId="5C3637EC"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791" w:author="Roza, Caio G" w:date="2023-04-06T23:06:00Z">
        <w:r w:rsidRPr="006F2DC3">
          <w:rPr>
            <w:color w:val="000000" w:themeColor="text1"/>
            <w:sz w:val="22"/>
            <w:szCs w:val="22"/>
          </w:rPr>
          <w:t xml:space="preserve">39. </w:t>
        </w:r>
        <w:r w:rsidRPr="006F2DC3">
          <w:rPr>
            <w:color w:val="000000" w:themeColor="text1"/>
            <w:sz w:val="22"/>
            <w:szCs w:val="22"/>
          </w:rPr>
          <w:tab/>
        </w:r>
      </w:ins>
      <w:hyperlink r:id="rId1005">
        <w:r w:rsidRPr="006F2DC3">
          <w:rPr>
            <w:color w:val="000000" w:themeColor="text1"/>
            <w:sz w:val="22"/>
            <w:szCs w:val="22"/>
          </w:rPr>
          <w:t xml:space="preserve">S. Fortunato, C. T. Bergstrom, K. Börner, J. A. Evans, D. Helbing, S. Milojević, A. M. Petersen, F. Radicchi, R. Sinatra, B. Uzzi, A. Vespignani, L. Waltman, D. Wang, A.-L. Barabási, Science of science. </w:t>
        </w:r>
      </w:hyperlink>
      <w:hyperlink r:id="rId1006">
        <w:r w:rsidRPr="006F2DC3">
          <w:rPr>
            <w:i/>
            <w:color w:val="000000" w:themeColor="text1"/>
            <w:sz w:val="22"/>
            <w:szCs w:val="22"/>
          </w:rPr>
          <w:t>Science</w:t>
        </w:r>
      </w:hyperlink>
      <w:hyperlink r:id="rId1007">
        <w:r w:rsidRPr="006F2DC3">
          <w:rPr>
            <w:color w:val="000000" w:themeColor="text1"/>
            <w:sz w:val="22"/>
            <w:szCs w:val="22"/>
          </w:rPr>
          <w:t xml:space="preserve">. </w:t>
        </w:r>
      </w:hyperlink>
      <w:hyperlink r:id="rId1008">
        <w:r w:rsidRPr="006F2DC3">
          <w:rPr>
            <w:b/>
            <w:color w:val="000000" w:themeColor="text1"/>
            <w:sz w:val="22"/>
            <w:szCs w:val="22"/>
          </w:rPr>
          <w:t>359</w:t>
        </w:r>
      </w:hyperlink>
      <w:del w:id="792" w:author="Roza, Caio G" w:date="2023-04-06T23:06:00Z">
        <w:r w:rsidRPr="006F2DC3">
          <w:rPr>
            <w:color w:val="000000" w:themeColor="text1"/>
            <w:sz w:val="22"/>
            <w:szCs w:val="22"/>
          </w:rPr>
          <w:delText xml:space="preserve">39. </w:delText>
        </w:r>
        <w:r w:rsidRPr="006F2DC3">
          <w:rPr>
            <w:color w:val="000000" w:themeColor="text1"/>
            <w:sz w:val="22"/>
            <w:szCs w:val="22"/>
          </w:rPr>
          <w:tab/>
          <w:delText xml:space="preserve">S. Fortunato, C. T. Bergstrom, K. Börner, J. A. Evans, D. Helbing, S. Milojević, A. M. Petersen, F. Radicchi, R. Sinatra, B. Uzzi, A. Vespignani, L. Waltman, D. Wang, A.-L. Barabási, Science of science. </w:delText>
        </w:r>
        <w:r w:rsidRPr="006F2DC3">
          <w:rPr>
            <w:i/>
            <w:color w:val="000000" w:themeColor="text1"/>
            <w:sz w:val="22"/>
            <w:szCs w:val="22"/>
          </w:rPr>
          <w:delText>Science</w:delText>
        </w:r>
        <w:r w:rsidRPr="006F2DC3">
          <w:rPr>
            <w:color w:val="000000" w:themeColor="text1"/>
            <w:sz w:val="22"/>
            <w:szCs w:val="22"/>
          </w:rPr>
          <w:delText xml:space="preserve">. </w:delText>
        </w:r>
        <w:r w:rsidRPr="006F2DC3">
          <w:rPr>
            <w:b/>
            <w:color w:val="000000" w:themeColor="text1"/>
            <w:sz w:val="22"/>
            <w:szCs w:val="22"/>
          </w:rPr>
          <w:delText>359</w:delText>
        </w:r>
        <w:r w:rsidR="00985881" w:rsidRPr="006F2DC3">
          <w:rPr>
            <w:bCs/>
            <w:color w:val="000000" w:themeColor="text1"/>
            <w:sz w:val="22"/>
            <w:szCs w:val="22"/>
          </w:rPr>
          <w:delText>, eaao0185</w:delText>
        </w:r>
        <w:r w:rsidRPr="006F2DC3">
          <w:rPr>
            <w:color w:val="000000" w:themeColor="text1"/>
            <w:sz w:val="22"/>
            <w:szCs w:val="22"/>
          </w:rPr>
          <w:delText xml:space="preserve"> (2018)</w:delText>
        </w:r>
        <w:r w:rsidR="005C20B7" w:rsidRPr="006F2DC3">
          <w:rPr>
            <w:color w:val="000000" w:themeColor="text1"/>
            <w:sz w:val="22"/>
            <w:szCs w:val="22"/>
          </w:rPr>
          <w:delText xml:space="preserve"> </w:delText>
        </w:r>
      </w:del>
      <w:ins w:id="793" w:author="Roza, Caio G" w:date="2023-04-06T23:06:00Z">
        <w:r w:rsidR="00985881" w:rsidRPr="006F2DC3">
          <w:rPr>
            <w:bCs/>
            <w:color w:val="000000" w:themeColor="text1"/>
            <w:sz w:val="22"/>
            <w:szCs w:val="22"/>
          </w:rPr>
          <w:t>, eaao0185</w:t>
        </w:r>
      </w:ins>
      <w:hyperlink r:id="rId1009">
        <w:r w:rsidRPr="006F2DC3">
          <w:rPr>
            <w:color w:val="000000" w:themeColor="text1"/>
            <w:sz w:val="22"/>
            <w:szCs w:val="22"/>
          </w:rPr>
          <w:t xml:space="preserve"> (2018)</w:t>
        </w:r>
      </w:hyperlink>
      <w:r w:rsidR="005C20B7" w:rsidRPr="006F2DC3">
        <w:rPr>
          <w:color w:val="000000" w:themeColor="text1"/>
          <w:sz w:val="22"/>
          <w:szCs w:val="22"/>
        </w:rPr>
        <w:t xml:space="preserve"> </w:t>
      </w:r>
    </w:p>
    <w:p w14:paraId="033EAC33"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94" w:author="Roza, Caio G" w:date="2023-04-06T23:06:00Z">
        <w:r w:rsidRPr="006F2DC3">
          <w:rPr>
            <w:color w:val="000000" w:themeColor="text1"/>
            <w:sz w:val="22"/>
            <w:szCs w:val="22"/>
          </w:rPr>
          <w:delText xml:space="preserve">40. </w:delText>
        </w:r>
        <w:r w:rsidRPr="006F2DC3">
          <w:rPr>
            <w:color w:val="000000" w:themeColor="text1"/>
            <w:sz w:val="22"/>
            <w:szCs w:val="22"/>
          </w:rPr>
          <w:tab/>
          <w:delText xml:space="preserve">J. C. Flack, D. C. Krakauer, Challenges for complexity measures: A perspective from social dynamics and collective social computation. </w:delText>
        </w:r>
        <w:r w:rsidRPr="006F2DC3">
          <w:rPr>
            <w:i/>
            <w:color w:val="000000" w:themeColor="text1"/>
            <w:sz w:val="22"/>
            <w:szCs w:val="22"/>
          </w:rPr>
          <w:delText>Chaos</w:delText>
        </w:r>
        <w:r w:rsidRPr="006F2DC3">
          <w:rPr>
            <w:color w:val="000000" w:themeColor="text1"/>
            <w:sz w:val="22"/>
            <w:szCs w:val="22"/>
          </w:rPr>
          <w:delText xml:space="preserve">. </w:delText>
        </w:r>
        <w:r w:rsidRPr="006F2DC3">
          <w:rPr>
            <w:b/>
            <w:color w:val="000000" w:themeColor="text1"/>
            <w:sz w:val="22"/>
            <w:szCs w:val="22"/>
          </w:rPr>
          <w:delText>21</w:delText>
        </w:r>
        <w:r w:rsidRPr="006F2DC3">
          <w:rPr>
            <w:color w:val="000000" w:themeColor="text1"/>
            <w:sz w:val="22"/>
            <w:szCs w:val="22"/>
          </w:rPr>
          <w:delText>, 037108 (2011).</w:delText>
        </w:r>
      </w:del>
      <w:ins w:id="795" w:author="Roza, Caio G" w:date="2023-04-06T23:06:00Z">
        <w:r w:rsidRPr="006F2DC3">
          <w:rPr>
            <w:color w:val="000000" w:themeColor="text1"/>
            <w:sz w:val="22"/>
            <w:szCs w:val="22"/>
          </w:rPr>
          <w:t xml:space="preserve">40. </w:t>
        </w:r>
        <w:r w:rsidRPr="006F2DC3">
          <w:rPr>
            <w:color w:val="000000" w:themeColor="text1"/>
            <w:sz w:val="22"/>
            <w:szCs w:val="22"/>
          </w:rPr>
          <w:tab/>
        </w:r>
      </w:ins>
      <w:hyperlink r:id="rId1010">
        <w:r w:rsidRPr="006F2DC3">
          <w:rPr>
            <w:color w:val="000000" w:themeColor="text1"/>
            <w:sz w:val="22"/>
            <w:szCs w:val="22"/>
          </w:rPr>
          <w:t xml:space="preserve">J. C. Flack, D. C. Krakauer, Challenges for complexity measures: A perspective from social dynamics and collective social computation. </w:t>
        </w:r>
      </w:hyperlink>
      <w:hyperlink r:id="rId1011">
        <w:r w:rsidRPr="006F2DC3">
          <w:rPr>
            <w:i/>
            <w:color w:val="000000" w:themeColor="text1"/>
            <w:sz w:val="22"/>
            <w:szCs w:val="22"/>
          </w:rPr>
          <w:t>Chaos</w:t>
        </w:r>
      </w:hyperlink>
      <w:hyperlink r:id="rId1012">
        <w:r w:rsidRPr="006F2DC3">
          <w:rPr>
            <w:color w:val="000000" w:themeColor="text1"/>
            <w:sz w:val="22"/>
            <w:szCs w:val="22"/>
          </w:rPr>
          <w:t xml:space="preserve">. </w:t>
        </w:r>
      </w:hyperlink>
      <w:hyperlink r:id="rId1013">
        <w:r w:rsidRPr="006F2DC3">
          <w:rPr>
            <w:b/>
            <w:color w:val="000000" w:themeColor="text1"/>
            <w:sz w:val="22"/>
            <w:szCs w:val="22"/>
          </w:rPr>
          <w:t>21</w:t>
        </w:r>
      </w:hyperlink>
      <w:hyperlink r:id="rId1014">
        <w:r w:rsidRPr="006F2DC3">
          <w:rPr>
            <w:color w:val="000000" w:themeColor="text1"/>
            <w:sz w:val="22"/>
            <w:szCs w:val="22"/>
          </w:rPr>
          <w:t>, 037108 (2011).</w:t>
        </w:r>
      </w:hyperlink>
    </w:p>
    <w:p w14:paraId="1660D86D" w14:textId="71DAA95D"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96" w:author="Roza, Caio G" w:date="2023-04-06T23:06:00Z">
        <w:r w:rsidRPr="006F2DC3">
          <w:rPr>
            <w:color w:val="000000" w:themeColor="text1"/>
            <w:sz w:val="22"/>
            <w:szCs w:val="22"/>
          </w:rPr>
          <w:delText xml:space="preserve">41. </w:delText>
        </w:r>
        <w:r w:rsidRPr="006F2DC3">
          <w:rPr>
            <w:color w:val="000000" w:themeColor="text1"/>
            <w:sz w:val="22"/>
            <w:szCs w:val="22"/>
          </w:rPr>
          <w:tab/>
          <w:delText xml:space="preserve">F. Capra, </w:delText>
        </w:r>
        <w:r w:rsidRPr="006F2DC3">
          <w:rPr>
            <w:i/>
            <w:color w:val="000000" w:themeColor="text1"/>
            <w:sz w:val="22"/>
            <w:szCs w:val="22"/>
          </w:rPr>
          <w:delText>The web of life: A new scientific understanding of living systems</w:delText>
        </w:r>
        <w:r w:rsidRPr="006F2DC3">
          <w:rPr>
            <w:color w:val="000000" w:themeColor="text1"/>
            <w:sz w:val="22"/>
            <w:szCs w:val="22"/>
          </w:rPr>
          <w:delText xml:space="preserve"> (</w:delText>
        </w:r>
        <w:r w:rsidR="000632D9" w:rsidRPr="006F2DC3">
          <w:rPr>
            <w:color w:val="000000" w:themeColor="text1"/>
            <w:sz w:val="22"/>
            <w:szCs w:val="22"/>
          </w:rPr>
          <w:delText xml:space="preserve">Anchor Books, </w:delText>
        </w:r>
        <w:r w:rsidRPr="006F2DC3">
          <w:rPr>
            <w:color w:val="000000" w:themeColor="text1"/>
            <w:sz w:val="22"/>
            <w:szCs w:val="22"/>
          </w:rPr>
          <w:delText>1997).</w:delText>
        </w:r>
      </w:del>
      <w:ins w:id="797" w:author="Roza, Caio G" w:date="2023-04-06T23:06:00Z">
        <w:r w:rsidRPr="006F2DC3">
          <w:rPr>
            <w:color w:val="000000" w:themeColor="text1"/>
            <w:sz w:val="22"/>
            <w:szCs w:val="22"/>
          </w:rPr>
          <w:t xml:space="preserve">41. </w:t>
        </w:r>
        <w:r w:rsidRPr="006F2DC3">
          <w:rPr>
            <w:color w:val="000000" w:themeColor="text1"/>
            <w:sz w:val="22"/>
            <w:szCs w:val="22"/>
          </w:rPr>
          <w:tab/>
        </w:r>
      </w:ins>
      <w:hyperlink r:id="rId1015">
        <w:r w:rsidRPr="006F2DC3">
          <w:rPr>
            <w:color w:val="000000" w:themeColor="text1"/>
            <w:sz w:val="22"/>
            <w:szCs w:val="22"/>
          </w:rPr>
          <w:t xml:space="preserve">F. Capra, </w:t>
        </w:r>
      </w:hyperlink>
      <w:hyperlink r:id="rId1016">
        <w:r w:rsidRPr="006F2DC3">
          <w:rPr>
            <w:i/>
            <w:color w:val="000000" w:themeColor="text1"/>
            <w:sz w:val="22"/>
            <w:szCs w:val="22"/>
          </w:rPr>
          <w:t>The web of life: A new scientific understanding of living systems</w:t>
        </w:r>
      </w:hyperlink>
      <w:hyperlink r:id="rId1017">
        <w:r w:rsidRPr="006F2DC3">
          <w:rPr>
            <w:color w:val="000000" w:themeColor="text1"/>
            <w:sz w:val="22"/>
            <w:szCs w:val="22"/>
          </w:rPr>
          <w:t xml:space="preserve"> (</w:t>
        </w:r>
        <w:r w:rsidR="000632D9" w:rsidRPr="006F2DC3">
          <w:rPr>
            <w:color w:val="000000" w:themeColor="text1"/>
            <w:sz w:val="22"/>
            <w:szCs w:val="22"/>
          </w:rPr>
          <w:t xml:space="preserve">Anchor Books, </w:t>
        </w:r>
        <w:r w:rsidRPr="006F2DC3">
          <w:rPr>
            <w:color w:val="000000" w:themeColor="text1"/>
            <w:sz w:val="22"/>
            <w:szCs w:val="22"/>
          </w:rPr>
          <w:t>1997).</w:t>
        </w:r>
      </w:hyperlink>
    </w:p>
    <w:p w14:paraId="1C5B9469"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798" w:author="Roza, Caio G" w:date="2023-04-06T23:06:00Z">
        <w:r w:rsidRPr="006F2DC3">
          <w:rPr>
            <w:color w:val="000000" w:themeColor="text1"/>
            <w:sz w:val="22"/>
            <w:szCs w:val="22"/>
          </w:rPr>
          <w:delText xml:space="preserve">42. </w:delText>
        </w:r>
        <w:r w:rsidRPr="006F2DC3">
          <w:rPr>
            <w:color w:val="000000" w:themeColor="text1"/>
            <w:sz w:val="22"/>
            <w:szCs w:val="22"/>
          </w:rPr>
          <w:tab/>
          <w:delText xml:space="preserve">O. Artime, M. De Domenico, From the origin of life to pandemics: emergent phenomena in complex systems. </w:delText>
        </w:r>
        <w:r w:rsidRPr="006F2DC3">
          <w:rPr>
            <w:i/>
            <w:color w:val="000000" w:themeColor="text1"/>
            <w:sz w:val="22"/>
            <w:szCs w:val="22"/>
          </w:rPr>
          <w:delText>Philos. Trans. A Math. Phys. Eng. Sci.</w:delText>
        </w:r>
        <w:r w:rsidRPr="006F2DC3">
          <w:rPr>
            <w:color w:val="000000" w:themeColor="text1"/>
            <w:sz w:val="22"/>
            <w:szCs w:val="22"/>
          </w:rPr>
          <w:delText xml:space="preserve"> </w:delText>
        </w:r>
        <w:r w:rsidRPr="006F2DC3">
          <w:rPr>
            <w:b/>
            <w:color w:val="000000" w:themeColor="text1"/>
            <w:sz w:val="22"/>
            <w:szCs w:val="22"/>
          </w:rPr>
          <w:delText>380</w:delText>
        </w:r>
        <w:r w:rsidRPr="006F2DC3">
          <w:rPr>
            <w:color w:val="000000" w:themeColor="text1"/>
            <w:sz w:val="22"/>
            <w:szCs w:val="22"/>
          </w:rPr>
          <w:delText>, 20200410 (2022).</w:delText>
        </w:r>
      </w:del>
      <w:ins w:id="799" w:author="Roza, Caio G" w:date="2023-04-06T23:06:00Z">
        <w:r w:rsidRPr="006F2DC3">
          <w:rPr>
            <w:color w:val="000000" w:themeColor="text1"/>
            <w:sz w:val="22"/>
            <w:szCs w:val="22"/>
          </w:rPr>
          <w:t xml:space="preserve">42. </w:t>
        </w:r>
        <w:r w:rsidRPr="006F2DC3">
          <w:rPr>
            <w:color w:val="000000" w:themeColor="text1"/>
            <w:sz w:val="22"/>
            <w:szCs w:val="22"/>
          </w:rPr>
          <w:tab/>
        </w:r>
      </w:ins>
      <w:hyperlink r:id="rId1018">
        <w:r w:rsidRPr="006F2DC3">
          <w:rPr>
            <w:color w:val="000000" w:themeColor="text1"/>
            <w:sz w:val="22"/>
            <w:szCs w:val="22"/>
          </w:rPr>
          <w:t xml:space="preserve">O. Artime, M. De Domenico, From the origin of life to pandemics: emergent phenomena in complex systems. </w:t>
        </w:r>
      </w:hyperlink>
      <w:hyperlink r:id="rId1019">
        <w:r w:rsidRPr="006F2DC3">
          <w:rPr>
            <w:i/>
            <w:color w:val="000000" w:themeColor="text1"/>
            <w:sz w:val="22"/>
            <w:szCs w:val="22"/>
          </w:rPr>
          <w:t>Philos. Trans. A Math. Phys. Eng. Sci.</w:t>
        </w:r>
      </w:hyperlink>
      <w:hyperlink r:id="rId1020">
        <w:r w:rsidRPr="006F2DC3">
          <w:rPr>
            <w:color w:val="000000" w:themeColor="text1"/>
            <w:sz w:val="22"/>
            <w:szCs w:val="22"/>
          </w:rPr>
          <w:t xml:space="preserve"> </w:t>
        </w:r>
      </w:hyperlink>
      <w:hyperlink r:id="rId1021">
        <w:r w:rsidRPr="006F2DC3">
          <w:rPr>
            <w:b/>
            <w:color w:val="000000" w:themeColor="text1"/>
            <w:sz w:val="22"/>
            <w:szCs w:val="22"/>
          </w:rPr>
          <w:t>380</w:t>
        </w:r>
      </w:hyperlink>
      <w:hyperlink r:id="rId1022">
        <w:r w:rsidRPr="006F2DC3">
          <w:rPr>
            <w:color w:val="000000" w:themeColor="text1"/>
            <w:sz w:val="22"/>
            <w:szCs w:val="22"/>
          </w:rPr>
          <w:t>, 20200410 (2022).</w:t>
        </w:r>
      </w:hyperlink>
    </w:p>
    <w:p w14:paraId="00593D37" w14:textId="68F43CE6"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00" w:author="Roza, Caio G" w:date="2023-04-06T23:06:00Z">
        <w:r w:rsidRPr="006F2DC3">
          <w:rPr>
            <w:color w:val="000000" w:themeColor="text1"/>
            <w:sz w:val="22"/>
            <w:szCs w:val="22"/>
          </w:rPr>
          <w:delText xml:space="preserve">43. </w:delText>
        </w:r>
        <w:r w:rsidRPr="006F2DC3">
          <w:rPr>
            <w:color w:val="000000" w:themeColor="text1"/>
            <w:sz w:val="22"/>
            <w:szCs w:val="22"/>
          </w:rPr>
          <w:tab/>
          <w:delText xml:space="preserve">R. E. Ulanowicz, </w:delText>
        </w:r>
        <w:r w:rsidRPr="006F2DC3">
          <w:rPr>
            <w:i/>
            <w:color w:val="000000" w:themeColor="text1"/>
            <w:sz w:val="22"/>
            <w:szCs w:val="22"/>
          </w:rPr>
          <w:delText>Growth and Development: Ecosystems Phenomenology</w:delText>
        </w:r>
        <w:r w:rsidRPr="006F2DC3">
          <w:rPr>
            <w:color w:val="000000" w:themeColor="text1"/>
            <w:sz w:val="22"/>
            <w:szCs w:val="22"/>
          </w:rPr>
          <w:delText xml:space="preserve"> (Springer New York, 1986).</w:delText>
        </w:r>
      </w:del>
      <w:ins w:id="801" w:author="Roza, Caio G" w:date="2023-04-06T23:06:00Z">
        <w:r w:rsidRPr="006F2DC3">
          <w:rPr>
            <w:color w:val="000000" w:themeColor="text1"/>
            <w:sz w:val="22"/>
            <w:szCs w:val="22"/>
          </w:rPr>
          <w:t xml:space="preserve">43. </w:t>
        </w:r>
        <w:r w:rsidRPr="006F2DC3">
          <w:rPr>
            <w:color w:val="000000" w:themeColor="text1"/>
            <w:sz w:val="22"/>
            <w:szCs w:val="22"/>
          </w:rPr>
          <w:tab/>
        </w:r>
      </w:ins>
      <w:hyperlink r:id="rId1023">
        <w:r w:rsidRPr="006F2DC3">
          <w:rPr>
            <w:color w:val="000000" w:themeColor="text1"/>
            <w:sz w:val="22"/>
            <w:szCs w:val="22"/>
          </w:rPr>
          <w:t xml:space="preserve">R. E. Ulanowicz, </w:t>
        </w:r>
      </w:hyperlink>
      <w:hyperlink r:id="rId1024">
        <w:r w:rsidRPr="006F2DC3">
          <w:rPr>
            <w:i/>
            <w:color w:val="000000" w:themeColor="text1"/>
            <w:sz w:val="22"/>
            <w:szCs w:val="22"/>
          </w:rPr>
          <w:t>Growth and Development: Ecosystems Phenomenology</w:t>
        </w:r>
      </w:hyperlink>
      <w:hyperlink r:id="rId1025">
        <w:r w:rsidRPr="006F2DC3">
          <w:rPr>
            <w:color w:val="000000" w:themeColor="text1"/>
            <w:sz w:val="22"/>
            <w:szCs w:val="22"/>
          </w:rPr>
          <w:t xml:space="preserve"> (Springer New York, 1986</w:t>
        </w:r>
      </w:hyperlink>
      <w:hyperlink r:id="rId1026">
        <w:r w:rsidRPr="006F2DC3">
          <w:rPr>
            <w:color w:val="000000" w:themeColor="text1"/>
            <w:sz w:val="22"/>
            <w:szCs w:val="22"/>
          </w:rPr>
          <w:t>).</w:t>
        </w:r>
      </w:hyperlink>
    </w:p>
    <w:p w14:paraId="7A8E1BE0" w14:textId="0CAD55C3"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802" w:author="Roza, Caio G" w:date="2023-04-06T23:06:00Z">
        <w:r w:rsidRPr="006F2DC3">
          <w:rPr>
            <w:color w:val="000000" w:themeColor="text1"/>
            <w:sz w:val="22"/>
            <w:szCs w:val="22"/>
          </w:rPr>
          <w:t xml:space="preserve">44. </w:t>
        </w:r>
        <w:r w:rsidRPr="006F2DC3">
          <w:rPr>
            <w:color w:val="000000" w:themeColor="text1"/>
            <w:sz w:val="22"/>
            <w:szCs w:val="22"/>
          </w:rPr>
          <w:tab/>
        </w:r>
      </w:ins>
      <w:hyperlink r:id="rId1027">
        <w:r w:rsidRPr="006F2DC3">
          <w:rPr>
            <w:color w:val="000000" w:themeColor="text1"/>
            <w:sz w:val="22"/>
            <w:szCs w:val="22"/>
          </w:rPr>
          <w:t xml:space="preserve">G. M. Loubser, Engaging complexity. </w:t>
        </w:r>
      </w:hyperlink>
      <w:hyperlink r:id="rId1028">
        <w:r w:rsidRPr="006F2DC3">
          <w:rPr>
            <w:i/>
            <w:color w:val="000000" w:themeColor="text1"/>
            <w:sz w:val="22"/>
            <w:szCs w:val="22"/>
          </w:rPr>
          <w:t>Verbum Eccles.</w:t>
        </w:r>
      </w:hyperlink>
      <w:hyperlink r:id="rId1029">
        <w:r w:rsidRPr="006F2DC3">
          <w:rPr>
            <w:color w:val="000000" w:themeColor="text1"/>
            <w:sz w:val="22"/>
            <w:szCs w:val="22"/>
          </w:rPr>
          <w:t xml:space="preserve"> </w:t>
        </w:r>
      </w:hyperlink>
      <w:hyperlink r:id="rId1030">
        <w:r w:rsidRPr="006F2DC3">
          <w:rPr>
            <w:b/>
            <w:color w:val="000000" w:themeColor="text1"/>
            <w:sz w:val="22"/>
            <w:szCs w:val="22"/>
          </w:rPr>
          <w:t>35</w:t>
        </w:r>
      </w:hyperlink>
      <w:ins w:id="803" w:author="Roza, Caio G" w:date="2023-04-06T23:06:00Z">
        <w:r w:rsidR="007C59A5" w:rsidRPr="006F2DC3">
          <w:rPr>
            <w:bCs/>
            <w:color w:val="000000" w:themeColor="text1"/>
            <w:sz w:val="22"/>
            <w:szCs w:val="22"/>
          </w:rPr>
          <w:t>, 1–7</w:t>
        </w:r>
      </w:ins>
      <w:hyperlink r:id="rId1031">
        <w:r w:rsidRPr="006F2DC3">
          <w:rPr>
            <w:color w:val="000000" w:themeColor="text1"/>
            <w:sz w:val="22"/>
            <w:szCs w:val="22"/>
          </w:rPr>
          <w:t xml:space="preserve"> (2014)</w:t>
        </w:r>
      </w:hyperlink>
      <w:del w:id="804" w:author="Roza, Caio G" w:date="2023-04-06T23:06:00Z">
        <w:r w:rsidRPr="006F2DC3">
          <w:rPr>
            <w:color w:val="000000" w:themeColor="text1"/>
            <w:sz w:val="22"/>
            <w:szCs w:val="22"/>
          </w:rPr>
          <w:delText xml:space="preserve">44. </w:delText>
        </w:r>
        <w:r w:rsidRPr="006F2DC3">
          <w:rPr>
            <w:color w:val="000000" w:themeColor="text1"/>
            <w:sz w:val="22"/>
            <w:szCs w:val="22"/>
          </w:rPr>
          <w:tab/>
          <w:delText xml:space="preserve">G. M. Loubser, Engaging complexity. </w:delText>
        </w:r>
        <w:r w:rsidRPr="006F2DC3">
          <w:rPr>
            <w:i/>
            <w:color w:val="000000" w:themeColor="text1"/>
            <w:sz w:val="22"/>
            <w:szCs w:val="22"/>
          </w:rPr>
          <w:delText>Verbum Eccles.</w:delText>
        </w:r>
        <w:r w:rsidRPr="006F2DC3">
          <w:rPr>
            <w:color w:val="000000" w:themeColor="text1"/>
            <w:sz w:val="22"/>
            <w:szCs w:val="22"/>
          </w:rPr>
          <w:delText xml:space="preserve"> </w:delText>
        </w:r>
        <w:r w:rsidRPr="006F2DC3">
          <w:rPr>
            <w:b/>
            <w:color w:val="000000" w:themeColor="text1"/>
            <w:sz w:val="22"/>
            <w:szCs w:val="22"/>
          </w:rPr>
          <w:delText>35</w:delText>
        </w:r>
        <w:r w:rsidR="007C59A5" w:rsidRPr="006F2DC3">
          <w:rPr>
            <w:bCs/>
            <w:color w:val="000000" w:themeColor="text1"/>
            <w:sz w:val="22"/>
            <w:szCs w:val="22"/>
          </w:rPr>
          <w:delText>, 1–7</w:delText>
        </w:r>
        <w:r w:rsidRPr="006F2DC3">
          <w:rPr>
            <w:color w:val="000000" w:themeColor="text1"/>
            <w:sz w:val="22"/>
            <w:szCs w:val="22"/>
          </w:rPr>
          <w:delText xml:space="preserve"> (2014)</w:delText>
        </w:r>
        <w:r w:rsidR="0051640A" w:rsidRPr="006F2DC3">
          <w:rPr>
            <w:color w:val="000000" w:themeColor="text1"/>
            <w:sz w:val="22"/>
            <w:szCs w:val="22"/>
          </w:rPr>
          <w:delText xml:space="preserve">. </w:delText>
        </w:r>
      </w:del>
      <w:ins w:id="805" w:author="Roza, Caio G" w:date="2023-04-06T23:06:00Z">
        <w:r w:rsidR="0051640A" w:rsidRPr="006F2DC3">
          <w:rPr>
            <w:color w:val="000000" w:themeColor="text1"/>
            <w:sz w:val="22"/>
            <w:szCs w:val="22"/>
          </w:rPr>
          <w:t xml:space="preserve">. </w:t>
        </w:r>
      </w:ins>
    </w:p>
    <w:p w14:paraId="38D069B9" w14:textId="65DB824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06" w:author="Roza, Caio G" w:date="2023-04-06T23:06:00Z">
        <w:r w:rsidRPr="006F2DC3">
          <w:rPr>
            <w:color w:val="000000" w:themeColor="text1"/>
            <w:sz w:val="22"/>
            <w:szCs w:val="22"/>
          </w:rPr>
          <w:delText xml:space="preserve">45. </w:delText>
        </w:r>
        <w:r w:rsidRPr="006F2DC3">
          <w:rPr>
            <w:color w:val="000000" w:themeColor="text1"/>
            <w:sz w:val="22"/>
            <w:szCs w:val="22"/>
          </w:rPr>
          <w:tab/>
          <w:delText xml:space="preserve">V. Vemuri, </w:delText>
        </w:r>
        <w:r w:rsidRPr="006F2DC3">
          <w:rPr>
            <w:i/>
            <w:color w:val="000000" w:themeColor="text1"/>
            <w:sz w:val="22"/>
            <w:szCs w:val="22"/>
          </w:rPr>
          <w:delText>Modeling of Complex Systems: An Introduction</w:delText>
        </w:r>
        <w:r w:rsidRPr="006F2DC3">
          <w:rPr>
            <w:color w:val="000000" w:themeColor="text1"/>
            <w:sz w:val="22"/>
            <w:szCs w:val="22"/>
          </w:rPr>
          <w:delText xml:space="preserve"> (Academic Press, 1974).</w:delText>
        </w:r>
      </w:del>
      <w:ins w:id="807" w:author="Roza, Caio G" w:date="2023-04-06T23:06:00Z">
        <w:r w:rsidRPr="006F2DC3">
          <w:rPr>
            <w:color w:val="000000" w:themeColor="text1"/>
            <w:sz w:val="22"/>
            <w:szCs w:val="22"/>
          </w:rPr>
          <w:t xml:space="preserve">45. </w:t>
        </w:r>
        <w:r w:rsidRPr="006F2DC3">
          <w:rPr>
            <w:color w:val="000000" w:themeColor="text1"/>
            <w:sz w:val="22"/>
            <w:szCs w:val="22"/>
          </w:rPr>
          <w:tab/>
        </w:r>
      </w:ins>
      <w:hyperlink r:id="rId1032">
        <w:r w:rsidRPr="006F2DC3">
          <w:rPr>
            <w:color w:val="000000" w:themeColor="text1"/>
            <w:sz w:val="22"/>
            <w:szCs w:val="22"/>
          </w:rPr>
          <w:t xml:space="preserve">V. Vemuri, </w:t>
        </w:r>
      </w:hyperlink>
      <w:hyperlink r:id="rId1033">
        <w:r w:rsidRPr="006F2DC3">
          <w:rPr>
            <w:i/>
            <w:color w:val="000000" w:themeColor="text1"/>
            <w:sz w:val="22"/>
            <w:szCs w:val="22"/>
          </w:rPr>
          <w:t>Modeling of Complex Systems: An Introduction</w:t>
        </w:r>
      </w:hyperlink>
      <w:hyperlink r:id="rId1034">
        <w:r w:rsidRPr="006F2DC3">
          <w:rPr>
            <w:color w:val="000000" w:themeColor="text1"/>
            <w:sz w:val="22"/>
            <w:szCs w:val="22"/>
          </w:rPr>
          <w:t xml:space="preserve"> (Academic Press, 1974</w:t>
        </w:r>
      </w:hyperlink>
      <w:hyperlink r:id="rId1035">
        <w:r w:rsidRPr="006F2DC3">
          <w:rPr>
            <w:color w:val="000000" w:themeColor="text1"/>
            <w:sz w:val="22"/>
            <w:szCs w:val="22"/>
          </w:rPr>
          <w:t>).</w:t>
        </w:r>
      </w:hyperlink>
    </w:p>
    <w:p w14:paraId="2E749E1F"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08" w:author="Roza, Caio G" w:date="2023-04-06T23:06:00Z">
        <w:r w:rsidRPr="006F2DC3">
          <w:rPr>
            <w:color w:val="000000" w:themeColor="text1"/>
            <w:sz w:val="22"/>
            <w:szCs w:val="22"/>
          </w:rPr>
          <w:delText xml:space="preserve">46. </w:delText>
        </w:r>
        <w:r w:rsidRPr="006F2DC3">
          <w:rPr>
            <w:color w:val="000000" w:themeColor="text1"/>
            <w:sz w:val="22"/>
            <w:szCs w:val="22"/>
          </w:rPr>
          <w:tab/>
          <w:delText xml:space="preserve">L. Torres, A. S. Blevins, D. Bassett, T. Eliassi-Rad, The Why, How, and When of Representations for Complex Systems. </w:delText>
        </w:r>
        <w:r w:rsidRPr="006F2DC3">
          <w:rPr>
            <w:i/>
            <w:color w:val="000000" w:themeColor="text1"/>
            <w:sz w:val="22"/>
            <w:szCs w:val="22"/>
          </w:rPr>
          <w:delText>SIAM Rev.</w:delText>
        </w:r>
        <w:r w:rsidRPr="006F2DC3">
          <w:rPr>
            <w:color w:val="000000" w:themeColor="text1"/>
            <w:sz w:val="22"/>
            <w:szCs w:val="22"/>
          </w:rPr>
          <w:delText xml:space="preserve"> </w:delText>
        </w:r>
        <w:r w:rsidRPr="006F2DC3">
          <w:rPr>
            <w:b/>
            <w:color w:val="000000" w:themeColor="text1"/>
            <w:sz w:val="22"/>
            <w:szCs w:val="22"/>
          </w:rPr>
          <w:delText>63</w:delText>
        </w:r>
        <w:r w:rsidRPr="006F2DC3">
          <w:rPr>
            <w:color w:val="000000" w:themeColor="text1"/>
            <w:sz w:val="22"/>
            <w:szCs w:val="22"/>
          </w:rPr>
          <w:delText>, 435–485 (2021).</w:delText>
        </w:r>
      </w:del>
      <w:ins w:id="809" w:author="Roza, Caio G" w:date="2023-04-06T23:06:00Z">
        <w:r w:rsidRPr="006F2DC3">
          <w:rPr>
            <w:color w:val="000000" w:themeColor="text1"/>
            <w:sz w:val="22"/>
            <w:szCs w:val="22"/>
          </w:rPr>
          <w:t xml:space="preserve">46. </w:t>
        </w:r>
        <w:r w:rsidRPr="006F2DC3">
          <w:rPr>
            <w:color w:val="000000" w:themeColor="text1"/>
            <w:sz w:val="22"/>
            <w:szCs w:val="22"/>
          </w:rPr>
          <w:tab/>
        </w:r>
      </w:ins>
      <w:hyperlink r:id="rId1036">
        <w:r w:rsidRPr="006F2DC3">
          <w:rPr>
            <w:color w:val="000000" w:themeColor="text1"/>
            <w:sz w:val="22"/>
            <w:szCs w:val="22"/>
          </w:rPr>
          <w:t xml:space="preserve">L. Torres, A. S. Blevins, D. Bassett, T. Eliassi-Rad, The Why, How, and When of Representations for Complex Systems. </w:t>
        </w:r>
      </w:hyperlink>
      <w:hyperlink r:id="rId1037">
        <w:r w:rsidRPr="006F2DC3">
          <w:rPr>
            <w:i/>
            <w:color w:val="000000" w:themeColor="text1"/>
            <w:sz w:val="22"/>
            <w:szCs w:val="22"/>
          </w:rPr>
          <w:t>SIAM Rev.</w:t>
        </w:r>
      </w:hyperlink>
      <w:hyperlink r:id="rId1038">
        <w:r w:rsidRPr="006F2DC3">
          <w:rPr>
            <w:color w:val="000000" w:themeColor="text1"/>
            <w:sz w:val="22"/>
            <w:szCs w:val="22"/>
          </w:rPr>
          <w:t xml:space="preserve"> </w:t>
        </w:r>
      </w:hyperlink>
      <w:hyperlink r:id="rId1039">
        <w:r w:rsidRPr="006F2DC3">
          <w:rPr>
            <w:b/>
            <w:color w:val="000000" w:themeColor="text1"/>
            <w:sz w:val="22"/>
            <w:szCs w:val="22"/>
          </w:rPr>
          <w:t>63</w:t>
        </w:r>
      </w:hyperlink>
      <w:hyperlink r:id="rId1040">
        <w:r w:rsidRPr="006F2DC3">
          <w:rPr>
            <w:color w:val="000000" w:themeColor="text1"/>
            <w:sz w:val="22"/>
            <w:szCs w:val="22"/>
          </w:rPr>
          <w:t>, 435–485 (2021).</w:t>
        </w:r>
      </w:hyperlink>
    </w:p>
    <w:p w14:paraId="4AE2E2C7"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10" w:author="Roza, Caio G" w:date="2023-04-06T23:06:00Z">
        <w:r w:rsidRPr="006F2DC3">
          <w:rPr>
            <w:color w:val="000000" w:themeColor="text1"/>
            <w:sz w:val="22"/>
            <w:szCs w:val="22"/>
          </w:rPr>
          <w:delText xml:space="preserve">47. </w:delText>
        </w:r>
        <w:r w:rsidRPr="006F2DC3">
          <w:rPr>
            <w:color w:val="000000" w:themeColor="text1"/>
            <w:sz w:val="22"/>
            <w:szCs w:val="22"/>
          </w:rPr>
          <w:tab/>
          <w:delText xml:space="preserve">J. Shilts, Y. Severin, F. Galaway, N. Müller-Sienerth, Z.-S. Chong, S. Pritchard, S. Teichmann, R. Vento-Tormo, B. Snijder, G. J. Wright, A physical wiring diagram for the human immune system. </w:delText>
        </w:r>
        <w:r w:rsidRPr="006F2DC3">
          <w:rPr>
            <w:i/>
            <w:color w:val="000000" w:themeColor="text1"/>
            <w:sz w:val="22"/>
            <w:szCs w:val="22"/>
          </w:rPr>
          <w:delText>Nature</w:delText>
        </w:r>
        <w:r w:rsidRPr="006F2DC3">
          <w:rPr>
            <w:color w:val="000000" w:themeColor="text1"/>
            <w:sz w:val="22"/>
            <w:szCs w:val="22"/>
          </w:rPr>
          <w:delText xml:space="preserve">. </w:delText>
        </w:r>
        <w:r w:rsidRPr="006F2DC3">
          <w:rPr>
            <w:b/>
            <w:color w:val="000000" w:themeColor="text1"/>
            <w:sz w:val="22"/>
            <w:szCs w:val="22"/>
          </w:rPr>
          <w:delText>608</w:delText>
        </w:r>
        <w:r w:rsidRPr="006F2DC3">
          <w:rPr>
            <w:color w:val="000000" w:themeColor="text1"/>
            <w:sz w:val="22"/>
            <w:szCs w:val="22"/>
          </w:rPr>
          <w:delText>, 397–404 (2022).</w:delText>
        </w:r>
      </w:del>
      <w:ins w:id="811" w:author="Roza, Caio G" w:date="2023-04-06T23:06:00Z">
        <w:r w:rsidRPr="006F2DC3">
          <w:rPr>
            <w:color w:val="000000" w:themeColor="text1"/>
            <w:sz w:val="22"/>
            <w:szCs w:val="22"/>
          </w:rPr>
          <w:t xml:space="preserve">47. </w:t>
        </w:r>
        <w:r w:rsidRPr="006F2DC3">
          <w:rPr>
            <w:color w:val="000000" w:themeColor="text1"/>
            <w:sz w:val="22"/>
            <w:szCs w:val="22"/>
          </w:rPr>
          <w:tab/>
        </w:r>
      </w:ins>
      <w:hyperlink r:id="rId1041">
        <w:r w:rsidRPr="006F2DC3">
          <w:rPr>
            <w:color w:val="000000" w:themeColor="text1"/>
            <w:sz w:val="22"/>
            <w:szCs w:val="22"/>
          </w:rPr>
          <w:t xml:space="preserve">J. Shilts, Y. Severin, F. Galaway, N. Müller-Sienerth, Z.-S. Chong, S. Pritchard, S. Teichmann, R. Vento-Tormo, B. Snijder, G. J. Wright, A physical wiring diagram for the human immune system. </w:t>
        </w:r>
      </w:hyperlink>
      <w:hyperlink r:id="rId1042">
        <w:r w:rsidRPr="006F2DC3">
          <w:rPr>
            <w:i/>
            <w:color w:val="000000" w:themeColor="text1"/>
            <w:sz w:val="22"/>
            <w:szCs w:val="22"/>
          </w:rPr>
          <w:t>Nature</w:t>
        </w:r>
      </w:hyperlink>
      <w:hyperlink r:id="rId1043">
        <w:r w:rsidRPr="006F2DC3">
          <w:rPr>
            <w:color w:val="000000" w:themeColor="text1"/>
            <w:sz w:val="22"/>
            <w:szCs w:val="22"/>
          </w:rPr>
          <w:t xml:space="preserve">. </w:t>
        </w:r>
      </w:hyperlink>
      <w:hyperlink r:id="rId1044">
        <w:r w:rsidRPr="006F2DC3">
          <w:rPr>
            <w:b/>
            <w:color w:val="000000" w:themeColor="text1"/>
            <w:sz w:val="22"/>
            <w:szCs w:val="22"/>
          </w:rPr>
          <w:t>608</w:t>
        </w:r>
      </w:hyperlink>
      <w:hyperlink r:id="rId1045">
        <w:r w:rsidRPr="006F2DC3">
          <w:rPr>
            <w:color w:val="000000" w:themeColor="text1"/>
            <w:sz w:val="22"/>
            <w:szCs w:val="22"/>
          </w:rPr>
          <w:t>, 397–404 (2022).</w:t>
        </w:r>
      </w:hyperlink>
    </w:p>
    <w:p w14:paraId="7D22CC1F"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12" w:author="Roza, Caio G" w:date="2023-04-06T23:06:00Z">
        <w:r w:rsidRPr="006F2DC3">
          <w:rPr>
            <w:color w:val="000000" w:themeColor="text1"/>
            <w:sz w:val="22"/>
            <w:szCs w:val="22"/>
          </w:rPr>
          <w:delText xml:space="preserve">48. </w:delText>
        </w:r>
        <w:r w:rsidRPr="006F2DC3">
          <w:rPr>
            <w:color w:val="000000" w:themeColor="text1"/>
            <w:sz w:val="22"/>
            <w:szCs w:val="22"/>
          </w:rPr>
          <w:tab/>
          <w:delText xml:space="preserve">D. N. Rockmore, C. Fang, N. J. Foti, T. Ginsburg, D. C. Krakauer, The cultural evolution of national constitutions. </w:delText>
        </w:r>
        <w:r w:rsidRPr="006F2DC3">
          <w:rPr>
            <w:i/>
            <w:color w:val="000000" w:themeColor="text1"/>
            <w:sz w:val="22"/>
            <w:szCs w:val="22"/>
          </w:rPr>
          <w:delText>J. Assoc. Inf. Sci. Technol.</w:delText>
        </w:r>
        <w:r w:rsidRPr="006F2DC3">
          <w:rPr>
            <w:color w:val="000000" w:themeColor="text1"/>
            <w:sz w:val="22"/>
            <w:szCs w:val="22"/>
          </w:rPr>
          <w:delText xml:space="preserve"> </w:delText>
        </w:r>
        <w:r w:rsidRPr="006F2DC3">
          <w:rPr>
            <w:b/>
            <w:color w:val="000000" w:themeColor="text1"/>
            <w:sz w:val="22"/>
            <w:szCs w:val="22"/>
          </w:rPr>
          <w:delText>69</w:delText>
        </w:r>
        <w:r w:rsidRPr="006F2DC3">
          <w:rPr>
            <w:color w:val="000000" w:themeColor="text1"/>
            <w:sz w:val="22"/>
            <w:szCs w:val="22"/>
          </w:rPr>
          <w:delText>, 483–494 (2018).</w:delText>
        </w:r>
      </w:del>
      <w:ins w:id="813" w:author="Roza, Caio G" w:date="2023-04-06T23:06:00Z">
        <w:r w:rsidRPr="006F2DC3">
          <w:rPr>
            <w:color w:val="000000" w:themeColor="text1"/>
            <w:sz w:val="22"/>
            <w:szCs w:val="22"/>
          </w:rPr>
          <w:t xml:space="preserve">48. </w:t>
        </w:r>
        <w:r w:rsidRPr="006F2DC3">
          <w:rPr>
            <w:color w:val="000000" w:themeColor="text1"/>
            <w:sz w:val="22"/>
            <w:szCs w:val="22"/>
          </w:rPr>
          <w:tab/>
        </w:r>
      </w:ins>
      <w:hyperlink r:id="rId1046">
        <w:r w:rsidRPr="006F2DC3">
          <w:rPr>
            <w:color w:val="000000" w:themeColor="text1"/>
            <w:sz w:val="22"/>
            <w:szCs w:val="22"/>
          </w:rPr>
          <w:t xml:space="preserve">D. N. Rockmore, C. Fang, N. J. Foti, T. Ginsburg, D. C. Krakauer, The cultural evolution of national constitutions. </w:t>
        </w:r>
      </w:hyperlink>
      <w:hyperlink r:id="rId1047">
        <w:r w:rsidRPr="006F2DC3">
          <w:rPr>
            <w:i/>
            <w:color w:val="000000" w:themeColor="text1"/>
            <w:sz w:val="22"/>
            <w:szCs w:val="22"/>
          </w:rPr>
          <w:t>J. Assoc. Inf. Sci. Technol.</w:t>
        </w:r>
      </w:hyperlink>
      <w:hyperlink r:id="rId1048">
        <w:r w:rsidRPr="006F2DC3">
          <w:rPr>
            <w:color w:val="000000" w:themeColor="text1"/>
            <w:sz w:val="22"/>
            <w:szCs w:val="22"/>
          </w:rPr>
          <w:t xml:space="preserve"> </w:t>
        </w:r>
      </w:hyperlink>
      <w:hyperlink r:id="rId1049">
        <w:r w:rsidRPr="006F2DC3">
          <w:rPr>
            <w:b/>
            <w:color w:val="000000" w:themeColor="text1"/>
            <w:sz w:val="22"/>
            <w:szCs w:val="22"/>
          </w:rPr>
          <w:t>69</w:t>
        </w:r>
      </w:hyperlink>
      <w:hyperlink r:id="rId1050">
        <w:r w:rsidRPr="006F2DC3">
          <w:rPr>
            <w:color w:val="000000" w:themeColor="text1"/>
            <w:sz w:val="22"/>
            <w:szCs w:val="22"/>
          </w:rPr>
          <w:t>, 483–494 (2018).</w:t>
        </w:r>
      </w:hyperlink>
    </w:p>
    <w:p w14:paraId="3AFDCDAE" w14:textId="3AA728DD"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14" w:author="Roza, Caio G" w:date="2023-04-06T23:06:00Z">
        <w:r w:rsidRPr="006F2DC3">
          <w:rPr>
            <w:color w:val="000000" w:themeColor="text1"/>
            <w:sz w:val="22"/>
            <w:szCs w:val="22"/>
          </w:rPr>
          <w:delText xml:space="preserve">49. </w:delText>
        </w:r>
        <w:r w:rsidRPr="006F2DC3">
          <w:rPr>
            <w:color w:val="000000" w:themeColor="text1"/>
            <w:sz w:val="22"/>
            <w:szCs w:val="22"/>
          </w:rPr>
          <w:tab/>
        </w:r>
      </w:del>
      <w:hyperlink r:id="rId1051">
        <w:r w:rsidRPr="006F2DC3">
          <w:rPr>
            <w:color w:val="000000" w:themeColor="text1"/>
            <w:sz w:val="22"/>
            <w:szCs w:val="22"/>
          </w:rPr>
          <w:t xml:space="preserve">S. A. Crabtree, J. A. Dunne, Towards a science of archaeoecology. </w:t>
        </w:r>
      </w:hyperlink>
      <w:hyperlink r:id="rId1052">
        <w:r w:rsidRPr="006F2DC3">
          <w:rPr>
            <w:i/>
            <w:color w:val="000000" w:themeColor="text1"/>
            <w:sz w:val="22"/>
            <w:szCs w:val="22"/>
          </w:rPr>
          <w:t>Trends Ecol. Evol</w:t>
        </w:r>
      </w:hyperlink>
      <w:hyperlink r:id="rId1053">
        <w:r w:rsidRPr="006F2DC3">
          <w:rPr>
            <w:color w:val="000000" w:themeColor="text1"/>
            <w:sz w:val="22"/>
            <w:szCs w:val="22"/>
          </w:rPr>
          <w:t xml:space="preserve"> </w:t>
        </w:r>
        <w:r w:rsidR="00FB5E58" w:rsidRPr="006F2DC3">
          <w:rPr>
            <w:b/>
            <w:bCs/>
            <w:color w:val="000000" w:themeColor="text1"/>
            <w:sz w:val="22"/>
            <w:szCs w:val="22"/>
          </w:rPr>
          <w:t>32</w:t>
        </w:r>
        <w:r w:rsidR="00FB5E58" w:rsidRPr="006F2DC3">
          <w:rPr>
            <w:color w:val="000000" w:themeColor="text1"/>
            <w:sz w:val="22"/>
            <w:szCs w:val="22"/>
          </w:rPr>
          <w:t xml:space="preserve">, </w:t>
        </w:r>
        <w:r w:rsidR="001A647A" w:rsidRPr="006F2DC3">
          <w:rPr>
            <w:color w:val="000000" w:themeColor="text1"/>
            <w:sz w:val="22"/>
            <w:szCs w:val="22"/>
          </w:rPr>
          <w:t>976–984</w:t>
        </w:r>
        <w:r w:rsidR="00FB5E58" w:rsidRPr="006F2DC3">
          <w:rPr>
            <w:b/>
            <w:bCs/>
            <w:color w:val="000000" w:themeColor="text1"/>
            <w:sz w:val="22"/>
            <w:szCs w:val="22"/>
          </w:rPr>
          <w:t xml:space="preserve"> </w:t>
        </w:r>
        <w:r w:rsidRPr="006F2DC3">
          <w:rPr>
            <w:color w:val="000000" w:themeColor="text1"/>
            <w:sz w:val="22"/>
            <w:szCs w:val="22"/>
          </w:rPr>
          <w:t>(2022)</w:t>
        </w:r>
      </w:hyperlink>
      <w:ins w:id="815" w:author="Roza, Caio G" w:date="2023-04-06T23:06:00Z">
        <w:r w:rsidRPr="006F2DC3">
          <w:rPr>
            <w:color w:val="000000" w:themeColor="text1"/>
            <w:sz w:val="22"/>
            <w:szCs w:val="22"/>
          </w:rPr>
          <w:t xml:space="preserve">49. </w:t>
        </w:r>
        <w:r w:rsidRPr="006F2DC3">
          <w:rPr>
            <w:color w:val="000000" w:themeColor="text1"/>
            <w:sz w:val="22"/>
            <w:szCs w:val="22"/>
          </w:rPr>
          <w:tab/>
          <w:t xml:space="preserve">S. A. Crabtree, J. A. Dunne, Towards a science of archaeoecology. </w:t>
        </w:r>
        <w:r w:rsidRPr="006F2DC3">
          <w:rPr>
            <w:i/>
            <w:color w:val="000000" w:themeColor="text1"/>
            <w:sz w:val="22"/>
            <w:szCs w:val="22"/>
          </w:rPr>
          <w:t>Trends Ecol. Evol</w:t>
        </w:r>
        <w:r w:rsidR="00D04B64" w:rsidRPr="00E91065">
          <w:rPr>
            <w:i/>
            <w:color w:val="000000" w:themeColor="text1"/>
            <w:sz w:val="22"/>
            <w:szCs w:val="22"/>
            <w:highlight w:val="yellow"/>
          </w:rPr>
          <w:t>.</w:t>
        </w:r>
        <w:r w:rsidRPr="006F2DC3">
          <w:rPr>
            <w:color w:val="000000" w:themeColor="text1"/>
            <w:sz w:val="22"/>
            <w:szCs w:val="22"/>
          </w:rPr>
          <w:t xml:space="preserve"> </w:t>
        </w:r>
        <w:r w:rsidR="00FB5E58" w:rsidRPr="006F2DC3">
          <w:rPr>
            <w:b/>
            <w:bCs/>
            <w:color w:val="000000" w:themeColor="text1"/>
            <w:sz w:val="22"/>
            <w:szCs w:val="22"/>
          </w:rPr>
          <w:t>32</w:t>
        </w:r>
        <w:r w:rsidR="00FB5E58" w:rsidRPr="006F2DC3">
          <w:rPr>
            <w:color w:val="000000" w:themeColor="text1"/>
            <w:sz w:val="22"/>
            <w:szCs w:val="22"/>
          </w:rPr>
          <w:t xml:space="preserve">, </w:t>
        </w:r>
        <w:r w:rsidR="001A647A" w:rsidRPr="006F2DC3">
          <w:rPr>
            <w:color w:val="000000" w:themeColor="text1"/>
            <w:sz w:val="22"/>
            <w:szCs w:val="22"/>
          </w:rPr>
          <w:t>976–984</w:t>
        </w:r>
        <w:r w:rsidR="00FB5E58" w:rsidRPr="006F2DC3">
          <w:rPr>
            <w:b/>
            <w:bCs/>
            <w:color w:val="000000" w:themeColor="text1"/>
            <w:sz w:val="22"/>
            <w:szCs w:val="22"/>
          </w:rPr>
          <w:t xml:space="preserve"> </w:t>
        </w:r>
        <w:r w:rsidRPr="006F2DC3">
          <w:rPr>
            <w:color w:val="000000" w:themeColor="text1"/>
            <w:sz w:val="22"/>
            <w:szCs w:val="22"/>
          </w:rPr>
          <w:t>(2022)</w:t>
        </w:r>
        <w:r w:rsidR="001A647A" w:rsidRPr="006F2DC3">
          <w:rPr>
            <w:color w:val="000000" w:themeColor="text1"/>
            <w:sz w:val="22"/>
            <w:szCs w:val="22"/>
          </w:rPr>
          <w:t>.</w:t>
        </w:r>
        <w:r w:rsidR="00FF195E" w:rsidRPr="006F2DC3">
          <w:rPr>
            <w:color w:val="000000" w:themeColor="text1"/>
            <w:sz w:val="22"/>
            <w:szCs w:val="22"/>
          </w:rPr>
          <w:t xml:space="preserve"> </w:t>
        </w:r>
      </w:ins>
      <w:del w:id="816" w:author="Roza, Caio G" w:date="2023-04-06T23:06:00Z">
        <w:r w:rsidR="001A647A" w:rsidRPr="006F2DC3">
          <w:rPr>
            <w:color w:val="000000" w:themeColor="text1"/>
            <w:sz w:val="22"/>
            <w:szCs w:val="22"/>
          </w:rPr>
          <w:delText>.</w:delText>
        </w:r>
        <w:r w:rsidR="00FF195E" w:rsidRPr="006F2DC3">
          <w:rPr>
            <w:color w:val="000000" w:themeColor="text1"/>
            <w:sz w:val="22"/>
            <w:szCs w:val="22"/>
          </w:rPr>
          <w:delText xml:space="preserve"> </w:delText>
        </w:r>
      </w:del>
    </w:p>
    <w:p w14:paraId="35C84EF9"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17" w:author="Roza, Caio G" w:date="2023-04-06T23:06:00Z">
        <w:r w:rsidRPr="006F2DC3">
          <w:rPr>
            <w:color w:val="000000" w:themeColor="text1"/>
            <w:sz w:val="22"/>
            <w:szCs w:val="22"/>
          </w:rPr>
          <w:delText xml:space="preserve">50. </w:delText>
        </w:r>
        <w:r w:rsidRPr="006F2DC3">
          <w:rPr>
            <w:color w:val="000000" w:themeColor="text1"/>
            <w:sz w:val="22"/>
            <w:szCs w:val="22"/>
          </w:rPr>
          <w:tab/>
          <w:delText xml:space="preserve">O. Gomes, M. Gubareva, Complex Systems in Economics and Where to Find Them. </w:delText>
        </w:r>
        <w:r w:rsidRPr="006F2DC3">
          <w:rPr>
            <w:i/>
            <w:color w:val="000000" w:themeColor="text1"/>
            <w:sz w:val="22"/>
            <w:szCs w:val="22"/>
          </w:rPr>
          <w:delText xml:space="preserve">J. Syst. Sci. </w:delText>
        </w:r>
        <w:r w:rsidRPr="006F2DC3">
          <w:rPr>
            <w:i/>
            <w:color w:val="000000" w:themeColor="text1"/>
            <w:sz w:val="22"/>
            <w:szCs w:val="22"/>
          </w:rPr>
          <w:lastRenderedPageBreak/>
          <w:delText>Complex.</w:delText>
        </w:r>
        <w:r w:rsidRPr="006F2DC3">
          <w:rPr>
            <w:color w:val="000000" w:themeColor="text1"/>
            <w:sz w:val="22"/>
            <w:szCs w:val="22"/>
          </w:rPr>
          <w:delText xml:space="preserve"> </w:delText>
        </w:r>
        <w:r w:rsidRPr="006F2DC3">
          <w:rPr>
            <w:b/>
            <w:color w:val="000000" w:themeColor="text1"/>
            <w:sz w:val="22"/>
            <w:szCs w:val="22"/>
          </w:rPr>
          <w:delText>34</w:delText>
        </w:r>
        <w:r w:rsidRPr="006F2DC3">
          <w:rPr>
            <w:color w:val="000000" w:themeColor="text1"/>
            <w:sz w:val="22"/>
            <w:szCs w:val="22"/>
          </w:rPr>
          <w:delText>, 314–338 (2021).</w:delText>
        </w:r>
      </w:del>
      <w:ins w:id="818" w:author="Roza, Caio G" w:date="2023-04-06T23:06:00Z">
        <w:r w:rsidRPr="006F2DC3">
          <w:rPr>
            <w:color w:val="000000" w:themeColor="text1"/>
            <w:sz w:val="22"/>
            <w:szCs w:val="22"/>
          </w:rPr>
          <w:t xml:space="preserve">50. </w:t>
        </w:r>
        <w:r w:rsidRPr="006F2DC3">
          <w:rPr>
            <w:color w:val="000000" w:themeColor="text1"/>
            <w:sz w:val="22"/>
            <w:szCs w:val="22"/>
          </w:rPr>
          <w:tab/>
        </w:r>
      </w:ins>
      <w:hyperlink r:id="rId1054">
        <w:r w:rsidRPr="006F2DC3">
          <w:rPr>
            <w:color w:val="000000" w:themeColor="text1"/>
            <w:sz w:val="22"/>
            <w:szCs w:val="22"/>
          </w:rPr>
          <w:t xml:space="preserve">O. Gomes, M. Gubareva, Complex Systems in Economics and Where to Find Them. </w:t>
        </w:r>
      </w:hyperlink>
      <w:hyperlink r:id="rId1055">
        <w:r w:rsidRPr="006F2DC3">
          <w:rPr>
            <w:i/>
            <w:color w:val="000000" w:themeColor="text1"/>
            <w:sz w:val="22"/>
            <w:szCs w:val="22"/>
          </w:rPr>
          <w:t>J. Syst. Sci. Complex.</w:t>
        </w:r>
      </w:hyperlink>
      <w:hyperlink r:id="rId1056">
        <w:r w:rsidRPr="006F2DC3">
          <w:rPr>
            <w:color w:val="000000" w:themeColor="text1"/>
            <w:sz w:val="22"/>
            <w:szCs w:val="22"/>
          </w:rPr>
          <w:t xml:space="preserve"> </w:t>
        </w:r>
      </w:hyperlink>
      <w:hyperlink r:id="rId1057">
        <w:r w:rsidRPr="006F2DC3">
          <w:rPr>
            <w:b/>
            <w:color w:val="000000" w:themeColor="text1"/>
            <w:sz w:val="22"/>
            <w:szCs w:val="22"/>
          </w:rPr>
          <w:t>34</w:t>
        </w:r>
      </w:hyperlink>
      <w:hyperlink r:id="rId1058">
        <w:r w:rsidRPr="006F2DC3">
          <w:rPr>
            <w:color w:val="000000" w:themeColor="text1"/>
            <w:sz w:val="22"/>
            <w:szCs w:val="22"/>
          </w:rPr>
          <w:t>, 314–338 (2021).</w:t>
        </w:r>
      </w:hyperlink>
    </w:p>
    <w:p w14:paraId="608A7A3A"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19" w:author="Roza, Caio G" w:date="2023-04-06T23:06:00Z">
        <w:r w:rsidRPr="006F2DC3">
          <w:rPr>
            <w:color w:val="000000" w:themeColor="text1"/>
            <w:sz w:val="22"/>
            <w:szCs w:val="22"/>
          </w:rPr>
          <w:delText xml:space="preserve">51. </w:delText>
        </w:r>
        <w:r w:rsidRPr="006F2DC3">
          <w:rPr>
            <w:color w:val="000000" w:themeColor="text1"/>
            <w:sz w:val="22"/>
            <w:szCs w:val="22"/>
          </w:rPr>
          <w:tab/>
          <w:delText xml:space="preserve">S. V. Buldyrev, R. Parshani, G. Paul, H. E. Stanley, S. Havlin, Catastrophic cascade of failures in interdependent networks. </w:delText>
        </w:r>
        <w:r w:rsidRPr="006F2DC3">
          <w:rPr>
            <w:i/>
            <w:color w:val="000000" w:themeColor="text1"/>
            <w:sz w:val="22"/>
            <w:szCs w:val="22"/>
          </w:rPr>
          <w:delText>Nature</w:delText>
        </w:r>
        <w:r w:rsidRPr="006F2DC3">
          <w:rPr>
            <w:color w:val="000000" w:themeColor="text1"/>
            <w:sz w:val="22"/>
            <w:szCs w:val="22"/>
          </w:rPr>
          <w:delText xml:space="preserve">. </w:delText>
        </w:r>
        <w:r w:rsidRPr="006F2DC3">
          <w:rPr>
            <w:b/>
            <w:color w:val="000000" w:themeColor="text1"/>
            <w:sz w:val="22"/>
            <w:szCs w:val="22"/>
          </w:rPr>
          <w:delText>464</w:delText>
        </w:r>
        <w:r w:rsidRPr="006F2DC3">
          <w:rPr>
            <w:color w:val="000000" w:themeColor="text1"/>
            <w:sz w:val="22"/>
            <w:szCs w:val="22"/>
          </w:rPr>
          <w:delText>, 1025–1028 (2010).</w:delText>
        </w:r>
      </w:del>
      <w:ins w:id="820" w:author="Roza, Caio G" w:date="2023-04-06T23:06:00Z">
        <w:r w:rsidRPr="006F2DC3">
          <w:rPr>
            <w:color w:val="000000" w:themeColor="text1"/>
            <w:sz w:val="22"/>
            <w:szCs w:val="22"/>
          </w:rPr>
          <w:t xml:space="preserve">51. </w:t>
        </w:r>
        <w:r w:rsidRPr="006F2DC3">
          <w:rPr>
            <w:color w:val="000000" w:themeColor="text1"/>
            <w:sz w:val="22"/>
            <w:szCs w:val="22"/>
          </w:rPr>
          <w:tab/>
        </w:r>
      </w:ins>
      <w:hyperlink r:id="rId1059">
        <w:r w:rsidRPr="006F2DC3">
          <w:rPr>
            <w:color w:val="000000" w:themeColor="text1"/>
            <w:sz w:val="22"/>
            <w:szCs w:val="22"/>
          </w:rPr>
          <w:t xml:space="preserve">S. V. Buldyrev, R. Parshani, G. Paul, H. E. Stanley, S. Havlin, Catastrophic cascade of failures in interdependent networks. </w:t>
        </w:r>
      </w:hyperlink>
      <w:hyperlink r:id="rId1060">
        <w:r w:rsidRPr="006F2DC3">
          <w:rPr>
            <w:i/>
            <w:color w:val="000000" w:themeColor="text1"/>
            <w:sz w:val="22"/>
            <w:szCs w:val="22"/>
          </w:rPr>
          <w:t>Nature</w:t>
        </w:r>
      </w:hyperlink>
      <w:hyperlink r:id="rId1061">
        <w:r w:rsidRPr="006F2DC3">
          <w:rPr>
            <w:color w:val="000000" w:themeColor="text1"/>
            <w:sz w:val="22"/>
            <w:szCs w:val="22"/>
          </w:rPr>
          <w:t xml:space="preserve">. </w:t>
        </w:r>
      </w:hyperlink>
      <w:hyperlink r:id="rId1062">
        <w:r w:rsidRPr="006F2DC3">
          <w:rPr>
            <w:b/>
            <w:color w:val="000000" w:themeColor="text1"/>
            <w:sz w:val="22"/>
            <w:szCs w:val="22"/>
          </w:rPr>
          <w:t>464</w:t>
        </w:r>
      </w:hyperlink>
      <w:hyperlink r:id="rId1063">
        <w:r w:rsidRPr="006F2DC3">
          <w:rPr>
            <w:color w:val="000000" w:themeColor="text1"/>
            <w:sz w:val="22"/>
            <w:szCs w:val="22"/>
          </w:rPr>
          <w:t>, 1025–1028 (2010).</w:t>
        </w:r>
      </w:hyperlink>
    </w:p>
    <w:p w14:paraId="3B7FDFC2"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21" w:author="Roza, Caio G" w:date="2023-04-06T23:06:00Z">
        <w:r w:rsidRPr="006F2DC3">
          <w:rPr>
            <w:color w:val="000000" w:themeColor="text1"/>
            <w:sz w:val="22"/>
            <w:szCs w:val="22"/>
          </w:rPr>
          <w:delText xml:space="preserve">52. </w:delText>
        </w:r>
        <w:r w:rsidRPr="006F2DC3">
          <w:rPr>
            <w:color w:val="000000" w:themeColor="text1"/>
            <w:sz w:val="22"/>
            <w:szCs w:val="22"/>
          </w:rPr>
          <w:tab/>
          <w:delText xml:space="preserve">M. Mitchell, Complex systems: Network thinking. </w:delText>
        </w:r>
        <w:r w:rsidRPr="006F2DC3">
          <w:rPr>
            <w:i/>
            <w:color w:val="000000" w:themeColor="text1"/>
            <w:sz w:val="22"/>
            <w:szCs w:val="22"/>
          </w:rPr>
          <w:delText>Artif. Intell.</w:delText>
        </w:r>
        <w:r w:rsidRPr="006F2DC3">
          <w:rPr>
            <w:color w:val="000000" w:themeColor="text1"/>
            <w:sz w:val="22"/>
            <w:szCs w:val="22"/>
          </w:rPr>
          <w:delText xml:space="preserve"> </w:delText>
        </w:r>
        <w:r w:rsidRPr="006F2DC3">
          <w:rPr>
            <w:b/>
            <w:color w:val="000000" w:themeColor="text1"/>
            <w:sz w:val="22"/>
            <w:szCs w:val="22"/>
          </w:rPr>
          <w:delText>170</w:delText>
        </w:r>
        <w:r w:rsidRPr="006F2DC3">
          <w:rPr>
            <w:color w:val="000000" w:themeColor="text1"/>
            <w:sz w:val="22"/>
            <w:szCs w:val="22"/>
          </w:rPr>
          <w:delText>, 1194–1212 (2006).</w:delText>
        </w:r>
      </w:del>
      <w:ins w:id="822" w:author="Roza, Caio G" w:date="2023-04-06T23:06:00Z">
        <w:r w:rsidRPr="006F2DC3">
          <w:rPr>
            <w:color w:val="000000" w:themeColor="text1"/>
            <w:sz w:val="22"/>
            <w:szCs w:val="22"/>
          </w:rPr>
          <w:t xml:space="preserve">52. </w:t>
        </w:r>
        <w:r w:rsidRPr="006F2DC3">
          <w:rPr>
            <w:color w:val="000000" w:themeColor="text1"/>
            <w:sz w:val="22"/>
            <w:szCs w:val="22"/>
          </w:rPr>
          <w:tab/>
        </w:r>
      </w:ins>
      <w:hyperlink r:id="rId1064">
        <w:r w:rsidRPr="006F2DC3">
          <w:rPr>
            <w:color w:val="000000" w:themeColor="text1"/>
            <w:sz w:val="22"/>
            <w:szCs w:val="22"/>
          </w:rPr>
          <w:t xml:space="preserve">M. Mitchell, Complex systems: Network thinking. </w:t>
        </w:r>
      </w:hyperlink>
      <w:hyperlink r:id="rId1065">
        <w:r w:rsidRPr="006F2DC3">
          <w:rPr>
            <w:i/>
            <w:color w:val="000000" w:themeColor="text1"/>
            <w:sz w:val="22"/>
            <w:szCs w:val="22"/>
          </w:rPr>
          <w:t>Artif. Intell.</w:t>
        </w:r>
      </w:hyperlink>
      <w:hyperlink r:id="rId1066">
        <w:r w:rsidRPr="006F2DC3">
          <w:rPr>
            <w:color w:val="000000" w:themeColor="text1"/>
            <w:sz w:val="22"/>
            <w:szCs w:val="22"/>
          </w:rPr>
          <w:t xml:space="preserve"> </w:t>
        </w:r>
      </w:hyperlink>
      <w:hyperlink r:id="rId1067">
        <w:r w:rsidRPr="006F2DC3">
          <w:rPr>
            <w:b/>
            <w:color w:val="000000" w:themeColor="text1"/>
            <w:sz w:val="22"/>
            <w:szCs w:val="22"/>
          </w:rPr>
          <w:t>170</w:t>
        </w:r>
      </w:hyperlink>
      <w:hyperlink r:id="rId1068">
        <w:r w:rsidRPr="006F2DC3">
          <w:rPr>
            <w:color w:val="000000" w:themeColor="text1"/>
            <w:sz w:val="22"/>
            <w:szCs w:val="22"/>
          </w:rPr>
          <w:t>, 1194–1212 (2006).</w:t>
        </w:r>
      </w:hyperlink>
    </w:p>
    <w:p w14:paraId="33B7E367" w14:textId="7FC530D5"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823" w:author="Roza, Caio G" w:date="2023-04-06T23:06:00Z">
        <w:r w:rsidRPr="006F2DC3">
          <w:rPr>
            <w:color w:val="000000" w:themeColor="text1"/>
            <w:sz w:val="22"/>
            <w:szCs w:val="22"/>
          </w:rPr>
          <w:t xml:space="preserve">53. </w:t>
        </w:r>
        <w:r w:rsidRPr="006F2DC3">
          <w:rPr>
            <w:color w:val="000000" w:themeColor="text1"/>
            <w:sz w:val="22"/>
            <w:szCs w:val="22"/>
          </w:rPr>
          <w:tab/>
          <w:t xml:space="preserve">H. Pagels, </w:t>
        </w:r>
        <w:r w:rsidRPr="006F2DC3">
          <w:rPr>
            <w:i/>
            <w:color w:val="000000" w:themeColor="text1"/>
            <w:sz w:val="22"/>
            <w:szCs w:val="22"/>
          </w:rPr>
          <w:t>The dreams of reason</w:t>
        </w:r>
        <w:r w:rsidRPr="006F2DC3">
          <w:rPr>
            <w:color w:val="000000" w:themeColor="text1"/>
            <w:sz w:val="22"/>
            <w:szCs w:val="22"/>
          </w:rPr>
          <w:t xml:space="preserve"> (Simon &amp; Schuster, </w:t>
        </w:r>
        <w:commentRangeStart w:id="824"/>
        <w:r w:rsidRPr="006F2DC3">
          <w:rPr>
            <w:color w:val="000000" w:themeColor="text1"/>
            <w:sz w:val="22"/>
            <w:szCs w:val="22"/>
          </w:rPr>
          <w:t>Inc., USA, 1989</w:t>
        </w:r>
        <w:commentRangeEnd w:id="824"/>
        <w:r w:rsidR="00A0206C">
          <w:rPr>
            <w:rStyle w:val="CommentReference"/>
          </w:rPr>
          <w:commentReference w:id="824"/>
        </w:r>
        <w:r w:rsidRPr="006F2DC3">
          <w:rPr>
            <w:color w:val="000000" w:themeColor="text1"/>
            <w:sz w:val="22"/>
            <w:szCs w:val="22"/>
          </w:rPr>
          <w:t>).</w:t>
        </w:r>
      </w:ins>
      <w:del w:id="825" w:author="Roza, Caio G" w:date="2023-04-06T23:06:00Z">
        <w:r w:rsidRPr="006F2DC3">
          <w:rPr>
            <w:color w:val="000000" w:themeColor="text1"/>
            <w:sz w:val="22"/>
            <w:szCs w:val="22"/>
          </w:rPr>
          <w:delText xml:space="preserve">53. </w:delText>
        </w:r>
        <w:r w:rsidRPr="006F2DC3">
          <w:rPr>
            <w:color w:val="000000" w:themeColor="text1"/>
            <w:sz w:val="22"/>
            <w:szCs w:val="22"/>
          </w:rPr>
          <w:tab/>
        </w:r>
      </w:del>
      <w:hyperlink r:id="rId1069">
        <w:r w:rsidRPr="006F2DC3">
          <w:rPr>
            <w:color w:val="000000" w:themeColor="text1"/>
            <w:sz w:val="22"/>
            <w:szCs w:val="22"/>
          </w:rPr>
          <w:t xml:space="preserve">H. Pagels, </w:t>
        </w:r>
      </w:hyperlink>
      <w:hyperlink r:id="rId1070">
        <w:r w:rsidRPr="006F2DC3">
          <w:rPr>
            <w:i/>
            <w:color w:val="000000" w:themeColor="text1"/>
            <w:sz w:val="22"/>
            <w:szCs w:val="22"/>
          </w:rPr>
          <w:t>The dreams of reason</w:t>
        </w:r>
      </w:hyperlink>
      <w:hyperlink r:id="rId1071">
        <w:r w:rsidRPr="006F2DC3">
          <w:rPr>
            <w:color w:val="000000" w:themeColor="text1"/>
            <w:sz w:val="22"/>
            <w:szCs w:val="22"/>
          </w:rPr>
          <w:t xml:space="preserve"> (Simon &amp; Schuster, Inc., USA, 1989</w:t>
        </w:r>
      </w:hyperlink>
      <w:hyperlink r:id="rId1072">
        <w:r w:rsidRPr="006F2DC3">
          <w:rPr>
            <w:color w:val="000000" w:themeColor="text1"/>
            <w:sz w:val="22"/>
            <w:szCs w:val="22"/>
          </w:rPr>
          <w:t>).</w:t>
        </w:r>
      </w:hyperlink>
    </w:p>
    <w:p w14:paraId="309BBCA9" w14:textId="7DDFD1D0"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r w:rsidRPr="006F2DC3">
        <w:rPr>
          <w:color w:val="000000" w:themeColor="text1"/>
          <w:sz w:val="22"/>
          <w:szCs w:val="22"/>
        </w:rPr>
        <w:t xml:space="preserve">54. </w:t>
      </w:r>
      <w:r w:rsidRPr="006F2DC3">
        <w:rPr>
          <w:color w:val="000000" w:themeColor="text1"/>
          <w:sz w:val="22"/>
          <w:szCs w:val="22"/>
        </w:rPr>
        <w:tab/>
      </w:r>
      <w:hyperlink r:id="rId1073">
        <w:r w:rsidRPr="006F2DC3">
          <w:rPr>
            <w:color w:val="000000" w:themeColor="text1"/>
            <w:sz w:val="22"/>
            <w:szCs w:val="22"/>
          </w:rPr>
          <w:t xml:space="preserve">A. Ma’ayan, Complex systems biology. </w:t>
        </w:r>
      </w:hyperlink>
      <w:hyperlink r:id="rId1074">
        <w:r w:rsidRPr="006F2DC3">
          <w:rPr>
            <w:i/>
            <w:color w:val="000000" w:themeColor="text1"/>
            <w:sz w:val="22"/>
            <w:szCs w:val="22"/>
          </w:rPr>
          <w:t>J. R. Soc. Interface</w:t>
        </w:r>
      </w:hyperlink>
      <w:hyperlink r:id="rId1075">
        <w:r w:rsidRPr="006F2DC3">
          <w:rPr>
            <w:color w:val="000000" w:themeColor="text1"/>
            <w:sz w:val="22"/>
            <w:szCs w:val="22"/>
          </w:rPr>
          <w:t xml:space="preserve">. </w:t>
        </w:r>
      </w:hyperlink>
      <w:hyperlink r:id="rId1076">
        <w:r w:rsidRPr="006F2DC3">
          <w:rPr>
            <w:b/>
            <w:color w:val="000000" w:themeColor="text1"/>
            <w:sz w:val="22"/>
            <w:szCs w:val="22"/>
          </w:rPr>
          <w:t>14</w:t>
        </w:r>
      </w:hyperlink>
      <w:del w:id="826" w:author="Roza, Caio G" w:date="2023-04-06T23:06:00Z">
        <w:r w:rsidRPr="006F2DC3">
          <w:rPr>
            <w:color w:val="000000" w:themeColor="text1"/>
            <w:sz w:val="22"/>
            <w:szCs w:val="22"/>
          </w:rPr>
          <w:tab/>
          <w:delText xml:space="preserve">A. Ma’ayan, Complex systems biology. </w:delText>
        </w:r>
        <w:r w:rsidRPr="006F2DC3">
          <w:rPr>
            <w:i/>
            <w:color w:val="000000" w:themeColor="text1"/>
            <w:sz w:val="22"/>
            <w:szCs w:val="22"/>
          </w:rPr>
          <w:delText>J. R. Soc. Interface</w:delText>
        </w:r>
        <w:r w:rsidRPr="006F2DC3">
          <w:rPr>
            <w:color w:val="000000" w:themeColor="text1"/>
            <w:sz w:val="22"/>
            <w:szCs w:val="22"/>
          </w:rPr>
          <w:delText xml:space="preserve">. </w:delText>
        </w:r>
        <w:r w:rsidRPr="006F2DC3">
          <w:rPr>
            <w:b/>
            <w:color w:val="000000" w:themeColor="text1"/>
            <w:sz w:val="22"/>
            <w:szCs w:val="22"/>
          </w:rPr>
          <w:delText>14</w:delText>
        </w:r>
        <w:r w:rsidR="0099711E" w:rsidRPr="006F2DC3">
          <w:rPr>
            <w:bCs/>
            <w:color w:val="000000" w:themeColor="text1"/>
            <w:sz w:val="22"/>
            <w:szCs w:val="22"/>
          </w:rPr>
          <w:delText>,</w:delText>
        </w:r>
      </w:del>
      <w:ins w:id="827" w:author="Roza, Caio G" w:date="2023-04-06T23:06:00Z">
        <w:r w:rsidR="0099711E" w:rsidRPr="006F2DC3">
          <w:rPr>
            <w:bCs/>
            <w:color w:val="000000" w:themeColor="text1"/>
            <w:sz w:val="22"/>
            <w:szCs w:val="22"/>
          </w:rPr>
          <w:t>,</w:t>
        </w:r>
      </w:ins>
      <w:r w:rsidR="0099711E" w:rsidRPr="006F2DC3">
        <w:rPr>
          <w:color w:val="000000" w:themeColor="text1"/>
          <w:sz w:val="22"/>
          <w:szCs w:val="22"/>
        </w:rPr>
        <w:t xml:space="preserve"> 20170391</w:t>
      </w:r>
      <w:hyperlink r:id="rId1077">
        <w:r w:rsidRPr="006F2DC3">
          <w:rPr>
            <w:color w:val="000000" w:themeColor="text1"/>
            <w:sz w:val="22"/>
            <w:szCs w:val="22"/>
          </w:rPr>
          <w:t xml:space="preserve"> (2017)</w:t>
        </w:r>
      </w:hyperlink>
      <w:hyperlink r:id="rId1078">
        <w:r w:rsidRPr="006F2DC3">
          <w:rPr>
            <w:color w:val="000000" w:themeColor="text1"/>
            <w:sz w:val="22"/>
            <w:szCs w:val="22"/>
          </w:rPr>
          <w:t>.</w:t>
        </w:r>
      </w:hyperlink>
      <w:del w:id="828" w:author="Roza, Caio G" w:date="2023-04-06T23:06:00Z">
        <w:r w:rsidRPr="006F2DC3">
          <w:rPr>
            <w:color w:val="000000" w:themeColor="text1"/>
            <w:sz w:val="22"/>
            <w:szCs w:val="22"/>
          </w:rPr>
          <w:delText xml:space="preserve"> (2017).</w:delText>
        </w:r>
      </w:del>
    </w:p>
    <w:p w14:paraId="61A17BDB" w14:textId="0C24ED90"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829" w:author="Roza, Caio G" w:date="2023-04-06T23:06:00Z">
        <w:r w:rsidRPr="0091753E">
          <w:rPr>
            <w:color w:val="000000" w:themeColor="text1"/>
            <w:sz w:val="22"/>
            <w:szCs w:val="22"/>
          </w:rPr>
          <w:t xml:space="preserve">55. </w:t>
        </w:r>
        <w:r w:rsidRPr="0091753E">
          <w:rPr>
            <w:color w:val="000000" w:themeColor="text1"/>
            <w:sz w:val="22"/>
            <w:szCs w:val="22"/>
          </w:rPr>
          <w:tab/>
          <w:t xml:space="preserve">S. Arora, B. Barak, </w:t>
        </w:r>
        <w:r w:rsidRPr="0091753E">
          <w:rPr>
            <w:i/>
            <w:color w:val="000000" w:themeColor="text1"/>
            <w:sz w:val="22"/>
            <w:szCs w:val="22"/>
          </w:rPr>
          <w:t>Computational Complexity: A Modern Approach</w:t>
        </w:r>
        <w:r w:rsidR="00A06C2E" w:rsidRPr="0091753E">
          <w:rPr>
            <w:color w:val="000000" w:themeColor="text1"/>
            <w:sz w:val="22"/>
            <w:szCs w:val="22"/>
          </w:rPr>
          <w:t xml:space="preserve"> </w:t>
        </w:r>
        <w:r w:rsidR="0091753E" w:rsidRPr="00E91065">
          <w:rPr>
            <w:color w:val="000000" w:themeColor="text1"/>
            <w:sz w:val="22"/>
            <w:szCs w:val="22"/>
            <w:highlight w:val="yellow"/>
          </w:rPr>
          <w:t>(Cambridge Univ. Press, 2009)</w:t>
        </w:r>
      </w:ins>
      <w:del w:id="830" w:author="Roza, Caio G" w:date="2023-04-06T23:06:00Z">
        <w:r w:rsidRPr="006F2DC3">
          <w:rPr>
            <w:color w:val="000000" w:themeColor="text1"/>
            <w:sz w:val="22"/>
            <w:szCs w:val="22"/>
          </w:rPr>
          <w:delText xml:space="preserve">55. </w:delText>
        </w:r>
        <w:r w:rsidRPr="006F2DC3">
          <w:rPr>
            <w:color w:val="000000" w:themeColor="text1"/>
            <w:sz w:val="22"/>
            <w:szCs w:val="22"/>
          </w:rPr>
          <w:tab/>
        </w:r>
      </w:del>
      <w:hyperlink r:id="rId1079">
        <w:r w:rsidRPr="006F2DC3">
          <w:rPr>
            <w:color w:val="000000" w:themeColor="text1"/>
            <w:sz w:val="22"/>
            <w:szCs w:val="22"/>
          </w:rPr>
          <w:t xml:space="preserve">S. Arora, B. Barak, </w:t>
        </w:r>
      </w:hyperlink>
      <w:hyperlink r:id="rId1080">
        <w:r w:rsidRPr="006F2DC3">
          <w:rPr>
            <w:i/>
            <w:color w:val="000000" w:themeColor="text1"/>
            <w:sz w:val="22"/>
            <w:szCs w:val="22"/>
          </w:rPr>
          <w:t>Computational Complexity: A Modern Approach</w:t>
        </w:r>
      </w:hyperlink>
      <w:r w:rsidR="00A06C2E">
        <w:rPr>
          <w:color w:val="000000" w:themeColor="text1"/>
          <w:sz w:val="22"/>
          <w:szCs w:val="22"/>
        </w:rPr>
        <w:t xml:space="preserve"> </w:t>
      </w:r>
    </w:p>
    <w:p w14:paraId="0B195FF2" w14:textId="627FF59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831" w:author="Roza, Caio G" w:date="2023-04-06T23:06:00Z">
        <w:r w:rsidRPr="006F2DC3">
          <w:rPr>
            <w:color w:val="000000" w:themeColor="text1"/>
            <w:sz w:val="22"/>
            <w:szCs w:val="22"/>
          </w:rPr>
          <w:t xml:space="preserve">56. </w:t>
        </w:r>
        <w:r w:rsidRPr="006F2DC3">
          <w:rPr>
            <w:color w:val="000000" w:themeColor="text1"/>
            <w:sz w:val="22"/>
            <w:szCs w:val="22"/>
          </w:rPr>
          <w:tab/>
        </w:r>
        <w:commentRangeStart w:id="832"/>
        <w:r w:rsidRPr="006F2DC3">
          <w:rPr>
            <w:color w:val="000000" w:themeColor="text1"/>
            <w:sz w:val="22"/>
            <w:szCs w:val="22"/>
          </w:rPr>
          <w:t xml:space="preserve">O. Goldreich, Computational complexity: a conceptual perspective. </w:t>
        </w:r>
        <w:r w:rsidR="0099711E" w:rsidRPr="00C376F7">
          <w:rPr>
            <w:rStyle w:val="Hyperlink"/>
            <w:i/>
            <w:color w:val="000000" w:themeColor="text1"/>
            <w:sz w:val="22"/>
            <w:szCs w:val="22"/>
            <w:u w:val="none"/>
          </w:rPr>
          <w:t>ACM SIGACT News</w:t>
        </w:r>
        <w:r w:rsidR="0091753E" w:rsidRPr="00E91065">
          <w:rPr>
            <w:rStyle w:val="Hyperlink"/>
            <w:i/>
            <w:color w:val="000000" w:themeColor="text1"/>
            <w:sz w:val="22"/>
            <w:szCs w:val="22"/>
            <w:highlight w:val="yellow"/>
            <w:u w:val="none"/>
          </w:rPr>
          <w:t xml:space="preserve">. </w:t>
        </w:r>
        <w:r w:rsidR="0091753E" w:rsidRPr="00E91065">
          <w:rPr>
            <w:rStyle w:val="Hyperlink"/>
            <w:b/>
            <w:color w:val="000000" w:themeColor="text1"/>
            <w:sz w:val="22"/>
            <w:szCs w:val="22"/>
            <w:highlight w:val="yellow"/>
            <w:u w:val="none"/>
          </w:rPr>
          <w:t>39</w:t>
        </w:r>
        <w:r w:rsidR="0091753E" w:rsidRPr="00E91065">
          <w:rPr>
            <w:rStyle w:val="Hyperlink"/>
            <w:color w:val="000000" w:themeColor="text1"/>
            <w:sz w:val="22"/>
            <w:szCs w:val="22"/>
            <w:highlight w:val="yellow"/>
            <w:u w:val="none"/>
          </w:rPr>
          <w:t>, 3, 35–39 (2008)</w:t>
        </w:r>
      </w:ins>
      <w:commentRangeEnd w:id="832"/>
      <w:del w:id="833" w:author="Roza, Caio G" w:date="2023-04-06T23:06:00Z">
        <w:r w:rsidRPr="006F2DC3">
          <w:rPr>
            <w:color w:val="000000" w:themeColor="text1"/>
            <w:sz w:val="22"/>
            <w:szCs w:val="22"/>
          </w:rPr>
          <w:delText xml:space="preserve">56. </w:delText>
        </w:r>
        <w:r w:rsidRPr="006F2DC3">
          <w:rPr>
            <w:color w:val="000000" w:themeColor="text1"/>
            <w:sz w:val="22"/>
            <w:szCs w:val="22"/>
          </w:rPr>
          <w:tab/>
        </w:r>
      </w:del>
      <w:hyperlink r:id="rId1081">
        <w:r w:rsidRPr="006F2DC3">
          <w:rPr>
            <w:color w:val="000000" w:themeColor="text1"/>
            <w:sz w:val="22"/>
            <w:szCs w:val="22"/>
          </w:rPr>
          <w:t xml:space="preserve">O. Goldreich, Computational complexity: a conceptual perspective. </w:t>
        </w:r>
      </w:hyperlink>
      <w:hyperlink r:id="rId1082" w:history="1">
        <w:r w:rsidR="0099711E" w:rsidRPr="006F2DC3">
          <w:rPr>
            <w:rStyle w:val="Hyperlink"/>
            <w:i/>
            <w:color w:val="000000" w:themeColor="text1"/>
            <w:sz w:val="22"/>
            <w:szCs w:val="22"/>
            <w:u w:val="none"/>
          </w:rPr>
          <w:t>ACM SIGACT News</w:t>
        </w:r>
      </w:hyperlink>
      <w:hyperlink r:id="rId1083">
        <w:r w:rsidRPr="006F2DC3">
          <w:rPr>
            <w:color w:val="000000" w:themeColor="text1"/>
            <w:sz w:val="22"/>
            <w:szCs w:val="22"/>
          </w:rPr>
          <w:t xml:space="preserve"> (2008) (available at </w:t>
        </w:r>
      </w:hyperlink>
      <w:hyperlink r:id="rId1084">
        <w:r w:rsidRPr="006F2DC3">
          <w:rPr>
            <w:color w:val="000000" w:themeColor="text1"/>
            <w:sz w:val="22"/>
            <w:szCs w:val="22"/>
          </w:rPr>
          <w:t>https://dl.acm.org/doi/abs/10.1145/1412700.1412710</w:t>
        </w:r>
      </w:hyperlink>
      <w:hyperlink r:id="rId1085">
        <w:r w:rsidRPr="006F2DC3">
          <w:rPr>
            <w:color w:val="000000" w:themeColor="text1"/>
            <w:sz w:val="22"/>
            <w:szCs w:val="22"/>
          </w:rPr>
          <w:t>).</w:t>
        </w:r>
      </w:hyperlink>
    </w:p>
    <w:p w14:paraId="67828328" w14:textId="5BBFDC15"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commentRangeStart w:id="834"/>
      <w:commentRangeStart w:id="835"/>
      <w:ins w:id="836" w:author="Roza, Caio G" w:date="2023-04-06T23:06:00Z">
        <w:r w:rsidRPr="006F2DC3">
          <w:rPr>
            <w:color w:val="000000" w:themeColor="text1"/>
            <w:sz w:val="22"/>
            <w:szCs w:val="22"/>
          </w:rPr>
          <w:t xml:space="preserve">57. </w:t>
        </w:r>
        <w:r w:rsidRPr="006F2DC3">
          <w:rPr>
            <w:color w:val="000000" w:themeColor="text1"/>
            <w:sz w:val="22"/>
            <w:szCs w:val="22"/>
          </w:rPr>
          <w:tab/>
        </w:r>
        <w:r w:rsidRPr="0091753E">
          <w:rPr>
            <w:color w:val="000000" w:themeColor="text1"/>
            <w:sz w:val="22"/>
            <w:szCs w:val="22"/>
          </w:rPr>
          <w:t xml:space="preserve">D. G. Green, N. I. Klomp, G. Rimmington, S. Sadedin, </w:t>
        </w:r>
        <w:r w:rsidRPr="0091753E">
          <w:rPr>
            <w:i/>
            <w:color w:val="000000" w:themeColor="text1"/>
            <w:sz w:val="22"/>
            <w:szCs w:val="22"/>
          </w:rPr>
          <w:t>Complexity in Landscape Ecology</w:t>
        </w:r>
        <w:r w:rsidR="0091753E" w:rsidRPr="00E91065">
          <w:rPr>
            <w:i/>
            <w:color w:val="000000" w:themeColor="text1"/>
            <w:sz w:val="22"/>
            <w:szCs w:val="22"/>
            <w:highlight w:val="yellow"/>
          </w:rPr>
          <w:t>. Landscape Series</w:t>
        </w:r>
        <w:r w:rsidR="00A06C2E" w:rsidRPr="0091753E">
          <w:rPr>
            <w:color w:val="000000" w:themeColor="text1"/>
            <w:sz w:val="22"/>
            <w:szCs w:val="22"/>
          </w:rPr>
          <w:t xml:space="preserve"> </w:t>
        </w:r>
        <w:commentRangeEnd w:id="834"/>
        <w:r w:rsidR="00E2452F" w:rsidRPr="0091753E">
          <w:rPr>
            <w:rStyle w:val="CommentReference"/>
          </w:rPr>
          <w:commentReference w:id="834"/>
        </w:r>
        <w:commentRangeEnd w:id="835"/>
        <w:r w:rsidR="0091753E" w:rsidRPr="0091753E">
          <w:rPr>
            <w:rStyle w:val="CommentReference"/>
          </w:rPr>
          <w:commentReference w:id="835"/>
        </w:r>
        <w:r w:rsidR="0091753E" w:rsidRPr="00E91065">
          <w:rPr>
            <w:color w:val="000000" w:themeColor="text1"/>
            <w:sz w:val="22"/>
            <w:szCs w:val="22"/>
            <w:highlight w:val="yellow"/>
          </w:rPr>
          <w:t>(Springer Cham, 2020)</w:t>
        </w:r>
      </w:ins>
      <w:del w:id="837" w:author="Roza, Caio G" w:date="2023-04-06T23:06:00Z">
        <w:r w:rsidRPr="006F2DC3">
          <w:rPr>
            <w:color w:val="000000" w:themeColor="text1"/>
            <w:sz w:val="22"/>
            <w:szCs w:val="22"/>
          </w:rPr>
          <w:delText xml:space="preserve">57. </w:delText>
        </w:r>
        <w:r w:rsidRPr="006F2DC3">
          <w:rPr>
            <w:color w:val="000000" w:themeColor="text1"/>
            <w:sz w:val="22"/>
            <w:szCs w:val="22"/>
          </w:rPr>
          <w:tab/>
        </w:r>
      </w:del>
      <w:hyperlink r:id="rId1086">
        <w:r w:rsidRPr="006F2DC3">
          <w:rPr>
            <w:color w:val="000000" w:themeColor="text1"/>
            <w:sz w:val="22"/>
            <w:szCs w:val="22"/>
          </w:rPr>
          <w:t xml:space="preserve">D. G. Green, N. I. Klomp, G. Rimmington, S. Sadedin, </w:t>
        </w:r>
      </w:hyperlink>
      <w:hyperlink r:id="rId1087">
        <w:r w:rsidRPr="006F2DC3">
          <w:rPr>
            <w:i/>
            <w:color w:val="000000" w:themeColor="text1"/>
            <w:sz w:val="22"/>
            <w:szCs w:val="22"/>
          </w:rPr>
          <w:t>Complexity in Landscape Ecology</w:t>
        </w:r>
      </w:hyperlink>
      <w:r w:rsidR="00A06C2E">
        <w:rPr>
          <w:color w:val="000000" w:themeColor="text1"/>
          <w:sz w:val="22"/>
          <w:szCs w:val="22"/>
        </w:rPr>
        <w:t xml:space="preserve"> </w:t>
      </w:r>
    </w:p>
    <w:p w14:paraId="14EE70DF"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38" w:author="Roza, Caio G" w:date="2023-04-06T23:06:00Z">
        <w:r w:rsidRPr="006F2DC3">
          <w:rPr>
            <w:color w:val="000000" w:themeColor="text1"/>
            <w:sz w:val="22"/>
            <w:szCs w:val="22"/>
          </w:rPr>
          <w:delText xml:space="preserve">58. </w:delText>
        </w:r>
        <w:r w:rsidRPr="006F2DC3">
          <w:rPr>
            <w:color w:val="000000" w:themeColor="text1"/>
            <w:sz w:val="22"/>
            <w:szCs w:val="22"/>
          </w:rPr>
          <w:tab/>
          <w:delText xml:space="preserve">N. Goldenfeld, L. P. Kadanoff, Simple lessons from complexity. </w:delText>
        </w:r>
        <w:r w:rsidRPr="006F2DC3">
          <w:rPr>
            <w:i/>
            <w:color w:val="000000" w:themeColor="text1"/>
            <w:sz w:val="22"/>
            <w:szCs w:val="22"/>
          </w:rPr>
          <w:delText>Science</w:delText>
        </w:r>
        <w:r w:rsidRPr="006F2DC3">
          <w:rPr>
            <w:color w:val="000000" w:themeColor="text1"/>
            <w:sz w:val="22"/>
            <w:szCs w:val="22"/>
          </w:rPr>
          <w:delText xml:space="preserve">. </w:delText>
        </w:r>
        <w:r w:rsidRPr="006F2DC3">
          <w:rPr>
            <w:b/>
            <w:color w:val="000000" w:themeColor="text1"/>
            <w:sz w:val="22"/>
            <w:szCs w:val="22"/>
          </w:rPr>
          <w:delText>284</w:delText>
        </w:r>
        <w:r w:rsidRPr="006F2DC3">
          <w:rPr>
            <w:color w:val="000000" w:themeColor="text1"/>
            <w:sz w:val="22"/>
            <w:szCs w:val="22"/>
          </w:rPr>
          <w:delText>, 87–89 (1999).</w:delText>
        </w:r>
      </w:del>
      <w:ins w:id="839" w:author="Roza, Caio G" w:date="2023-04-06T23:06:00Z">
        <w:r w:rsidRPr="006F2DC3">
          <w:rPr>
            <w:color w:val="000000" w:themeColor="text1"/>
            <w:sz w:val="22"/>
            <w:szCs w:val="22"/>
          </w:rPr>
          <w:t xml:space="preserve">58. </w:t>
        </w:r>
        <w:r w:rsidRPr="006F2DC3">
          <w:rPr>
            <w:color w:val="000000" w:themeColor="text1"/>
            <w:sz w:val="22"/>
            <w:szCs w:val="22"/>
          </w:rPr>
          <w:tab/>
        </w:r>
      </w:ins>
      <w:hyperlink r:id="rId1088">
        <w:r w:rsidRPr="006F2DC3">
          <w:rPr>
            <w:color w:val="000000" w:themeColor="text1"/>
            <w:sz w:val="22"/>
            <w:szCs w:val="22"/>
          </w:rPr>
          <w:t xml:space="preserve">N. Goldenfeld, L. P. Kadanoff, Simple lessons from complexity. </w:t>
        </w:r>
      </w:hyperlink>
      <w:hyperlink r:id="rId1089">
        <w:r w:rsidRPr="006F2DC3">
          <w:rPr>
            <w:i/>
            <w:color w:val="000000" w:themeColor="text1"/>
            <w:sz w:val="22"/>
            <w:szCs w:val="22"/>
          </w:rPr>
          <w:t>Science</w:t>
        </w:r>
      </w:hyperlink>
      <w:hyperlink r:id="rId1090">
        <w:r w:rsidRPr="006F2DC3">
          <w:rPr>
            <w:color w:val="000000" w:themeColor="text1"/>
            <w:sz w:val="22"/>
            <w:szCs w:val="22"/>
          </w:rPr>
          <w:t xml:space="preserve">. </w:t>
        </w:r>
      </w:hyperlink>
      <w:hyperlink r:id="rId1091">
        <w:r w:rsidRPr="006F2DC3">
          <w:rPr>
            <w:b/>
            <w:color w:val="000000" w:themeColor="text1"/>
            <w:sz w:val="22"/>
            <w:szCs w:val="22"/>
          </w:rPr>
          <w:t>284</w:t>
        </w:r>
      </w:hyperlink>
      <w:hyperlink r:id="rId1092">
        <w:r w:rsidRPr="006F2DC3">
          <w:rPr>
            <w:color w:val="000000" w:themeColor="text1"/>
            <w:sz w:val="22"/>
            <w:szCs w:val="22"/>
          </w:rPr>
          <w:t>, 87–89 (1999).</w:t>
        </w:r>
      </w:hyperlink>
    </w:p>
    <w:p w14:paraId="1A6CDE9A"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40" w:author="Roza, Caio G" w:date="2023-04-06T23:06:00Z">
        <w:r w:rsidRPr="006F2DC3">
          <w:rPr>
            <w:color w:val="000000" w:themeColor="text1"/>
            <w:sz w:val="22"/>
            <w:szCs w:val="22"/>
          </w:rPr>
          <w:delText xml:space="preserve">59. </w:delText>
        </w:r>
        <w:r w:rsidRPr="006F2DC3">
          <w:rPr>
            <w:color w:val="000000" w:themeColor="text1"/>
            <w:sz w:val="22"/>
            <w:szCs w:val="22"/>
          </w:rPr>
          <w:tab/>
          <w:delText xml:space="preserve">R. M. May, Simple mathematical models with very complicated dynamics. </w:delText>
        </w:r>
        <w:r w:rsidRPr="006F2DC3">
          <w:rPr>
            <w:i/>
            <w:color w:val="000000" w:themeColor="text1"/>
            <w:sz w:val="22"/>
            <w:szCs w:val="22"/>
          </w:rPr>
          <w:delText>Nature</w:delText>
        </w:r>
        <w:r w:rsidRPr="006F2DC3">
          <w:rPr>
            <w:color w:val="000000" w:themeColor="text1"/>
            <w:sz w:val="22"/>
            <w:szCs w:val="22"/>
          </w:rPr>
          <w:delText xml:space="preserve">. </w:delText>
        </w:r>
        <w:r w:rsidRPr="006F2DC3">
          <w:rPr>
            <w:b/>
            <w:color w:val="000000" w:themeColor="text1"/>
            <w:sz w:val="22"/>
            <w:szCs w:val="22"/>
          </w:rPr>
          <w:delText>261</w:delText>
        </w:r>
        <w:r w:rsidRPr="006F2DC3">
          <w:rPr>
            <w:color w:val="000000" w:themeColor="text1"/>
            <w:sz w:val="22"/>
            <w:szCs w:val="22"/>
          </w:rPr>
          <w:delText>, 459–467 (1976).</w:delText>
        </w:r>
      </w:del>
      <w:ins w:id="841" w:author="Roza, Caio G" w:date="2023-04-06T23:06:00Z">
        <w:r w:rsidRPr="006F2DC3">
          <w:rPr>
            <w:color w:val="000000" w:themeColor="text1"/>
            <w:sz w:val="22"/>
            <w:szCs w:val="22"/>
          </w:rPr>
          <w:t xml:space="preserve">59. </w:t>
        </w:r>
        <w:r w:rsidRPr="006F2DC3">
          <w:rPr>
            <w:color w:val="000000" w:themeColor="text1"/>
            <w:sz w:val="22"/>
            <w:szCs w:val="22"/>
          </w:rPr>
          <w:tab/>
        </w:r>
      </w:ins>
      <w:hyperlink r:id="rId1093">
        <w:r w:rsidRPr="006F2DC3">
          <w:rPr>
            <w:color w:val="000000" w:themeColor="text1"/>
            <w:sz w:val="22"/>
            <w:szCs w:val="22"/>
          </w:rPr>
          <w:t xml:space="preserve">R. M. May, Simple mathematical models with very complicated dynamics. </w:t>
        </w:r>
      </w:hyperlink>
      <w:hyperlink r:id="rId1094">
        <w:r w:rsidRPr="006F2DC3">
          <w:rPr>
            <w:i/>
            <w:color w:val="000000" w:themeColor="text1"/>
            <w:sz w:val="22"/>
            <w:szCs w:val="22"/>
          </w:rPr>
          <w:t>Nature</w:t>
        </w:r>
      </w:hyperlink>
      <w:hyperlink r:id="rId1095">
        <w:r w:rsidRPr="006F2DC3">
          <w:rPr>
            <w:color w:val="000000" w:themeColor="text1"/>
            <w:sz w:val="22"/>
            <w:szCs w:val="22"/>
          </w:rPr>
          <w:t xml:space="preserve">. </w:t>
        </w:r>
      </w:hyperlink>
      <w:hyperlink r:id="rId1096">
        <w:r w:rsidRPr="006F2DC3">
          <w:rPr>
            <w:b/>
            <w:color w:val="000000" w:themeColor="text1"/>
            <w:sz w:val="22"/>
            <w:szCs w:val="22"/>
          </w:rPr>
          <w:t>261</w:t>
        </w:r>
      </w:hyperlink>
      <w:hyperlink r:id="rId1097">
        <w:r w:rsidRPr="006F2DC3">
          <w:rPr>
            <w:color w:val="000000" w:themeColor="text1"/>
            <w:sz w:val="22"/>
            <w:szCs w:val="22"/>
          </w:rPr>
          <w:t>, 459–467 (1976).</w:t>
        </w:r>
      </w:hyperlink>
    </w:p>
    <w:p w14:paraId="5DA46747" w14:textId="384D329E"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842" w:author="Roza, Caio G" w:date="2023-04-06T23:06:00Z">
        <w:r w:rsidRPr="006F2DC3">
          <w:rPr>
            <w:color w:val="000000" w:themeColor="text1"/>
            <w:sz w:val="22"/>
            <w:szCs w:val="22"/>
          </w:rPr>
          <w:t xml:space="preserve">60. </w:t>
        </w:r>
        <w:r w:rsidRPr="006F2DC3">
          <w:rPr>
            <w:color w:val="000000" w:themeColor="text1"/>
            <w:sz w:val="22"/>
            <w:szCs w:val="22"/>
          </w:rPr>
          <w:tab/>
        </w:r>
      </w:ins>
      <w:hyperlink r:id="rId1098">
        <w:r w:rsidR="009F18FF" w:rsidRPr="006F2DC3">
          <w:rPr>
            <w:color w:val="000000" w:themeColor="text1"/>
            <w:sz w:val="22"/>
            <w:szCs w:val="22"/>
          </w:rPr>
          <w:t xml:space="preserve"> J. H. Brown</w:t>
        </w:r>
        <w:r w:rsidRPr="006F2DC3">
          <w:rPr>
            <w:color w:val="000000" w:themeColor="text1"/>
            <w:sz w:val="22"/>
            <w:szCs w:val="22"/>
          </w:rPr>
          <w:t xml:space="preserve">, An ecological perspective on the challenge of complexity. </w:t>
        </w:r>
      </w:hyperlink>
      <w:hyperlink r:id="rId1099">
        <w:r w:rsidRPr="006F2DC3">
          <w:rPr>
            <w:i/>
            <w:color w:val="000000" w:themeColor="text1"/>
            <w:sz w:val="22"/>
            <w:szCs w:val="22"/>
          </w:rPr>
          <w:t>EcoEssay Series</w:t>
        </w:r>
      </w:hyperlink>
      <w:del w:id="843" w:author="Roza, Caio G" w:date="2023-04-06T23:06:00Z">
        <w:r w:rsidRPr="006F2DC3">
          <w:rPr>
            <w:color w:val="000000" w:themeColor="text1"/>
            <w:sz w:val="22"/>
            <w:szCs w:val="22"/>
          </w:rPr>
          <w:delText xml:space="preserve">60. </w:delText>
        </w:r>
        <w:r w:rsidRPr="006F2DC3">
          <w:rPr>
            <w:color w:val="000000" w:themeColor="text1"/>
            <w:sz w:val="22"/>
            <w:szCs w:val="22"/>
          </w:rPr>
          <w:tab/>
        </w:r>
        <w:r w:rsidR="009F18FF" w:rsidRPr="006F2DC3">
          <w:rPr>
            <w:color w:val="000000" w:themeColor="text1"/>
            <w:sz w:val="22"/>
            <w:szCs w:val="22"/>
          </w:rPr>
          <w:delText>J. H. Brown</w:delText>
        </w:r>
        <w:r w:rsidRPr="006F2DC3">
          <w:rPr>
            <w:color w:val="000000" w:themeColor="text1"/>
            <w:sz w:val="22"/>
            <w:szCs w:val="22"/>
          </w:rPr>
          <w:delText xml:space="preserve">, An ecological perspective on the challenge of complexity. </w:delText>
        </w:r>
        <w:r w:rsidRPr="006F2DC3">
          <w:rPr>
            <w:i/>
            <w:color w:val="000000" w:themeColor="text1"/>
            <w:sz w:val="22"/>
            <w:szCs w:val="22"/>
          </w:rPr>
          <w:delText>EcoEssay Series</w:delText>
        </w:r>
        <w:r w:rsidR="0098179A" w:rsidRPr="006F2DC3">
          <w:rPr>
            <w:i/>
            <w:color w:val="000000" w:themeColor="text1"/>
            <w:sz w:val="22"/>
            <w:szCs w:val="22"/>
          </w:rPr>
          <w:delText>.</w:delText>
        </w:r>
        <w:r w:rsidRPr="006F2DC3">
          <w:rPr>
            <w:color w:val="000000" w:themeColor="text1"/>
            <w:sz w:val="22"/>
            <w:szCs w:val="22"/>
          </w:rPr>
          <w:delText xml:space="preserve"> </w:delText>
        </w:r>
        <w:r w:rsidR="008E36C1" w:rsidRPr="006F2DC3">
          <w:rPr>
            <w:b/>
            <w:bCs/>
            <w:color w:val="000000" w:themeColor="text1"/>
            <w:sz w:val="22"/>
            <w:szCs w:val="22"/>
          </w:rPr>
          <w:delText xml:space="preserve">1 </w:delText>
        </w:r>
        <w:r w:rsidRPr="006F2DC3">
          <w:rPr>
            <w:color w:val="000000" w:themeColor="text1"/>
            <w:sz w:val="22"/>
            <w:szCs w:val="22"/>
          </w:rPr>
          <w:delText>(1997)</w:delText>
        </w:r>
        <w:r w:rsidR="008E36C1" w:rsidRPr="006F2DC3">
          <w:rPr>
            <w:color w:val="000000" w:themeColor="text1"/>
            <w:sz w:val="22"/>
            <w:szCs w:val="22"/>
          </w:rPr>
          <w:delText>.</w:delText>
        </w:r>
        <w:r w:rsidR="00A06C2E">
          <w:rPr>
            <w:color w:val="000000" w:themeColor="text1"/>
            <w:sz w:val="22"/>
            <w:szCs w:val="22"/>
          </w:rPr>
          <w:delText xml:space="preserve"> </w:delText>
        </w:r>
        <w:r w:rsidR="00352BFC" w:rsidRPr="006F2DC3">
          <w:rPr>
            <w:color w:val="000000" w:themeColor="text1"/>
            <w:sz w:val="22"/>
            <w:szCs w:val="22"/>
          </w:rPr>
          <w:delText xml:space="preserve"> </w:delText>
        </w:r>
      </w:del>
      <w:ins w:id="844" w:author="Roza, Caio G" w:date="2023-04-06T23:06:00Z">
        <w:r w:rsidR="0098179A" w:rsidRPr="006F2DC3">
          <w:rPr>
            <w:i/>
            <w:color w:val="000000" w:themeColor="text1"/>
            <w:sz w:val="22"/>
            <w:szCs w:val="22"/>
          </w:rPr>
          <w:t>.</w:t>
        </w:r>
      </w:ins>
      <w:hyperlink r:id="rId1100">
        <w:r w:rsidRPr="006F2DC3">
          <w:rPr>
            <w:color w:val="000000" w:themeColor="text1"/>
            <w:sz w:val="22"/>
            <w:szCs w:val="22"/>
          </w:rPr>
          <w:t xml:space="preserve"> </w:t>
        </w:r>
        <w:r w:rsidR="008E36C1" w:rsidRPr="006F2DC3">
          <w:rPr>
            <w:b/>
            <w:bCs/>
            <w:color w:val="000000" w:themeColor="text1"/>
            <w:sz w:val="22"/>
            <w:szCs w:val="22"/>
          </w:rPr>
          <w:t xml:space="preserve">1 </w:t>
        </w:r>
        <w:r w:rsidRPr="006F2DC3">
          <w:rPr>
            <w:color w:val="000000" w:themeColor="text1"/>
            <w:sz w:val="22"/>
            <w:szCs w:val="22"/>
          </w:rPr>
          <w:t>(1997)</w:t>
        </w:r>
        <w:r w:rsidR="008E36C1" w:rsidRPr="006F2DC3">
          <w:rPr>
            <w:color w:val="000000" w:themeColor="text1"/>
            <w:sz w:val="22"/>
            <w:szCs w:val="22"/>
          </w:rPr>
          <w:t>.</w:t>
        </w:r>
        <w:r w:rsidR="00A06C2E">
          <w:rPr>
            <w:color w:val="000000" w:themeColor="text1"/>
            <w:sz w:val="22"/>
            <w:szCs w:val="22"/>
          </w:rPr>
          <w:t xml:space="preserve"> </w:t>
        </w:r>
      </w:hyperlink>
      <w:r w:rsidR="00352BFC" w:rsidRPr="006F2DC3">
        <w:rPr>
          <w:color w:val="000000" w:themeColor="text1"/>
          <w:sz w:val="22"/>
          <w:szCs w:val="22"/>
        </w:rPr>
        <w:t xml:space="preserve"> </w:t>
      </w:r>
    </w:p>
    <w:p w14:paraId="071AE484" w14:textId="4B6C82E2"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845" w:author="Roza, Caio G" w:date="2023-04-06T23:06:00Z">
        <w:r w:rsidRPr="006F2DC3">
          <w:rPr>
            <w:color w:val="000000" w:themeColor="text1"/>
            <w:sz w:val="22"/>
            <w:szCs w:val="22"/>
          </w:rPr>
          <w:t xml:space="preserve">61. </w:t>
        </w:r>
        <w:r w:rsidRPr="006F2DC3">
          <w:rPr>
            <w:color w:val="000000" w:themeColor="text1"/>
            <w:sz w:val="22"/>
            <w:szCs w:val="22"/>
          </w:rPr>
          <w:tab/>
        </w:r>
      </w:ins>
      <w:hyperlink r:id="rId1101">
        <w:r w:rsidRPr="006F2DC3">
          <w:rPr>
            <w:color w:val="000000" w:themeColor="text1"/>
            <w:sz w:val="22"/>
            <w:szCs w:val="22"/>
          </w:rPr>
          <w:t xml:space="preserve">P. Kareiva, Why worry about the maturing of a science? </w:t>
        </w:r>
      </w:hyperlink>
      <w:hyperlink r:id="rId1102">
        <w:r w:rsidRPr="006F2DC3">
          <w:rPr>
            <w:i/>
            <w:color w:val="000000" w:themeColor="text1"/>
            <w:sz w:val="22"/>
            <w:szCs w:val="22"/>
          </w:rPr>
          <w:t>EcoEssays Series</w:t>
        </w:r>
      </w:hyperlink>
      <w:del w:id="846" w:author="Roza, Caio G" w:date="2023-04-06T23:06:00Z">
        <w:r w:rsidRPr="006F2DC3">
          <w:rPr>
            <w:color w:val="000000" w:themeColor="text1"/>
            <w:sz w:val="22"/>
            <w:szCs w:val="22"/>
          </w:rPr>
          <w:delText xml:space="preserve">61. </w:delText>
        </w:r>
        <w:r w:rsidRPr="006F2DC3">
          <w:rPr>
            <w:color w:val="000000" w:themeColor="text1"/>
            <w:sz w:val="22"/>
            <w:szCs w:val="22"/>
          </w:rPr>
          <w:tab/>
          <w:delText xml:space="preserve">P. Kareiva, Why worry about the maturing of a science? </w:delText>
        </w:r>
        <w:r w:rsidRPr="006F2DC3">
          <w:rPr>
            <w:i/>
            <w:color w:val="000000" w:themeColor="text1"/>
            <w:sz w:val="22"/>
            <w:szCs w:val="22"/>
          </w:rPr>
          <w:delText>EcoEssays Series</w:delText>
        </w:r>
        <w:r w:rsidR="0098179A" w:rsidRPr="006F2DC3">
          <w:rPr>
            <w:i/>
            <w:color w:val="000000" w:themeColor="text1"/>
            <w:sz w:val="22"/>
            <w:szCs w:val="22"/>
          </w:rPr>
          <w:delText>.</w:delText>
        </w:r>
        <w:r w:rsidR="007427F2" w:rsidRPr="006F2DC3">
          <w:rPr>
            <w:i/>
            <w:color w:val="000000" w:themeColor="text1"/>
            <w:sz w:val="22"/>
            <w:szCs w:val="22"/>
          </w:rPr>
          <w:delText xml:space="preserve"> </w:delText>
        </w:r>
        <w:r w:rsidR="007427F2" w:rsidRPr="006F2DC3">
          <w:rPr>
            <w:b/>
            <w:bCs/>
            <w:iCs/>
            <w:color w:val="000000" w:themeColor="text1"/>
            <w:sz w:val="22"/>
            <w:szCs w:val="22"/>
          </w:rPr>
          <w:delText>1</w:delText>
        </w:r>
        <w:r w:rsidRPr="006F2DC3">
          <w:rPr>
            <w:color w:val="000000" w:themeColor="text1"/>
            <w:sz w:val="22"/>
            <w:szCs w:val="22"/>
          </w:rPr>
          <w:delText xml:space="preserve"> (1997).</w:delText>
        </w:r>
      </w:del>
      <w:ins w:id="847" w:author="Roza, Caio G" w:date="2023-04-06T23:06:00Z">
        <w:r w:rsidR="0098179A" w:rsidRPr="006F2DC3">
          <w:rPr>
            <w:i/>
            <w:color w:val="000000" w:themeColor="text1"/>
            <w:sz w:val="22"/>
            <w:szCs w:val="22"/>
          </w:rPr>
          <w:t>.</w:t>
        </w:r>
        <w:r w:rsidR="007427F2" w:rsidRPr="006F2DC3">
          <w:rPr>
            <w:i/>
            <w:color w:val="000000" w:themeColor="text1"/>
            <w:sz w:val="22"/>
            <w:szCs w:val="22"/>
          </w:rPr>
          <w:t xml:space="preserve"> </w:t>
        </w:r>
        <w:r w:rsidR="007427F2" w:rsidRPr="006F2DC3">
          <w:rPr>
            <w:b/>
            <w:bCs/>
            <w:iCs/>
            <w:color w:val="000000" w:themeColor="text1"/>
            <w:sz w:val="22"/>
            <w:szCs w:val="22"/>
          </w:rPr>
          <w:t>1</w:t>
        </w:r>
      </w:ins>
      <w:hyperlink r:id="rId1103">
        <w:r w:rsidRPr="006F2DC3">
          <w:rPr>
            <w:color w:val="000000" w:themeColor="text1"/>
            <w:sz w:val="22"/>
            <w:szCs w:val="22"/>
          </w:rPr>
          <w:t xml:space="preserve"> (1997).</w:t>
        </w:r>
      </w:hyperlink>
    </w:p>
    <w:p w14:paraId="2DBD47A3" w14:textId="5F4BA68E"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848" w:author="Roza, Caio G" w:date="2023-04-06T23:06:00Z">
        <w:r w:rsidRPr="006F2DC3">
          <w:rPr>
            <w:color w:val="000000" w:themeColor="text1"/>
            <w:sz w:val="22"/>
            <w:szCs w:val="22"/>
          </w:rPr>
          <w:t xml:space="preserve">62. </w:t>
        </w:r>
        <w:r w:rsidRPr="006F2DC3">
          <w:rPr>
            <w:color w:val="000000" w:themeColor="text1"/>
            <w:sz w:val="22"/>
            <w:szCs w:val="22"/>
          </w:rPr>
          <w:tab/>
        </w:r>
      </w:ins>
      <w:hyperlink r:id="rId1104">
        <w:r w:rsidRPr="006F2DC3">
          <w:rPr>
            <w:color w:val="000000" w:themeColor="text1"/>
            <w:sz w:val="22"/>
            <w:szCs w:val="22"/>
          </w:rPr>
          <w:t xml:space="preserve">E. Delmas, M. Besson, M.-H. Brice, L. A. Burkle, G. V. Dalla Riva, M.-J. Fortin, D. Gravel, P. R. Guimarães Jr, D. H. Hembry, E. A. Newman, J. M. Olesen, M. M. Pires, J. D. Yeakel, T. Poisot, Analysing ecological networks of species interactions. </w:t>
        </w:r>
      </w:hyperlink>
      <w:hyperlink r:id="rId1105">
        <w:r w:rsidRPr="006F2DC3">
          <w:rPr>
            <w:i/>
            <w:color w:val="000000" w:themeColor="text1"/>
            <w:sz w:val="22"/>
            <w:szCs w:val="22"/>
          </w:rPr>
          <w:t>Biol. Rev. Camb. Philos. Soc.</w:t>
        </w:r>
      </w:hyperlink>
      <w:del w:id="849" w:author="Roza, Caio G" w:date="2023-04-06T23:06:00Z">
        <w:r w:rsidRPr="006F2DC3">
          <w:rPr>
            <w:color w:val="000000" w:themeColor="text1"/>
            <w:sz w:val="22"/>
            <w:szCs w:val="22"/>
          </w:rPr>
          <w:delText xml:space="preserve">62. </w:delText>
        </w:r>
        <w:r w:rsidRPr="006F2DC3">
          <w:rPr>
            <w:color w:val="000000" w:themeColor="text1"/>
            <w:sz w:val="22"/>
            <w:szCs w:val="22"/>
          </w:rPr>
          <w:tab/>
          <w:delText xml:space="preserve">E. Delmas, M. Besson, M.-H. Brice, L. A. Burkle, G. V. Dalla Riva, M.-J. Fortin, D. Gravel, P. R. Guimarães Jr, D. H. Hembry, E. A. Newman, J. M. Olesen, M. M. Pires, J. D. Yeakel, T. Poisot, Analysing ecological networks of species interactions. </w:delText>
        </w:r>
        <w:r w:rsidRPr="006F2DC3">
          <w:rPr>
            <w:i/>
            <w:color w:val="000000" w:themeColor="text1"/>
            <w:sz w:val="22"/>
            <w:szCs w:val="22"/>
          </w:rPr>
          <w:delText>Biol. Rev. Camb. Philos. Soc.</w:delText>
        </w:r>
        <w:r w:rsidR="002758ED" w:rsidRPr="006F2DC3">
          <w:rPr>
            <w:i/>
            <w:color w:val="000000" w:themeColor="text1"/>
            <w:sz w:val="22"/>
            <w:szCs w:val="22"/>
          </w:rPr>
          <w:delText xml:space="preserve"> </w:delText>
        </w:r>
        <w:r w:rsidR="002758ED" w:rsidRPr="006F2DC3">
          <w:rPr>
            <w:b/>
            <w:bCs/>
            <w:iCs/>
            <w:color w:val="000000" w:themeColor="text1"/>
            <w:sz w:val="22"/>
            <w:szCs w:val="22"/>
          </w:rPr>
          <w:delText>94</w:delText>
        </w:r>
        <w:r w:rsidR="002758ED" w:rsidRPr="006F2DC3">
          <w:rPr>
            <w:color w:val="000000" w:themeColor="text1"/>
            <w:sz w:val="22"/>
            <w:szCs w:val="22"/>
          </w:rPr>
          <w:delText>,</w:delText>
        </w:r>
        <w:r w:rsidR="0098179A" w:rsidRPr="006F2DC3">
          <w:rPr>
            <w:color w:val="000000" w:themeColor="text1"/>
            <w:sz w:val="22"/>
            <w:szCs w:val="22"/>
          </w:rPr>
          <w:delText xml:space="preserve"> 16–36</w:delText>
        </w:r>
        <w:r w:rsidRPr="006F2DC3">
          <w:rPr>
            <w:color w:val="000000" w:themeColor="text1"/>
            <w:sz w:val="22"/>
            <w:szCs w:val="22"/>
          </w:rPr>
          <w:delText xml:space="preserve"> (2018).</w:delText>
        </w:r>
      </w:del>
      <w:ins w:id="850" w:author="Roza, Caio G" w:date="2023-04-06T23:06:00Z">
        <w:r w:rsidR="002758ED" w:rsidRPr="006F2DC3">
          <w:rPr>
            <w:i/>
            <w:color w:val="000000" w:themeColor="text1"/>
            <w:sz w:val="22"/>
            <w:szCs w:val="22"/>
          </w:rPr>
          <w:t xml:space="preserve"> </w:t>
        </w:r>
        <w:r w:rsidR="002758ED" w:rsidRPr="006F2DC3">
          <w:rPr>
            <w:b/>
            <w:bCs/>
            <w:iCs/>
            <w:color w:val="000000" w:themeColor="text1"/>
            <w:sz w:val="22"/>
            <w:szCs w:val="22"/>
          </w:rPr>
          <w:t>94</w:t>
        </w:r>
        <w:r w:rsidR="002758ED" w:rsidRPr="006F2DC3">
          <w:rPr>
            <w:color w:val="000000" w:themeColor="text1"/>
            <w:sz w:val="22"/>
            <w:szCs w:val="22"/>
          </w:rPr>
          <w:t>,</w:t>
        </w:r>
        <w:r w:rsidR="0098179A" w:rsidRPr="006F2DC3">
          <w:rPr>
            <w:color w:val="000000" w:themeColor="text1"/>
            <w:sz w:val="22"/>
            <w:szCs w:val="22"/>
          </w:rPr>
          <w:t xml:space="preserve"> 16–36</w:t>
        </w:r>
      </w:ins>
      <w:hyperlink r:id="rId1106">
        <w:r w:rsidRPr="006F2DC3">
          <w:rPr>
            <w:color w:val="000000" w:themeColor="text1"/>
            <w:sz w:val="22"/>
            <w:szCs w:val="22"/>
          </w:rPr>
          <w:t xml:space="preserve"> (2018)</w:t>
        </w:r>
      </w:hyperlink>
      <w:hyperlink r:id="rId1107">
        <w:r w:rsidRPr="006F2DC3">
          <w:rPr>
            <w:color w:val="000000" w:themeColor="text1"/>
            <w:sz w:val="22"/>
            <w:szCs w:val="22"/>
          </w:rPr>
          <w:t>.</w:t>
        </w:r>
      </w:hyperlink>
    </w:p>
    <w:p w14:paraId="51720E15"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51" w:author="Roza, Caio G" w:date="2023-04-06T23:06:00Z">
        <w:r w:rsidRPr="006F2DC3">
          <w:rPr>
            <w:color w:val="000000" w:themeColor="text1"/>
            <w:sz w:val="22"/>
            <w:szCs w:val="22"/>
          </w:rPr>
          <w:delText xml:space="preserve">63. </w:delText>
        </w:r>
        <w:r w:rsidRPr="006F2DC3">
          <w:rPr>
            <w:color w:val="000000" w:themeColor="text1"/>
            <w:sz w:val="22"/>
            <w:szCs w:val="22"/>
          </w:rPr>
          <w:tab/>
          <w:delText xml:space="preserve">R. V. O’Neill, A. R. Johnson, A. W. King, A hierarchical framework for the analysis of scale. </w:delText>
        </w:r>
        <w:r w:rsidRPr="006F2DC3">
          <w:rPr>
            <w:i/>
            <w:color w:val="000000" w:themeColor="text1"/>
            <w:sz w:val="22"/>
            <w:szCs w:val="22"/>
          </w:rPr>
          <w:delText>Landsc. Ecol.</w:delText>
        </w:r>
        <w:r w:rsidRPr="006F2DC3">
          <w:rPr>
            <w:color w:val="000000" w:themeColor="text1"/>
            <w:sz w:val="22"/>
            <w:szCs w:val="22"/>
          </w:rPr>
          <w:delText xml:space="preserve"> </w:delText>
        </w:r>
        <w:r w:rsidRPr="006F2DC3">
          <w:rPr>
            <w:b/>
            <w:color w:val="000000" w:themeColor="text1"/>
            <w:sz w:val="22"/>
            <w:szCs w:val="22"/>
          </w:rPr>
          <w:delText>3</w:delText>
        </w:r>
        <w:r w:rsidRPr="006F2DC3">
          <w:rPr>
            <w:color w:val="000000" w:themeColor="text1"/>
            <w:sz w:val="22"/>
            <w:szCs w:val="22"/>
          </w:rPr>
          <w:delText>, 193–205 (1989).</w:delText>
        </w:r>
      </w:del>
      <w:ins w:id="852" w:author="Roza, Caio G" w:date="2023-04-06T23:06:00Z">
        <w:r w:rsidRPr="006F2DC3">
          <w:rPr>
            <w:color w:val="000000" w:themeColor="text1"/>
            <w:sz w:val="22"/>
            <w:szCs w:val="22"/>
          </w:rPr>
          <w:t xml:space="preserve">63. </w:t>
        </w:r>
        <w:r w:rsidRPr="006F2DC3">
          <w:rPr>
            <w:color w:val="000000" w:themeColor="text1"/>
            <w:sz w:val="22"/>
            <w:szCs w:val="22"/>
          </w:rPr>
          <w:tab/>
        </w:r>
      </w:ins>
      <w:hyperlink r:id="rId1108">
        <w:r w:rsidRPr="006F2DC3">
          <w:rPr>
            <w:color w:val="000000" w:themeColor="text1"/>
            <w:sz w:val="22"/>
            <w:szCs w:val="22"/>
          </w:rPr>
          <w:t xml:space="preserve">R. V. O’Neill, A. R. Johnson, A. W. King, A hierarchical framework for the analysis of scale. </w:t>
        </w:r>
      </w:hyperlink>
      <w:hyperlink r:id="rId1109">
        <w:r w:rsidRPr="006F2DC3">
          <w:rPr>
            <w:i/>
            <w:color w:val="000000" w:themeColor="text1"/>
            <w:sz w:val="22"/>
            <w:szCs w:val="22"/>
          </w:rPr>
          <w:t>Landsc. Ecol.</w:t>
        </w:r>
      </w:hyperlink>
      <w:hyperlink r:id="rId1110">
        <w:r w:rsidRPr="006F2DC3">
          <w:rPr>
            <w:color w:val="000000" w:themeColor="text1"/>
            <w:sz w:val="22"/>
            <w:szCs w:val="22"/>
          </w:rPr>
          <w:t xml:space="preserve"> </w:t>
        </w:r>
      </w:hyperlink>
      <w:hyperlink r:id="rId1111">
        <w:r w:rsidRPr="006F2DC3">
          <w:rPr>
            <w:b/>
            <w:color w:val="000000" w:themeColor="text1"/>
            <w:sz w:val="22"/>
            <w:szCs w:val="22"/>
          </w:rPr>
          <w:t>3</w:t>
        </w:r>
      </w:hyperlink>
      <w:hyperlink r:id="rId1112">
        <w:r w:rsidRPr="006F2DC3">
          <w:rPr>
            <w:color w:val="000000" w:themeColor="text1"/>
            <w:sz w:val="22"/>
            <w:szCs w:val="22"/>
          </w:rPr>
          <w:t>, 193–205 (1989).</w:t>
        </w:r>
      </w:hyperlink>
    </w:p>
    <w:p w14:paraId="1F931B9D"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53" w:author="Roza, Caio G" w:date="2023-04-06T23:06:00Z">
        <w:r w:rsidRPr="006F2DC3">
          <w:rPr>
            <w:color w:val="000000" w:themeColor="text1"/>
            <w:sz w:val="22"/>
            <w:szCs w:val="22"/>
          </w:rPr>
          <w:delText xml:space="preserve">64. </w:delText>
        </w:r>
        <w:r w:rsidRPr="006F2DC3">
          <w:rPr>
            <w:color w:val="000000" w:themeColor="text1"/>
            <w:sz w:val="22"/>
            <w:szCs w:val="22"/>
          </w:rPr>
          <w:tab/>
          <w:delText xml:space="preserve">J. Wu, O. L. Loucks, From Balance of Nature to Hierarchical Patch Dynamics: A Paradigm Shift in Ecology. </w:delText>
        </w:r>
        <w:r w:rsidRPr="006F2DC3">
          <w:rPr>
            <w:i/>
            <w:color w:val="000000" w:themeColor="text1"/>
            <w:sz w:val="22"/>
            <w:szCs w:val="22"/>
          </w:rPr>
          <w:delText>Q. Rev. Biol.</w:delText>
        </w:r>
        <w:r w:rsidRPr="006F2DC3">
          <w:rPr>
            <w:color w:val="000000" w:themeColor="text1"/>
            <w:sz w:val="22"/>
            <w:szCs w:val="22"/>
          </w:rPr>
          <w:delText xml:space="preserve"> </w:delText>
        </w:r>
        <w:r w:rsidRPr="006F2DC3">
          <w:rPr>
            <w:b/>
            <w:color w:val="000000" w:themeColor="text1"/>
            <w:sz w:val="22"/>
            <w:szCs w:val="22"/>
          </w:rPr>
          <w:delText>70</w:delText>
        </w:r>
        <w:r w:rsidRPr="006F2DC3">
          <w:rPr>
            <w:color w:val="000000" w:themeColor="text1"/>
            <w:sz w:val="22"/>
            <w:szCs w:val="22"/>
          </w:rPr>
          <w:delText>, 439–466 (1995).</w:delText>
        </w:r>
      </w:del>
      <w:ins w:id="854" w:author="Roza, Caio G" w:date="2023-04-06T23:06:00Z">
        <w:r w:rsidRPr="006F2DC3">
          <w:rPr>
            <w:color w:val="000000" w:themeColor="text1"/>
            <w:sz w:val="22"/>
            <w:szCs w:val="22"/>
          </w:rPr>
          <w:t xml:space="preserve">64. </w:t>
        </w:r>
        <w:r w:rsidRPr="006F2DC3">
          <w:rPr>
            <w:color w:val="000000" w:themeColor="text1"/>
            <w:sz w:val="22"/>
            <w:szCs w:val="22"/>
          </w:rPr>
          <w:tab/>
        </w:r>
      </w:ins>
      <w:hyperlink r:id="rId1113">
        <w:r w:rsidRPr="006F2DC3">
          <w:rPr>
            <w:color w:val="000000" w:themeColor="text1"/>
            <w:sz w:val="22"/>
            <w:szCs w:val="22"/>
          </w:rPr>
          <w:t xml:space="preserve">J. Wu, O. L. Loucks, From Balance of Nature to </w:t>
        </w:r>
        <w:r w:rsidRPr="006F2DC3">
          <w:rPr>
            <w:color w:val="000000" w:themeColor="text1"/>
            <w:sz w:val="22"/>
            <w:szCs w:val="22"/>
          </w:rPr>
          <w:lastRenderedPageBreak/>
          <w:t xml:space="preserve">Hierarchical Patch Dynamics: A Paradigm Shift in Ecology. </w:t>
        </w:r>
      </w:hyperlink>
      <w:hyperlink r:id="rId1114">
        <w:r w:rsidRPr="006F2DC3">
          <w:rPr>
            <w:i/>
            <w:color w:val="000000" w:themeColor="text1"/>
            <w:sz w:val="22"/>
            <w:szCs w:val="22"/>
          </w:rPr>
          <w:t>Q. Rev. Biol.</w:t>
        </w:r>
      </w:hyperlink>
      <w:hyperlink r:id="rId1115">
        <w:r w:rsidRPr="006F2DC3">
          <w:rPr>
            <w:color w:val="000000" w:themeColor="text1"/>
            <w:sz w:val="22"/>
            <w:szCs w:val="22"/>
          </w:rPr>
          <w:t xml:space="preserve"> </w:t>
        </w:r>
      </w:hyperlink>
      <w:hyperlink r:id="rId1116">
        <w:r w:rsidRPr="006F2DC3">
          <w:rPr>
            <w:b/>
            <w:color w:val="000000" w:themeColor="text1"/>
            <w:sz w:val="22"/>
            <w:szCs w:val="22"/>
          </w:rPr>
          <w:t>70</w:t>
        </w:r>
      </w:hyperlink>
      <w:hyperlink r:id="rId1117">
        <w:r w:rsidRPr="006F2DC3">
          <w:rPr>
            <w:color w:val="000000" w:themeColor="text1"/>
            <w:sz w:val="22"/>
            <w:szCs w:val="22"/>
          </w:rPr>
          <w:t>, 439–466 (1995).</w:t>
        </w:r>
      </w:hyperlink>
    </w:p>
    <w:p w14:paraId="699723A9"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55" w:author="Roza, Caio G" w:date="2023-04-06T23:06:00Z">
        <w:r w:rsidRPr="006F2DC3">
          <w:rPr>
            <w:color w:val="000000" w:themeColor="text1"/>
            <w:sz w:val="22"/>
            <w:szCs w:val="22"/>
          </w:rPr>
          <w:delText xml:space="preserve">65. </w:delText>
        </w:r>
        <w:r w:rsidRPr="006F2DC3">
          <w:rPr>
            <w:color w:val="000000" w:themeColor="text1"/>
            <w:sz w:val="22"/>
            <w:szCs w:val="22"/>
          </w:rPr>
          <w:tab/>
          <w:delText xml:space="preserve">E. A. Newman, M. C. Kennedy, D. A. Falk, D. McKenzie, Scaling and Complexity in Landscape Ecology. </w:delText>
        </w:r>
        <w:r w:rsidRPr="006F2DC3">
          <w:rPr>
            <w:i/>
            <w:color w:val="000000" w:themeColor="text1"/>
            <w:sz w:val="22"/>
            <w:szCs w:val="22"/>
          </w:rPr>
          <w:delText>Frontiers in Ecology and Evolution</w:delText>
        </w:r>
        <w:r w:rsidRPr="006F2DC3">
          <w:rPr>
            <w:color w:val="000000" w:themeColor="text1"/>
            <w:sz w:val="22"/>
            <w:szCs w:val="22"/>
          </w:rPr>
          <w:delText xml:space="preserve">. </w:delText>
        </w:r>
        <w:r w:rsidRPr="006F2DC3">
          <w:rPr>
            <w:b/>
            <w:color w:val="000000" w:themeColor="text1"/>
            <w:sz w:val="22"/>
            <w:szCs w:val="22"/>
          </w:rPr>
          <w:delText>7</w:delText>
        </w:r>
        <w:r w:rsidRPr="006F2DC3">
          <w:rPr>
            <w:color w:val="000000" w:themeColor="text1"/>
            <w:sz w:val="22"/>
            <w:szCs w:val="22"/>
          </w:rPr>
          <w:delText>, 1–16 (2019).</w:delText>
        </w:r>
      </w:del>
      <w:ins w:id="856" w:author="Roza, Caio G" w:date="2023-04-06T23:06:00Z">
        <w:r w:rsidRPr="006F2DC3">
          <w:rPr>
            <w:color w:val="000000" w:themeColor="text1"/>
            <w:sz w:val="22"/>
            <w:szCs w:val="22"/>
          </w:rPr>
          <w:t xml:space="preserve">65. </w:t>
        </w:r>
        <w:r w:rsidRPr="006F2DC3">
          <w:rPr>
            <w:color w:val="000000" w:themeColor="text1"/>
            <w:sz w:val="22"/>
            <w:szCs w:val="22"/>
          </w:rPr>
          <w:tab/>
        </w:r>
      </w:ins>
      <w:hyperlink r:id="rId1118">
        <w:r w:rsidRPr="006F2DC3">
          <w:rPr>
            <w:color w:val="000000" w:themeColor="text1"/>
            <w:sz w:val="22"/>
            <w:szCs w:val="22"/>
          </w:rPr>
          <w:t xml:space="preserve">E. A. Newman, M. C. Kennedy, D. A. Falk, D. McKenzie, Scaling and Complexity in Landscape Ecology. </w:t>
        </w:r>
      </w:hyperlink>
      <w:hyperlink r:id="rId1119">
        <w:r w:rsidRPr="006F2DC3">
          <w:rPr>
            <w:i/>
            <w:color w:val="000000" w:themeColor="text1"/>
            <w:sz w:val="22"/>
            <w:szCs w:val="22"/>
          </w:rPr>
          <w:t>Frontiers in Ecology and Evolution</w:t>
        </w:r>
      </w:hyperlink>
      <w:hyperlink r:id="rId1120">
        <w:r w:rsidRPr="006F2DC3">
          <w:rPr>
            <w:color w:val="000000" w:themeColor="text1"/>
            <w:sz w:val="22"/>
            <w:szCs w:val="22"/>
          </w:rPr>
          <w:t xml:space="preserve">. </w:t>
        </w:r>
      </w:hyperlink>
      <w:hyperlink r:id="rId1121">
        <w:r w:rsidRPr="006F2DC3">
          <w:rPr>
            <w:b/>
            <w:color w:val="000000" w:themeColor="text1"/>
            <w:sz w:val="22"/>
            <w:szCs w:val="22"/>
          </w:rPr>
          <w:t>7</w:t>
        </w:r>
      </w:hyperlink>
      <w:hyperlink r:id="rId1122">
        <w:r w:rsidRPr="006F2DC3">
          <w:rPr>
            <w:color w:val="000000" w:themeColor="text1"/>
            <w:sz w:val="22"/>
            <w:szCs w:val="22"/>
          </w:rPr>
          <w:t>, 1–16 (2019).</w:t>
        </w:r>
      </w:hyperlink>
    </w:p>
    <w:p w14:paraId="663FEB20" w14:textId="706F20C0"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857" w:author="Roza, Caio G" w:date="2023-04-06T23:06:00Z">
        <w:r w:rsidRPr="006F2DC3">
          <w:rPr>
            <w:color w:val="000000" w:themeColor="text1"/>
            <w:sz w:val="22"/>
            <w:szCs w:val="22"/>
          </w:rPr>
          <w:t xml:space="preserve">66. </w:t>
        </w:r>
        <w:r w:rsidRPr="006F2DC3">
          <w:rPr>
            <w:color w:val="000000" w:themeColor="text1"/>
            <w:sz w:val="22"/>
            <w:szCs w:val="22"/>
          </w:rPr>
          <w:tab/>
          <w:t xml:space="preserve">R. V. O’Neill, </w:t>
        </w:r>
        <w:r w:rsidR="009D3877" w:rsidRPr="00E91065">
          <w:rPr>
            <w:color w:val="000000" w:themeColor="text1"/>
            <w:sz w:val="22"/>
            <w:szCs w:val="22"/>
            <w:highlight w:val="yellow"/>
          </w:rPr>
          <w:t>“</w:t>
        </w:r>
        <w:r w:rsidRPr="006F2DC3">
          <w:rPr>
            <w:color w:val="000000" w:themeColor="text1"/>
            <w:sz w:val="22"/>
            <w:szCs w:val="22"/>
          </w:rPr>
          <w:t>Transmutations across hierarchical levels</w:t>
        </w:r>
        <w:r w:rsidR="009D3877" w:rsidRPr="00E91065">
          <w:rPr>
            <w:color w:val="000000" w:themeColor="text1"/>
            <w:sz w:val="22"/>
            <w:szCs w:val="22"/>
            <w:highlight w:val="yellow"/>
          </w:rPr>
          <w:t>?</w:t>
        </w:r>
        <w:r w:rsidRPr="006F2DC3">
          <w:rPr>
            <w:color w:val="000000" w:themeColor="text1"/>
            <w:sz w:val="22"/>
            <w:szCs w:val="22"/>
          </w:rPr>
          <w:t xml:space="preserve"> in </w:t>
        </w:r>
        <w:r w:rsidRPr="006F2DC3">
          <w:rPr>
            <w:i/>
            <w:color w:val="000000" w:themeColor="text1"/>
            <w:sz w:val="22"/>
            <w:szCs w:val="22"/>
          </w:rPr>
          <w:t>Systems Analysis of Ecosystems</w:t>
        </w:r>
        <w:r w:rsidRPr="006F2DC3">
          <w:rPr>
            <w:color w:val="000000" w:themeColor="text1"/>
            <w:sz w:val="22"/>
            <w:szCs w:val="22"/>
          </w:rPr>
          <w:t>, G.S. Innis and R.V. O’Neill., Ed.</w:t>
        </w:r>
        <w:r w:rsidR="0091753E" w:rsidRPr="00E91065">
          <w:rPr>
            <w:color w:val="000000" w:themeColor="text1"/>
            <w:sz w:val="22"/>
            <w:szCs w:val="22"/>
            <w:highlight w:val="yellow"/>
          </w:rPr>
          <w:t>, 58–78</w:t>
        </w:r>
        <w:r w:rsidRPr="006F2DC3">
          <w:rPr>
            <w:color w:val="000000" w:themeColor="text1"/>
            <w:sz w:val="22"/>
            <w:szCs w:val="22"/>
          </w:rPr>
          <w:t xml:space="preserve"> (International Cooperative Publishing House, Fairland, Maryland, 1977).</w:t>
        </w:r>
      </w:ins>
      <w:del w:id="858" w:author="Roza, Caio G" w:date="2023-04-06T23:06:00Z">
        <w:r w:rsidRPr="006F2DC3">
          <w:rPr>
            <w:color w:val="000000" w:themeColor="text1"/>
            <w:sz w:val="22"/>
            <w:szCs w:val="22"/>
          </w:rPr>
          <w:delText xml:space="preserve">66. </w:delText>
        </w:r>
        <w:r w:rsidRPr="006F2DC3">
          <w:rPr>
            <w:color w:val="000000" w:themeColor="text1"/>
            <w:sz w:val="22"/>
            <w:szCs w:val="22"/>
          </w:rPr>
          <w:tab/>
        </w:r>
      </w:del>
      <w:hyperlink r:id="rId1123">
        <w:r w:rsidRPr="006F2DC3">
          <w:rPr>
            <w:color w:val="000000" w:themeColor="text1"/>
            <w:sz w:val="22"/>
            <w:szCs w:val="22"/>
          </w:rPr>
          <w:t xml:space="preserve">R. V. O’Neill, "Transmutations across hierarchical levels" in </w:t>
        </w:r>
      </w:hyperlink>
      <w:hyperlink r:id="rId1124">
        <w:r w:rsidRPr="006F2DC3">
          <w:rPr>
            <w:i/>
            <w:color w:val="000000" w:themeColor="text1"/>
            <w:sz w:val="22"/>
            <w:szCs w:val="22"/>
          </w:rPr>
          <w:t>Systems Analysis of Ecosystems</w:t>
        </w:r>
      </w:hyperlink>
      <w:hyperlink r:id="rId1125">
        <w:r w:rsidRPr="006F2DC3">
          <w:rPr>
            <w:color w:val="000000" w:themeColor="text1"/>
            <w:sz w:val="22"/>
            <w:szCs w:val="22"/>
          </w:rPr>
          <w:t>, G.S. Innis and R.V. O’Neill., Ed. (International Cooperative Publishing House, Fairland, Maryland, 1977</w:t>
        </w:r>
      </w:hyperlink>
      <w:hyperlink r:id="rId1126">
        <w:r w:rsidRPr="006F2DC3">
          <w:rPr>
            <w:color w:val="000000" w:themeColor="text1"/>
            <w:sz w:val="22"/>
            <w:szCs w:val="22"/>
          </w:rPr>
          <w:t>), pp. 58–78.</w:t>
        </w:r>
      </w:hyperlink>
    </w:p>
    <w:p w14:paraId="3D2C1792" w14:textId="42D34A49"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59" w:author="Roza, Caio G" w:date="2023-04-06T23:06:00Z">
        <w:r w:rsidRPr="006F2DC3">
          <w:rPr>
            <w:color w:val="000000" w:themeColor="text1"/>
            <w:sz w:val="22"/>
            <w:szCs w:val="22"/>
          </w:rPr>
          <w:delText xml:space="preserve">67. </w:delText>
        </w:r>
        <w:r w:rsidRPr="006F2DC3">
          <w:rPr>
            <w:color w:val="000000" w:themeColor="text1"/>
            <w:sz w:val="22"/>
            <w:szCs w:val="22"/>
          </w:rPr>
          <w:tab/>
          <w:delText xml:space="preserve">S. A. Levin, The problem of pattern and scale in ecology: The Robert H. </w:delText>
        </w:r>
        <w:r w:rsidR="00F95315" w:rsidRPr="006F2DC3">
          <w:rPr>
            <w:color w:val="000000" w:themeColor="text1"/>
            <w:sz w:val="22"/>
            <w:szCs w:val="22"/>
          </w:rPr>
          <w:delText>M</w:delText>
        </w:r>
        <w:r w:rsidRPr="006F2DC3">
          <w:rPr>
            <w:color w:val="000000" w:themeColor="text1"/>
            <w:sz w:val="22"/>
            <w:szCs w:val="22"/>
          </w:rPr>
          <w:delText>ac</w:delText>
        </w:r>
        <w:r w:rsidR="00F95315" w:rsidRPr="006F2DC3">
          <w:rPr>
            <w:color w:val="000000" w:themeColor="text1"/>
            <w:sz w:val="22"/>
            <w:szCs w:val="22"/>
          </w:rPr>
          <w:delText>A</w:delText>
        </w:r>
        <w:r w:rsidRPr="006F2DC3">
          <w:rPr>
            <w:color w:val="000000" w:themeColor="text1"/>
            <w:sz w:val="22"/>
            <w:szCs w:val="22"/>
          </w:rPr>
          <w:delText xml:space="preserve">rthur award lecture. </w:delText>
        </w:r>
        <w:r w:rsidRPr="006F2DC3">
          <w:rPr>
            <w:i/>
            <w:color w:val="000000" w:themeColor="text1"/>
            <w:sz w:val="22"/>
            <w:szCs w:val="22"/>
          </w:rPr>
          <w:delText>Ecology</w:delText>
        </w:r>
        <w:r w:rsidRPr="006F2DC3">
          <w:rPr>
            <w:color w:val="000000" w:themeColor="text1"/>
            <w:sz w:val="22"/>
            <w:szCs w:val="22"/>
          </w:rPr>
          <w:delText xml:space="preserve">. </w:delText>
        </w:r>
        <w:r w:rsidRPr="006F2DC3">
          <w:rPr>
            <w:b/>
            <w:color w:val="000000" w:themeColor="text1"/>
            <w:sz w:val="22"/>
            <w:szCs w:val="22"/>
          </w:rPr>
          <w:delText>73</w:delText>
        </w:r>
        <w:r w:rsidRPr="006F2DC3">
          <w:rPr>
            <w:color w:val="000000" w:themeColor="text1"/>
            <w:sz w:val="22"/>
            <w:szCs w:val="22"/>
          </w:rPr>
          <w:delText>, 1943–1967 (1992).</w:delText>
        </w:r>
      </w:del>
      <w:ins w:id="860" w:author="Roza, Caio G" w:date="2023-04-06T23:06:00Z">
        <w:r w:rsidRPr="006F2DC3">
          <w:rPr>
            <w:color w:val="000000" w:themeColor="text1"/>
            <w:sz w:val="22"/>
            <w:szCs w:val="22"/>
          </w:rPr>
          <w:t xml:space="preserve">67. </w:t>
        </w:r>
        <w:r w:rsidRPr="006F2DC3">
          <w:rPr>
            <w:color w:val="000000" w:themeColor="text1"/>
            <w:sz w:val="22"/>
            <w:szCs w:val="22"/>
          </w:rPr>
          <w:tab/>
        </w:r>
      </w:ins>
      <w:hyperlink r:id="rId1127">
        <w:r w:rsidRPr="006F2DC3">
          <w:rPr>
            <w:color w:val="000000" w:themeColor="text1"/>
            <w:sz w:val="22"/>
            <w:szCs w:val="22"/>
          </w:rPr>
          <w:t xml:space="preserve">S. A. Levin, The problem of pattern and scale in ecology: The Robert H. </w:t>
        </w:r>
        <w:r w:rsidR="00F95315" w:rsidRPr="006F2DC3">
          <w:rPr>
            <w:color w:val="000000" w:themeColor="text1"/>
            <w:sz w:val="22"/>
            <w:szCs w:val="22"/>
          </w:rPr>
          <w:t>M</w:t>
        </w:r>
        <w:r w:rsidRPr="006F2DC3">
          <w:rPr>
            <w:color w:val="000000" w:themeColor="text1"/>
            <w:sz w:val="22"/>
            <w:szCs w:val="22"/>
          </w:rPr>
          <w:t>ac</w:t>
        </w:r>
        <w:r w:rsidR="00F95315" w:rsidRPr="006F2DC3">
          <w:rPr>
            <w:color w:val="000000" w:themeColor="text1"/>
            <w:sz w:val="22"/>
            <w:szCs w:val="22"/>
          </w:rPr>
          <w:t>A</w:t>
        </w:r>
        <w:r w:rsidRPr="006F2DC3">
          <w:rPr>
            <w:color w:val="000000" w:themeColor="text1"/>
            <w:sz w:val="22"/>
            <w:szCs w:val="22"/>
          </w:rPr>
          <w:t xml:space="preserve">rthur award lecture. </w:t>
        </w:r>
      </w:hyperlink>
      <w:hyperlink r:id="rId1128">
        <w:r w:rsidRPr="006F2DC3">
          <w:rPr>
            <w:i/>
            <w:color w:val="000000" w:themeColor="text1"/>
            <w:sz w:val="22"/>
            <w:szCs w:val="22"/>
          </w:rPr>
          <w:t>Ecology</w:t>
        </w:r>
      </w:hyperlink>
      <w:hyperlink r:id="rId1129">
        <w:r w:rsidRPr="006F2DC3">
          <w:rPr>
            <w:color w:val="000000" w:themeColor="text1"/>
            <w:sz w:val="22"/>
            <w:szCs w:val="22"/>
          </w:rPr>
          <w:t xml:space="preserve">. </w:t>
        </w:r>
      </w:hyperlink>
      <w:hyperlink r:id="rId1130">
        <w:r w:rsidRPr="006F2DC3">
          <w:rPr>
            <w:b/>
            <w:color w:val="000000" w:themeColor="text1"/>
            <w:sz w:val="22"/>
            <w:szCs w:val="22"/>
          </w:rPr>
          <w:t>73</w:t>
        </w:r>
      </w:hyperlink>
      <w:hyperlink r:id="rId1131">
        <w:r w:rsidRPr="006F2DC3">
          <w:rPr>
            <w:color w:val="000000" w:themeColor="text1"/>
            <w:sz w:val="22"/>
            <w:szCs w:val="22"/>
          </w:rPr>
          <w:t>, 1943–1967 (1992).</w:t>
        </w:r>
      </w:hyperlink>
    </w:p>
    <w:p w14:paraId="5F9119EC"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61" w:author="Roza, Caio G" w:date="2023-04-06T23:06:00Z">
        <w:r w:rsidRPr="006F2DC3">
          <w:rPr>
            <w:color w:val="000000" w:themeColor="text1"/>
            <w:sz w:val="22"/>
            <w:szCs w:val="22"/>
          </w:rPr>
          <w:delText xml:space="preserve">68. </w:delText>
        </w:r>
        <w:r w:rsidRPr="006F2DC3">
          <w:rPr>
            <w:color w:val="000000" w:themeColor="text1"/>
            <w:sz w:val="22"/>
            <w:szCs w:val="22"/>
          </w:rPr>
          <w:tab/>
          <w:delText xml:space="preserve">R. V. Solé, S. C. Manrubia, M. Benton, S. Kauffman, P. Bak, Criticality and scaling in evolutionary ecology. </w:delText>
        </w:r>
        <w:r w:rsidRPr="006F2DC3">
          <w:rPr>
            <w:i/>
            <w:color w:val="000000" w:themeColor="text1"/>
            <w:sz w:val="22"/>
            <w:szCs w:val="22"/>
          </w:rPr>
          <w:delText>Trends Ecol. Evol.</w:delText>
        </w:r>
        <w:r w:rsidRPr="006F2DC3">
          <w:rPr>
            <w:color w:val="000000" w:themeColor="text1"/>
            <w:sz w:val="22"/>
            <w:szCs w:val="22"/>
          </w:rPr>
          <w:delText xml:space="preserve"> </w:delText>
        </w:r>
        <w:r w:rsidRPr="006F2DC3">
          <w:rPr>
            <w:b/>
            <w:color w:val="000000" w:themeColor="text1"/>
            <w:sz w:val="22"/>
            <w:szCs w:val="22"/>
          </w:rPr>
          <w:delText>14</w:delText>
        </w:r>
        <w:r w:rsidRPr="006F2DC3">
          <w:rPr>
            <w:color w:val="000000" w:themeColor="text1"/>
            <w:sz w:val="22"/>
            <w:szCs w:val="22"/>
          </w:rPr>
          <w:delText>, 156–160 (1999).</w:delText>
        </w:r>
      </w:del>
      <w:ins w:id="862" w:author="Roza, Caio G" w:date="2023-04-06T23:06:00Z">
        <w:r w:rsidRPr="006F2DC3">
          <w:rPr>
            <w:color w:val="000000" w:themeColor="text1"/>
            <w:sz w:val="22"/>
            <w:szCs w:val="22"/>
          </w:rPr>
          <w:t xml:space="preserve">68. </w:t>
        </w:r>
        <w:r w:rsidRPr="006F2DC3">
          <w:rPr>
            <w:color w:val="000000" w:themeColor="text1"/>
            <w:sz w:val="22"/>
            <w:szCs w:val="22"/>
          </w:rPr>
          <w:tab/>
        </w:r>
      </w:ins>
      <w:hyperlink r:id="rId1132">
        <w:r w:rsidRPr="006F2DC3">
          <w:rPr>
            <w:color w:val="000000" w:themeColor="text1"/>
            <w:sz w:val="22"/>
            <w:szCs w:val="22"/>
          </w:rPr>
          <w:t xml:space="preserve">R. V. Solé, S. C. Manrubia, M. Benton, S. Kauffman, P. Bak, Criticality and scaling in evolutionary ecology. </w:t>
        </w:r>
      </w:hyperlink>
      <w:hyperlink r:id="rId1133">
        <w:r w:rsidRPr="006F2DC3">
          <w:rPr>
            <w:i/>
            <w:color w:val="000000" w:themeColor="text1"/>
            <w:sz w:val="22"/>
            <w:szCs w:val="22"/>
          </w:rPr>
          <w:t>Trends Ecol. Evol.</w:t>
        </w:r>
      </w:hyperlink>
      <w:hyperlink r:id="rId1134">
        <w:r w:rsidRPr="006F2DC3">
          <w:rPr>
            <w:color w:val="000000" w:themeColor="text1"/>
            <w:sz w:val="22"/>
            <w:szCs w:val="22"/>
          </w:rPr>
          <w:t xml:space="preserve"> </w:t>
        </w:r>
      </w:hyperlink>
      <w:hyperlink r:id="rId1135">
        <w:r w:rsidRPr="006F2DC3">
          <w:rPr>
            <w:b/>
            <w:color w:val="000000" w:themeColor="text1"/>
            <w:sz w:val="22"/>
            <w:szCs w:val="22"/>
          </w:rPr>
          <w:t>14</w:t>
        </w:r>
      </w:hyperlink>
      <w:hyperlink r:id="rId1136">
        <w:r w:rsidRPr="006F2DC3">
          <w:rPr>
            <w:color w:val="000000" w:themeColor="text1"/>
            <w:sz w:val="22"/>
            <w:szCs w:val="22"/>
          </w:rPr>
          <w:t>, 156–160 (1999).</w:t>
        </w:r>
      </w:hyperlink>
    </w:p>
    <w:p w14:paraId="5C9C636D"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63" w:author="Roza, Caio G" w:date="2023-04-06T23:06:00Z">
        <w:r w:rsidRPr="006F2DC3">
          <w:rPr>
            <w:color w:val="000000" w:themeColor="text1"/>
            <w:sz w:val="22"/>
            <w:szCs w:val="22"/>
          </w:rPr>
          <w:delText xml:space="preserve">69. </w:delText>
        </w:r>
        <w:r w:rsidRPr="006F2DC3">
          <w:rPr>
            <w:color w:val="000000" w:themeColor="text1"/>
            <w:sz w:val="22"/>
            <w:szCs w:val="22"/>
          </w:rPr>
          <w:tab/>
          <w:delText xml:space="preserve">E. Filotas, L. Parrott, P. J. Burton, R. L. Chazdon, K. D. Coates, L. Coll, S. Haeussler, K. Martin, S. Nocentini, K. J. Puettmann, F. E. Putz, S. W. Simard, C. Messier, Viewing forests through the lens of complex systems science. </w:delText>
        </w:r>
        <w:r w:rsidRPr="006F2DC3">
          <w:rPr>
            <w:i/>
            <w:color w:val="000000" w:themeColor="text1"/>
            <w:sz w:val="22"/>
            <w:szCs w:val="22"/>
          </w:rPr>
          <w:delText>Ecosphere</w:delText>
        </w:r>
        <w:r w:rsidRPr="006F2DC3">
          <w:rPr>
            <w:color w:val="000000" w:themeColor="text1"/>
            <w:sz w:val="22"/>
            <w:szCs w:val="22"/>
          </w:rPr>
          <w:delText xml:space="preserve">. </w:delText>
        </w:r>
        <w:r w:rsidRPr="006F2DC3">
          <w:rPr>
            <w:b/>
            <w:color w:val="000000" w:themeColor="text1"/>
            <w:sz w:val="22"/>
            <w:szCs w:val="22"/>
          </w:rPr>
          <w:delText>5</w:delText>
        </w:r>
        <w:r w:rsidRPr="006F2DC3">
          <w:rPr>
            <w:color w:val="000000" w:themeColor="text1"/>
            <w:sz w:val="22"/>
            <w:szCs w:val="22"/>
          </w:rPr>
          <w:delText>, art1 (2014).</w:delText>
        </w:r>
      </w:del>
      <w:ins w:id="864" w:author="Roza, Caio G" w:date="2023-04-06T23:06:00Z">
        <w:r w:rsidRPr="006F2DC3">
          <w:rPr>
            <w:color w:val="000000" w:themeColor="text1"/>
            <w:sz w:val="22"/>
            <w:szCs w:val="22"/>
          </w:rPr>
          <w:t xml:space="preserve">69. </w:t>
        </w:r>
        <w:r w:rsidRPr="006F2DC3">
          <w:rPr>
            <w:color w:val="000000" w:themeColor="text1"/>
            <w:sz w:val="22"/>
            <w:szCs w:val="22"/>
          </w:rPr>
          <w:tab/>
        </w:r>
      </w:ins>
      <w:hyperlink r:id="rId1137">
        <w:r w:rsidRPr="006F2DC3">
          <w:rPr>
            <w:color w:val="000000" w:themeColor="text1"/>
            <w:sz w:val="22"/>
            <w:szCs w:val="22"/>
          </w:rPr>
          <w:t xml:space="preserve">E. Filotas, L. Parrott, P. J. Burton, R. L. Chazdon, K. D. Coates, L. Coll, S. Haeussler, K. Martin, S. Nocentini, K. J. Puettmann, F. E. Putz, S. W. Simard, C. Messier, Viewing forests through the lens of complex systems science. </w:t>
        </w:r>
      </w:hyperlink>
      <w:hyperlink r:id="rId1138">
        <w:r w:rsidRPr="006F2DC3">
          <w:rPr>
            <w:i/>
            <w:color w:val="000000" w:themeColor="text1"/>
            <w:sz w:val="22"/>
            <w:szCs w:val="22"/>
          </w:rPr>
          <w:t>Ecosphere</w:t>
        </w:r>
      </w:hyperlink>
      <w:hyperlink r:id="rId1139">
        <w:r w:rsidRPr="006F2DC3">
          <w:rPr>
            <w:color w:val="000000" w:themeColor="text1"/>
            <w:sz w:val="22"/>
            <w:szCs w:val="22"/>
          </w:rPr>
          <w:t xml:space="preserve">. </w:t>
        </w:r>
      </w:hyperlink>
      <w:hyperlink r:id="rId1140">
        <w:r w:rsidRPr="006F2DC3">
          <w:rPr>
            <w:b/>
            <w:color w:val="000000" w:themeColor="text1"/>
            <w:sz w:val="22"/>
            <w:szCs w:val="22"/>
          </w:rPr>
          <w:t>5</w:t>
        </w:r>
      </w:hyperlink>
      <w:hyperlink r:id="rId1141">
        <w:r w:rsidRPr="006F2DC3">
          <w:rPr>
            <w:color w:val="000000" w:themeColor="text1"/>
            <w:sz w:val="22"/>
            <w:szCs w:val="22"/>
          </w:rPr>
          <w:t>, art1 (2014).</w:t>
        </w:r>
      </w:hyperlink>
    </w:p>
    <w:p w14:paraId="769F2DA0"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65" w:author="Roza, Caio G" w:date="2023-04-06T23:06:00Z">
        <w:r w:rsidRPr="006F2DC3">
          <w:rPr>
            <w:color w:val="000000" w:themeColor="text1"/>
            <w:sz w:val="22"/>
            <w:szCs w:val="22"/>
          </w:rPr>
          <w:delText xml:space="preserve">70. </w:delText>
        </w:r>
        <w:r w:rsidRPr="006F2DC3">
          <w:rPr>
            <w:color w:val="000000" w:themeColor="text1"/>
            <w:sz w:val="22"/>
            <w:szCs w:val="22"/>
          </w:rPr>
          <w:tab/>
          <w:delText xml:space="preserve">C. Graco-Roza, A. M. Segura, C. Kruk, P. Domingos, J. Soininen, M. M. Marinho, Clumpy coexistence in phytoplankton: the role of functional similarity in community assembly. </w:delText>
        </w:r>
        <w:r w:rsidRPr="006F2DC3">
          <w:rPr>
            <w:i/>
            <w:color w:val="000000" w:themeColor="text1"/>
            <w:sz w:val="22"/>
            <w:szCs w:val="22"/>
          </w:rPr>
          <w:delText>Oikos</w:delText>
        </w:r>
        <w:r w:rsidRPr="006F2DC3">
          <w:rPr>
            <w:color w:val="000000" w:themeColor="text1"/>
            <w:sz w:val="22"/>
            <w:szCs w:val="22"/>
          </w:rPr>
          <w:delText xml:space="preserve">. </w:delText>
        </w:r>
        <w:r w:rsidRPr="006F2DC3">
          <w:rPr>
            <w:b/>
            <w:color w:val="000000" w:themeColor="text1"/>
            <w:sz w:val="22"/>
            <w:szCs w:val="22"/>
          </w:rPr>
          <w:delText>130</w:delText>
        </w:r>
        <w:r w:rsidRPr="006F2DC3">
          <w:rPr>
            <w:color w:val="000000" w:themeColor="text1"/>
            <w:sz w:val="22"/>
            <w:szCs w:val="22"/>
          </w:rPr>
          <w:delText>, 1583–1597 (2021).</w:delText>
        </w:r>
      </w:del>
      <w:ins w:id="866" w:author="Roza, Caio G" w:date="2023-04-06T23:06:00Z">
        <w:r w:rsidRPr="006F2DC3">
          <w:rPr>
            <w:color w:val="000000" w:themeColor="text1"/>
            <w:sz w:val="22"/>
            <w:szCs w:val="22"/>
          </w:rPr>
          <w:t xml:space="preserve">70. </w:t>
        </w:r>
        <w:r w:rsidRPr="006F2DC3">
          <w:rPr>
            <w:color w:val="000000" w:themeColor="text1"/>
            <w:sz w:val="22"/>
            <w:szCs w:val="22"/>
          </w:rPr>
          <w:tab/>
        </w:r>
      </w:ins>
      <w:hyperlink r:id="rId1142">
        <w:r w:rsidRPr="006F2DC3">
          <w:rPr>
            <w:color w:val="000000" w:themeColor="text1"/>
            <w:sz w:val="22"/>
            <w:szCs w:val="22"/>
          </w:rPr>
          <w:t xml:space="preserve">C. Graco-Roza, A. M. Segura, C. Kruk, P. Domingos, J. Soininen, M. M. Marinho, Clumpy coexistence in phytoplankton: the role of functional similarity in community assembly. </w:t>
        </w:r>
      </w:hyperlink>
      <w:hyperlink r:id="rId1143">
        <w:r w:rsidRPr="006F2DC3">
          <w:rPr>
            <w:i/>
            <w:color w:val="000000" w:themeColor="text1"/>
            <w:sz w:val="22"/>
            <w:szCs w:val="22"/>
          </w:rPr>
          <w:t>Oikos</w:t>
        </w:r>
      </w:hyperlink>
      <w:hyperlink r:id="rId1144">
        <w:r w:rsidRPr="006F2DC3">
          <w:rPr>
            <w:color w:val="000000" w:themeColor="text1"/>
            <w:sz w:val="22"/>
            <w:szCs w:val="22"/>
          </w:rPr>
          <w:t xml:space="preserve">. </w:t>
        </w:r>
      </w:hyperlink>
      <w:hyperlink r:id="rId1145">
        <w:r w:rsidRPr="006F2DC3">
          <w:rPr>
            <w:b/>
            <w:color w:val="000000" w:themeColor="text1"/>
            <w:sz w:val="22"/>
            <w:szCs w:val="22"/>
          </w:rPr>
          <w:t>130</w:t>
        </w:r>
      </w:hyperlink>
      <w:hyperlink r:id="rId1146">
        <w:r w:rsidRPr="006F2DC3">
          <w:rPr>
            <w:color w:val="000000" w:themeColor="text1"/>
            <w:sz w:val="22"/>
            <w:szCs w:val="22"/>
          </w:rPr>
          <w:t>, 1583–1597 (2021).</w:t>
        </w:r>
      </w:hyperlink>
    </w:p>
    <w:p w14:paraId="53A65BF1"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67" w:author="Roza, Caio G" w:date="2023-04-06T23:06:00Z">
        <w:r w:rsidRPr="006F2DC3">
          <w:rPr>
            <w:color w:val="000000" w:themeColor="text1"/>
            <w:sz w:val="22"/>
            <w:szCs w:val="22"/>
          </w:rPr>
          <w:delText xml:space="preserve">71. </w:delText>
        </w:r>
        <w:r w:rsidRPr="006F2DC3">
          <w:rPr>
            <w:color w:val="000000" w:themeColor="text1"/>
            <w:sz w:val="22"/>
            <w:szCs w:val="22"/>
          </w:rPr>
          <w:tab/>
          <w:delText xml:space="preserve">A. Hastings, C. L. Hom, S. Ellner, P. Turchin, H. C. J. Godfray, Chaos in Ecology: Is Mother Nature a Strange Attractor? </w:delText>
        </w:r>
        <w:r w:rsidRPr="006F2DC3">
          <w:rPr>
            <w:i/>
            <w:color w:val="000000" w:themeColor="text1"/>
            <w:sz w:val="22"/>
            <w:szCs w:val="22"/>
          </w:rPr>
          <w:delText>Annu. Rev. Ecol. Syst.</w:delText>
        </w:r>
        <w:r w:rsidRPr="006F2DC3">
          <w:rPr>
            <w:color w:val="000000" w:themeColor="text1"/>
            <w:sz w:val="22"/>
            <w:szCs w:val="22"/>
          </w:rPr>
          <w:delText xml:space="preserve"> </w:delText>
        </w:r>
        <w:r w:rsidRPr="006F2DC3">
          <w:rPr>
            <w:b/>
            <w:color w:val="000000" w:themeColor="text1"/>
            <w:sz w:val="22"/>
            <w:szCs w:val="22"/>
          </w:rPr>
          <w:delText>24</w:delText>
        </w:r>
        <w:r w:rsidRPr="006F2DC3">
          <w:rPr>
            <w:color w:val="000000" w:themeColor="text1"/>
            <w:sz w:val="22"/>
            <w:szCs w:val="22"/>
          </w:rPr>
          <w:delText>, 1–33 (1993).</w:delText>
        </w:r>
      </w:del>
      <w:ins w:id="868" w:author="Roza, Caio G" w:date="2023-04-06T23:06:00Z">
        <w:r w:rsidRPr="006F2DC3">
          <w:rPr>
            <w:color w:val="000000" w:themeColor="text1"/>
            <w:sz w:val="22"/>
            <w:szCs w:val="22"/>
          </w:rPr>
          <w:t xml:space="preserve">71. </w:t>
        </w:r>
        <w:r w:rsidRPr="006F2DC3">
          <w:rPr>
            <w:color w:val="000000" w:themeColor="text1"/>
            <w:sz w:val="22"/>
            <w:szCs w:val="22"/>
          </w:rPr>
          <w:tab/>
        </w:r>
      </w:ins>
      <w:hyperlink r:id="rId1147">
        <w:r w:rsidRPr="006F2DC3">
          <w:rPr>
            <w:color w:val="000000" w:themeColor="text1"/>
            <w:sz w:val="22"/>
            <w:szCs w:val="22"/>
          </w:rPr>
          <w:t xml:space="preserve">A. Hastings, C. L. Hom, S. Ellner, P. Turchin, H. C. J. Godfray, Chaos in Ecology: Is Mother Nature a Strange Attractor? </w:t>
        </w:r>
      </w:hyperlink>
      <w:hyperlink r:id="rId1148">
        <w:r w:rsidRPr="006F2DC3">
          <w:rPr>
            <w:i/>
            <w:color w:val="000000" w:themeColor="text1"/>
            <w:sz w:val="22"/>
            <w:szCs w:val="22"/>
          </w:rPr>
          <w:t>Annu. Rev. Ecol. Syst.</w:t>
        </w:r>
      </w:hyperlink>
      <w:hyperlink r:id="rId1149">
        <w:r w:rsidRPr="006F2DC3">
          <w:rPr>
            <w:color w:val="000000" w:themeColor="text1"/>
            <w:sz w:val="22"/>
            <w:szCs w:val="22"/>
          </w:rPr>
          <w:t xml:space="preserve"> </w:t>
        </w:r>
      </w:hyperlink>
      <w:hyperlink r:id="rId1150">
        <w:r w:rsidRPr="006F2DC3">
          <w:rPr>
            <w:b/>
            <w:color w:val="000000" w:themeColor="text1"/>
            <w:sz w:val="22"/>
            <w:szCs w:val="22"/>
          </w:rPr>
          <w:t>24</w:t>
        </w:r>
      </w:hyperlink>
      <w:hyperlink r:id="rId1151">
        <w:r w:rsidRPr="006F2DC3">
          <w:rPr>
            <w:color w:val="000000" w:themeColor="text1"/>
            <w:sz w:val="22"/>
            <w:szCs w:val="22"/>
          </w:rPr>
          <w:t>, 1–33 (1993).</w:t>
        </w:r>
      </w:hyperlink>
    </w:p>
    <w:p w14:paraId="30222077"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69" w:author="Roza, Caio G" w:date="2023-04-06T23:06:00Z">
        <w:r w:rsidRPr="006F2DC3">
          <w:rPr>
            <w:color w:val="000000" w:themeColor="text1"/>
            <w:sz w:val="22"/>
            <w:szCs w:val="22"/>
          </w:rPr>
          <w:delText xml:space="preserve">72. </w:delText>
        </w:r>
        <w:r w:rsidRPr="006F2DC3">
          <w:rPr>
            <w:color w:val="000000" w:themeColor="text1"/>
            <w:sz w:val="22"/>
            <w:szCs w:val="22"/>
          </w:rPr>
          <w:tab/>
          <w:delText xml:space="preserve">J. Ladyman, J. Lambert, K. Wiesner, What is a complex system? </w:delText>
        </w:r>
        <w:r w:rsidRPr="006F2DC3">
          <w:rPr>
            <w:i/>
            <w:color w:val="000000" w:themeColor="text1"/>
            <w:sz w:val="22"/>
            <w:szCs w:val="22"/>
          </w:rPr>
          <w:delText>Eur. J. Philos. Sci.</w:delText>
        </w:r>
        <w:r w:rsidRPr="006F2DC3">
          <w:rPr>
            <w:color w:val="000000" w:themeColor="text1"/>
            <w:sz w:val="22"/>
            <w:szCs w:val="22"/>
          </w:rPr>
          <w:delText xml:space="preserve"> </w:delText>
        </w:r>
        <w:r w:rsidRPr="006F2DC3">
          <w:rPr>
            <w:b/>
            <w:color w:val="000000" w:themeColor="text1"/>
            <w:sz w:val="22"/>
            <w:szCs w:val="22"/>
          </w:rPr>
          <w:delText>3</w:delText>
        </w:r>
        <w:r w:rsidRPr="006F2DC3">
          <w:rPr>
            <w:color w:val="000000" w:themeColor="text1"/>
            <w:sz w:val="22"/>
            <w:szCs w:val="22"/>
          </w:rPr>
          <w:delText>, 33–67 (2013).</w:delText>
        </w:r>
      </w:del>
      <w:ins w:id="870" w:author="Roza, Caio G" w:date="2023-04-06T23:06:00Z">
        <w:r w:rsidRPr="006F2DC3">
          <w:rPr>
            <w:color w:val="000000" w:themeColor="text1"/>
            <w:sz w:val="22"/>
            <w:szCs w:val="22"/>
          </w:rPr>
          <w:t xml:space="preserve">72. </w:t>
        </w:r>
        <w:r w:rsidRPr="006F2DC3">
          <w:rPr>
            <w:color w:val="000000" w:themeColor="text1"/>
            <w:sz w:val="22"/>
            <w:szCs w:val="22"/>
          </w:rPr>
          <w:tab/>
        </w:r>
      </w:ins>
      <w:hyperlink r:id="rId1152">
        <w:r w:rsidRPr="006F2DC3">
          <w:rPr>
            <w:color w:val="000000" w:themeColor="text1"/>
            <w:sz w:val="22"/>
            <w:szCs w:val="22"/>
          </w:rPr>
          <w:t xml:space="preserve">J. Ladyman, J. Lambert, K. Wiesner, What is a complex system? </w:t>
        </w:r>
      </w:hyperlink>
      <w:hyperlink r:id="rId1153">
        <w:r w:rsidRPr="006F2DC3">
          <w:rPr>
            <w:i/>
            <w:color w:val="000000" w:themeColor="text1"/>
            <w:sz w:val="22"/>
            <w:szCs w:val="22"/>
          </w:rPr>
          <w:t>Eur. J. Philos. Sci.</w:t>
        </w:r>
      </w:hyperlink>
      <w:hyperlink r:id="rId1154">
        <w:r w:rsidRPr="006F2DC3">
          <w:rPr>
            <w:color w:val="000000" w:themeColor="text1"/>
            <w:sz w:val="22"/>
            <w:szCs w:val="22"/>
          </w:rPr>
          <w:t xml:space="preserve"> </w:t>
        </w:r>
      </w:hyperlink>
      <w:hyperlink r:id="rId1155">
        <w:r w:rsidRPr="006F2DC3">
          <w:rPr>
            <w:b/>
            <w:color w:val="000000" w:themeColor="text1"/>
            <w:sz w:val="22"/>
            <w:szCs w:val="22"/>
          </w:rPr>
          <w:t>3</w:t>
        </w:r>
      </w:hyperlink>
      <w:hyperlink r:id="rId1156">
        <w:r w:rsidRPr="006F2DC3">
          <w:rPr>
            <w:color w:val="000000" w:themeColor="text1"/>
            <w:sz w:val="22"/>
            <w:szCs w:val="22"/>
          </w:rPr>
          <w:t>, 33–67 (2013).</w:t>
        </w:r>
      </w:hyperlink>
    </w:p>
    <w:p w14:paraId="28444EFF" w14:textId="7630AD5C"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71" w:author="Roza, Caio G" w:date="2023-04-06T23:06:00Z">
        <w:r w:rsidRPr="006F2DC3">
          <w:rPr>
            <w:color w:val="000000" w:themeColor="text1"/>
            <w:sz w:val="22"/>
            <w:szCs w:val="22"/>
          </w:rPr>
          <w:delText xml:space="preserve">73. </w:delText>
        </w:r>
        <w:r w:rsidRPr="006F2DC3">
          <w:rPr>
            <w:color w:val="000000" w:themeColor="text1"/>
            <w:sz w:val="22"/>
            <w:szCs w:val="22"/>
          </w:rPr>
          <w:tab/>
          <w:delText xml:space="preserve">T. S. Kuhn, </w:delText>
        </w:r>
        <w:r w:rsidRPr="006F2DC3">
          <w:rPr>
            <w:i/>
            <w:color w:val="000000" w:themeColor="text1"/>
            <w:sz w:val="22"/>
            <w:szCs w:val="22"/>
          </w:rPr>
          <w:delText>The Structure of Scientific Revolutions</w:delText>
        </w:r>
        <w:r w:rsidRPr="006F2DC3">
          <w:rPr>
            <w:color w:val="000000" w:themeColor="text1"/>
            <w:sz w:val="22"/>
            <w:szCs w:val="22"/>
          </w:rPr>
          <w:delText xml:space="preserve"> (University of Chicago Press, 1969).</w:delText>
        </w:r>
      </w:del>
      <w:ins w:id="872" w:author="Roza, Caio G" w:date="2023-04-06T23:06:00Z">
        <w:r w:rsidRPr="006F2DC3">
          <w:rPr>
            <w:color w:val="000000" w:themeColor="text1"/>
            <w:sz w:val="22"/>
            <w:szCs w:val="22"/>
          </w:rPr>
          <w:t xml:space="preserve">73. </w:t>
        </w:r>
        <w:r w:rsidRPr="006F2DC3">
          <w:rPr>
            <w:color w:val="000000" w:themeColor="text1"/>
            <w:sz w:val="22"/>
            <w:szCs w:val="22"/>
          </w:rPr>
          <w:tab/>
        </w:r>
      </w:ins>
      <w:hyperlink r:id="rId1157">
        <w:r w:rsidRPr="006F2DC3">
          <w:rPr>
            <w:color w:val="000000" w:themeColor="text1"/>
            <w:sz w:val="22"/>
            <w:szCs w:val="22"/>
          </w:rPr>
          <w:t xml:space="preserve">T. S. Kuhn, </w:t>
        </w:r>
      </w:hyperlink>
      <w:hyperlink r:id="rId1158">
        <w:r w:rsidRPr="006F2DC3">
          <w:rPr>
            <w:i/>
            <w:color w:val="000000" w:themeColor="text1"/>
            <w:sz w:val="22"/>
            <w:szCs w:val="22"/>
          </w:rPr>
          <w:t>The Structure of Scientific Revolutions</w:t>
        </w:r>
      </w:hyperlink>
      <w:hyperlink r:id="rId1159">
        <w:r w:rsidRPr="006F2DC3">
          <w:rPr>
            <w:color w:val="000000" w:themeColor="text1"/>
            <w:sz w:val="22"/>
            <w:szCs w:val="22"/>
          </w:rPr>
          <w:t xml:space="preserve"> (University of Chicago Press, 1969</w:t>
        </w:r>
      </w:hyperlink>
      <w:hyperlink r:id="rId1160">
        <w:r w:rsidRPr="006F2DC3">
          <w:rPr>
            <w:color w:val="000000" w:themeColor="text1"/>
            <w:sz w:val="22"/>
            <w:szCs w:val="22"/>
          </w:rPr>
          <w:t>).</w:t>
        </w:r>
      </w:hyperlink>
    </w:p>
    <w:p w14:paraId="5F975757" w14:textId="715C6EA0"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73" w:author="Roza, Caio G" w:date="2023-04-06T23:06:00Z">
        <w:r w:rsidRPr="006F2DC3">
          <w:rPr>
            <w:color w:val="000000" w:themeColor="text1"/>
            <w:sz w:val="22"/>
            <w:szCs w:val="22"/>
          </w:rPr>
          <w:delText xml:space="preserve">74. </w:delText>
        </w:r>
        <w:r w:rsidRPr="006F2DC3">
          <w:rPr>
            <w:color w:val="000000" w:themeColor="text1"/>
            <w:sz w:val="22"/>
            <w:szCs w:val="22"/>
          </w:rPr>
          <w:tab/>
          <w:delText xml:space="preserve">R. Levins, R. Lewontin, </w:delText>
        </w:r>
        <w:r w:rsidRPr="006F2DC3">
          <w:rPr>
            <w:i/>
            <w:color w:val="000000" w:themeColor="text1"/>
            <w:sz w:val="22"/>
            <w:szCs w:val="22"/>
          </w:rPr>
          <w:delText>The Dialectical Biologist</w:delText>
        </w:r>
        <w:r w:rsidRPr="006F2DC3">
          <w:rPr>
            <w:color w:val="000000" w:themeColor="text1"/>
            <w:sz w:val="22"/>
            <w:szCs w:val="22"/>
          </w:rPr>
          <w:delText xml:space="preserve"> (Harvard University Press, 1985).</w:delText>
        </w:r>
      </w:del>
      <w:ins w:id="874" w:author="Roza, Caio G" w:date="2023-04-06T23:06:00Z">
        <w:r w:rsidRPr="006F2DC3">
          <w:rPr>
            <w:color w:val="000000" w:themeColor="text1"/>
            <w:sz w:val="22"/>
            <w:szCs w:val="22"/>
          </w:rPr>
          <w:t xml:space="preserve">74. </w:t>
        </w:r>
        <w:r w:rsidRPr="006F2DC3">
          <w:rPr>
            <w:color w:val="000000" w:themeColor="text1"/>
            <w:sz w:val="22"/>
            <w:szCs w:val="22"/>
          </w:rPr>
          <w:tab/>
        </w:r>
      </w:ins>
      <w:hyperlink r:id="rId1161">
        <w:r w:rsidRPr="006F2DC3">
          <w:rPr>
            <w:color w:val="000000" w:themeColor="text1"/>
            <w:sz w:val="22"/>
            <w:szCs w:val="22"/>
          </w:rPr>
          <w:t xml:space="preserve">R. Levins, R. Lewontin, </w:t>
        </w:r>
      </w:hyperlink>
      <w:hyperlink r:id="rId1162">
        <w:r w:rsidRPr="006F2DC3">
          <w:rPr>
            <w:i/>
            <w:color w:val="000000" w:themeColor="text1"/>
            <w:sz w:val="22"/>
            <w:szCs w:val="22"/>
          </w:rPr>
          <w:t>The Dialectical Biologist</w:t>
        </w:r>
      </w:hyperlink>
      <w:hyperlink r:id="rId1163">
        <w:r w:rsidRPr="006F2DC3">
          <w:rPr>
            <w:color w:val="000000" w:themeColor="text1"/>
            <w:sz w:val="22"/>
            <w:szCs w:val="22"/>
          </w:rPr>
          <w:t xml:space="preserve"> (Harvard University Press, 1985</w:t>
        </w:r>
      </w:hyperlink>
      <w:hyperlink r:id="rId1164">
        <w:r w:rsidRPr="006F2DC3">
          <w:rPr>
            <w:color w:val="000000" w:themeColor="text1"/>
            <w:sz w:val="22"/>
            <w:szCs w:val="22"/>
          </w:rPr>
          <w:t>).</w:t>
        </w:r>
      </w:hyperlink>
    </w:p>
    <w:p w14:paraId="4BFE821E"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75" w:author="Roza, Caio G" w:date="2023-04-06T23:06:00Z">
        <w:r w:rsidRPr="006F2DC3">
          <w:rPr>
            <w:color w:val="000000" w:themeColor="text1"/>
            <w:sz w:val="22"/>
            <w:szCs w:val="22"/>
          </w:rPr>
          <w:delText xml:space="preserve">75. </w:delText>
        </w:r>
        <w:r w:rsidRPr="006F2DC3">
          <w:rPr>
            <w:color w:val="000000" w:themeColor="text1"/>
            <w:sz w:val="22"/>
            <w:szCs w:val="22"/>
          </w:rPr>
          <w:tab/>
          <w:delText xml:space="preserve">J. H. Brown, </w:delText>
        </w:r>
        <w:r w:rsidRPr="006F2DC3">
          <w:rPr>
            <w:i/>
            <w:color w:val="000000" w:themeColor="text1"/>
            <w:sz w:val="22"/>
            <w:szCs w:val="22"/>
          </w:rPr>
          <w:delText>Macroecology</w:delText>
        </w:r>
        <w:r w:rsidRPr="006F2DC3">
          <w:rPr>
            <w:color w:val="000000" w:themeColor="text1"/>
            <w:sz w:val="22"/>
            <w:szCs w:val="22"/>
          </w:rPr>
          <w:delText xml:space="preserve"> (University of Chicago Press, 1995).</w:delText>
        </w:r>
      </w:del>
      <w:ins w:id="876" w:author="Roza, Caio G" w:date="2023-04-06T23:06:00Z">
        <w:r w:rsidRPr="006F2DC3">
          <w:rPr>
            <w:color w:val="000000" w:themeColor="text1"/>
            <w:sz w:val="22"/>
            <w:szCs w:val="22"/>
          </w:rPr>
          <w:t xml:space="preserve">75. </w:t>
        </w:r>
        <w:r w:rsidRPr="006F2DC3">
          <w:rPr>
            <w:color w:val="000000" w:themeColor="text1"/>
            <w:sz w:val="22"/>
            <w:szCs w:val="22"/>
          </w:rPr>
          <w:tab/>
        </w:r>
      </w:ins>
      <w:hyperlink r:id="rId1165">
        <w:r w:rsidRPr="006F2DC3">
          <w:rPr>
            <w:color w:val="000000" w:themeColor="text1"/>
            <w:sz w:val="22"/>
            <w:szCs w:val="22"/>
          </w:rPr>
          <w:t xml:space="preserve">J. H. Brown, </w:t>
        </w:r>
      </w:hyperlink>
      <w:hyperlink r:id="rId1166">
        <w:r w:rsidRPr="006F2DC3">
          <w:rPr>
            <w:i/>
            <w:color w:val="000000" w:themeColor="text1"/>
            <w:sz w:val="22"/>
            <w:szCs w:val="22"/>
          </w:rPr>
          <w:t>Macroecology</w:t>
        </w:r>
      </w:hyperlink>
      <w:hyperlink r:id="rId1167">
        <w:r w:rsidRPr="006F2DC3">
          <w:rPr>
            <w:color w:val="000000" w:themeColor="text1"/>
            <w:sz w:val="22"/>
            <w:szCs w:val="22"/>
          </w:rPr>
          <w:t xml:space="preserve"> (University of Chicago Press, 1995).</w:t>
        </w:r>
      </w:hyperlink>
    </w:p>
    <w:p w14:paraId="7DD286BF" w14:textId="5CAA4A53"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877" w:author="Roza, Caio G" w:date="2023-04-06T23:06:00Z">
        <w:r w:rsidRPr="006F2DC3">
          <w:rPr>
            <w:color w:val="000000" w:themeColor="text1"/>
            <w:sz w:val="22"/>
            <w:szCs w:val="22"/>
          </w:rPr>
          <w:t xml:space="preserve">76. </w:t>
        </w:r>
        <w:r w:rsidRPr="006F2DC3">
          <w:rPr>
            <w:color w:val="000000" w:themeColor="text1"/>
            <w:sz w:val="22"/>
            <w:szCs w:val="22"/>
          </w:rPr>
          <w:tab/>
        </w:r>
      </w:ins>
      <w:hyperlink r:id="rId1168">
        <w:r w:rsidRPr="006F2DC3">
          <w:rPr>
            <w:color w:val="000000" w:themeColor="text1"/>
            <w:sz w:val="22"/>
            <w:szCs w:val="22"/>
          </w:rPr>
          <w:t xml:space="preserve">B. A. Maurer, </w:t>
        </w:r>
        <w:r w:rsidRPr="006F2DC3">
          <w:rPr>
            <w:i/>
            <w:iCs/>
            <w:color w:val="000000" w:themeColor="text1"/>
            <w:sz w:val="22"/>
            <w:szCs w:val="22"/>
          </w:rPr>
          <w:t>Untangling Ecological Complexity</w:t>
        </w:r>
        <w:r w:rsidRPr="006F2DC3">
          <w:rPr>
            <w:color w:val="000000" w:themeColor="text1"/>
            <w:sz w:val="22"/>
            <w:szCs w:val="22"/>
          </w:rPr>
          <w:t xml:space="preserve"> </w:t>
        </w:r>
      </w:hyperlink>
      <w:ins w:id="878" w:author="Roza, Caio G" w:date="2023-04-06T23:06:00Z">
        <w:r w:rsidR="001F0C23" w:rsidRPr="006F2DC3">
          <w:rPr>
            <w:color w:val="000000" w:themeColor="text1"/>
            <w:sz w:val="22"/>
            <w:szCs w:val="22"/>
          </w:rPr>
          <w:t>(</w:t>
        </w:r>
      </w:ins>
      <w:hyperlink r:id="rId1169">
        <w:r w:rsidRPr="006F2DC3">
          <w:rPr>
            <w:color w:val="000000" w:themeColor="text1"/>
            <w:sz w:val="22"/>
            <w:szCs w:val="22"/>
          </w:rPr>
          <w:t>University of Chicago Press</w:t>
        </w:r>
      </w:hyperlink>
      <w:del w:id="879" w:author="Roza, Caio G" w:date="2023-04-06T23:06:00Z">
        <w:r w:rsidRPr="006F2DC3">
          <w:rPr>
            <w:color w:val="000000" w:themeColor="text1"/>
            <w:sz w:val="22"/>
            <w:szCs w:val="22"/>
          </w:rPr>
          <w:delText xml:space="preserve">76. </w:delText>
        </w:r>
        <w:r w:rsidRPr="006F2DC3">
          <w:rPr>
            <w:color w:val="000000" w:themeColor="text1"/>
            <w:sz w:val="22"/>
            <w:szCs w:val="22"/>
          </w:rPr>
          <w:tab/>
          <w:delText xml:space="preserve">B. A. Maurer, </w:delText>
        </w:r>
        <w:r w:rsidRPr="006F2DC3">
          <w:rPr>
            <w:i/>
            <w:iCs/>
            <w:color w:val="000000" w:themeColor="text1"/>
            <w:sz w:val="22"/>
            <w:szCs w:val="22"/>
          </w:rPr>
          <w:delText>Untangling Ecological Complexity</w:delText>
        </w:r>
        <w:r w:rsidRPr="006F2DC3">
          <w:rPr>
            <w:color w:val="000000" w:themeColor="text1"/>
            <w:sz w:val="22"/>
            <w:szCs w:val="22"/>
          </w:rPr>
          <w:delText xml:space="preserve"> </w:delText>
        </w:r>
        <w:r w:rsidR="001F0C23" w:rsidRPr="006F2DC3">
          <w:rPr>
            <w:color w:val="000000" w:themeColor="text1"/>
            <w:sz w:val="22"/>
            <w:szCs w:val="22"/>
          </w:rPr>
          <w:delText>(</w:delText>
        </w:r>
        <w:r w:rsidRPr="006F2DC3">
          <w:rPr>
            <w:color w:val="000000" w:themeColor="text1"/>
            <w:sz w:val="22"/>
            <w:szCs w:val="22"/>
          </w:rPr>
          <w:delText>University of Chicago Press</w:delText>
        </w:r>
        <w:r w:rsidR="001F0C23" w:rsidRPr="006F2DC3">
          <w:rPr>
            <w:color w:val="000000" w:themeColor="text1"/>
            <w:sz w:val="22"/>
            <w:szCs w:val="22"/>
          </w:rPr>
          <w:delText>,</w:delText>
        </w:r>
        <w:r w:rsidRPr="006F2DC3">
          <w:rPr>
            <w:color w:val="000000" w:themeColor="text1"/>
            <w:sz w:val="22"/>
            <w:szCs w:val="22"/>
          </w:rPr>
          <w:delText xml:space="preserve"> 1999).</w:delText>
        </w:r>
      </w:del>
      <w:ins w:id="880" w:author="Roza, Caio G" w:date="2023-04-06T23:06:00Z">
        <w:r w:rsidR="001F0C23" w:rsidRPr="006F2DC3">
          <w:rPr>
            <w:color w:val="000000" w:themeColor="text1"/>
            <w:sz w:val="22"/>
            <w:szCs w:val="22"/>
          </w:rPr>
          <w:t>,</w:t>
        </w:r>
      </w:ins>
      <w:hyperlink r:id="rId1170">
        <w:r w:rsidRPr="006F2DC3">
          <w:rPr>
            <w:color w:val="000000" w:themeColor="text1"/>
            <w:sz w:val="22"/>
            <w:szCs w:val="22"/>
          </w:rPr>
          <w:t xml:space="preserve"> 1999)</w:t>
        </w:r>
      </w:hyperlink>
      <w:hyperlink r:id="rId1171">
        <w:r w:rsidRPr="006F2DC3">
          <w:rPr>
            <w:color w:val="000000" w:themeColor="text1"/>
            <w:sz w:val="22"/>
            <w:szCs w:val="22"/>
          </w:rPr>
          <w:t>.</w:t>
        </w:r>
      </w:hyperlink>
    </w:p>
    <w:p w14:paraId="10884307" w14:textId="378CD1EE"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881" w:author="Roza, Caio G" w:date="2023-04-06T23:06:00Z">
        <w:r w:rsidRPr="006F2DC3">
          <w:rPr>
            <w:color w:val="000000" w:themeColor="text1"/>
            <w:sz w:val="22"/>
            <w:szCs w:val="22"/>
          </w:rPr>
          <w:lastRenderedPageBreak/>
          <w:t xml:space="preserve">77. </w:t>
        </w:r>
        <w:r w:rsidRPr="006F2DC3">
          <w:rPr>
            <w:color w:val="000000" w:themeColor="text1"/>
            <w:sz w:val="22"/>
            <w:szCs w:val="22"/>
          </w:rPr>
          <w:tab/>
        </w:r>
        <w:r w:rsidR="0091753E" w:rsidRPr="00E91065">
          <w:rPr>
            <w:color w:val="000000" w:themeColor="text1"/>
            <w:sz w:val="22"/>
            <w:szCs w:val="22"/>
            <w:highlight w:val="yellow"/>
          </w:rPr>
          <w:t xml:space="preserve">S. P. Hubbell, </w:t>
        </w:r>
        <w:r w:rsidR="0091753E" w:rsidRPr="00E91065">
          <w:rPr>
            <w:i/>
            <w:color w:val="000000" w:themeColor="text1"/>
            <w:sz w:val="22"/>
            <w:szCs w:val="22"/>
            <w:highlight w:val="yellow"/>
          </w:rPr>
          <w:t>The Unified Neutral Theory of Biodiversity and Biogeography</w:t>
        </w:r>
        <w:r w:rsidR="0091753E" w:rsidRPr="00E91065">
          <w:rPr>
            <w:color w:val="000000" w:themeColor="text1"/>
            <w:sz w:val="22"/>
            <w:szCs w:val="22"/>
            <w:highlight w:val="yellow"/>
          </w:rPr>
          <w:t xml:space="preserve"> (Princeton University Press, 2001)</w:t>
        </w:r>
        <w:r w:rsidR="0091753E" w:rsidRPr="00E91065" w:rsidDel="0091753E">
          <w:rPr>
            <w:highlight w:val="yellow"/>
          </w:rPr>
          <w:t xml:space="preserve"> </w:t>
        </w:r>
      </w:ins>
      <w:del w:id="882" w:author="Roza, Caio G" w:date="2023-04-06T23:06:00Z">
        <w:r w:rsidRPr="006F2DC3">
          <w:rPr>
            <w:color w:val="000000" w:themeColor="text1"/>
            <w:sz w:val="22"/>
            <w:szCs w:val="22"/>
          </w:rPr>
          <w:delText xml:space="preserve">77. </w:delText>
        </w:r>
        <w:r w:rsidRPr="006F2DC3">
          <w:rPr>
            <w:color w:val="000000" w:themeColor="text1"/>
            <w:sz w:val="22"/>
            <w:szCs w:val="22"/>
          </w:rPr>
          <w:tab/>
        </w:r>
      </w:del>
      <w:hyperlink r:id="rId1172">
        <w:r w:rsidRPr="006F2DC3">
          <w:rPr>
            <w:color w:val="000000" w:themeColor="text1"/>
            <w:sz w:val="22"/>
            <w:szCs w:val="22"/>
          </w:rPr>
          <w:t xml:space="preserve">S. P. Hubbell, </w:t>
        </w:r>
      </w:hyperlink>
      <w:r w:rsidR="00A06C2E">
        <w:rPr>
          <w:color w:val="000000" w:themeColor="text1"/>
          <w:sz w:val="22"/>
          <w:szCs w:val="22"/>
        </w:rPr>
        <w:t xml:space="preserve"> </w:t>
      </w:r>
      <w:hyperlink r:id="rId1173">
        <w:r w:rsidRPr="006F2DC3">
          <w:rPr>
            <w:color w:val="000000" w:themeColor="text1"/>
            <w:sz w:val="22"/>
            <w:szCs w:val="22"/>
          </w:rPr>
          <w:t>).</w:t>
        </w:r>
      </w:hyperlink>
    </w:p>
    <w:p w14:paraId="56801DE9"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83" w:author="Roza, Caio G" w:date="2023-04-06T23:06:00Z">
        <w:r w:rsidRPr="006F2DC3">
          <w:rPr>
            <w:color w:val="000000" w:themeColor="text1"/>
            <w:sz w:val="22"/>
            <w:szCs w:val="22"/>
          </w:rPr>
          <w:delText xml:space="preserve">78. </w:delText>
        </w:r>
        <w:r w:rsidRPr="006F2DC3">
          <w:rPr>
            <w:color w:val="000000" w:themeColor="text1"/>
            <w:sz w:val="22"/>
            <w:szCs w:val="22"/>
          </w:rPr>
          <w:tab/>
          <w:delText xml:space="preserve">S. Petrovskii, B.-L. Li, H. Malchow, Transition to spatiotemporal chaos can resolve the paradox of enrichment. </w:delText>
        </w:r>
        <w:r w:rsidRPr="006F2DC3">
          <w:rPr>
            <w:i/>
            <w:color w:val="000000" w:themeColor="text1"/>
            <w:sz w:val="22"/>
            <w:szCs w:val="22"/>
          </w:rPr>
          <w:delText>Ecol. Complex.</w:delText>
        </w:r>
        <w:r w:rsidRPr="006F2DC3">
          <w:rPr>
            <w:color w:val="000000" w:themeColor="text1"/>
            <w:sz w:val="22"/>
            <w:szCs w:val="22"/>
          </w:rPr>
          <w:delText xml:space="preserve"> </w:delText>
        </w:r>
        <w:r w:rsidRPr="006F2DC3">
          <w:rPr>
            <w:b/>
            <w:color w:val="000000" w:themeColor="text1"/>
            <w:sz w:val="22"/>
            <w:szCs w:val="22"/>
          </w:rPr>
          <w:delText>1</w:delText>
        </w:r>
        <w:r w:rsidRPr="006F2DC3">
          <w:rPr>
            <w:color w:val="000000" w:themeColor="text1"/>
            <w:sz w:val="22"/>
            <w:szCs w:val="22"/>
          </w:rPr>
          <w:delText>, 37–47 (2004).</w:delText>
        </w:r>
      </w:del>
      <w:ins w:id="884" w:author="Roza, Caio G" w:date="2023-04-06T23:06:00Z">
        <w:r w:rsidRPr="006F2DC3">
          <w:rPr>
            <w:color w:val="000000" w:themeColor="text1"/>
            <w:sz w:val="22"/>
            <w:szCs w:val="22"/>
          </w:rPr>
          <w:t xml:space="preserve">78. </w:t>
        </w:r>
        <w:r w:rsidRPr="006F2DC3">
          <w:rPr>
            <w:color w:val="000000" w:themeColor="text1"/>
            <w:sz w:val="22"/>
            <w:szCs w:val="22"/>
          </w:rPr>
          <w:tab/>
        </w:r>
      </w:ins>
      <w:hyperlink r:id="rId1174">
        <w:r w:rsidRPr="006F2DC3">
          <w:rPr>
            <w:color w:val="000000" w:themeColor="text1"/>
            <w:sz w:val="22"/>
            <w:szCs w:val="22"/>
          </w:rPr>
          <w:t xml:space="preserve">S. Petrovskii, B.-L. Li, H. Malchow, Transition to spatiotemporal chaos can resolve the paradox of enrichment. </w:t>
        </w:r>
      </w:hyperlink>
      <w:hyperlink r:id="rId1175">
        <w:r w:rsidRPr="006F2DC3">
          <w:rPr>
            <w:i/>
            <w:color w:val="000000" w:themeColor="text1"/>
            <w:sz w:val="22"/>
            <w:szCs w:val="22"/>
          </w:rPr>
          <w:t>Ecol. Complex.</w:t>
        </w:r>
      </w:hyperlink>
      <w:hyperlink r:id="rId1176">
        <w:r w:rsidRPr="006F2DC3">
          <w:rPr>
            <w:color w:val="000000" w:themeColor="text1"/>
            <w:sz w:val="22"/>
            <w:szCs w:val="22"/>
          </w:rPr>
          <w:t xml:space="preserve"> </w:t>
        </w:r>
      </w:hyperlink>
      <w:hyperlink r:id="rId1177">
        <w:r w:rsidRPr="006F2DC3">
          <w:rPr>
            <w:b/>
            <w:color w:val="000000" w:themeColor="text1"/>
            <w:sz w:val="22"/>
            <w:szCs w:val="22"/>
          </w:rPr>
          <w:t>1</w:t>
        </w:r>
      </w:hyperlink>
      <w:hyperlink r:id="rId1178">
        <w:r w:rsidRPr="006F2DC3">
          <w:rPr>
            <w:color w:val="000000" w:themeColor="text1"/>
            <w:sz w:val="22"/>
            <w:szCs w:val="22"/>
          </w:rPr>
          <w:t>, 37–47 (2004).</w:t>
        </w:r>
      </w:hyperlink>
    </w:p>
    <w:p w14:paraId="0C086098" w14:textId="54E3AF60"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85" w:author="Roza, Caio G" w:date="2023-04-06T23:06:00Z">
        <w:r w:rsidRPr="006F2DC3">
          <w:rPr>
            <w:color w:val="000000" w:themeColor="text1"/>
            <w:sz w:val="22"/>
            <w:szCs w:val="22"/>
          </w:rPr>
          <w:delText xml:space="preserve">79. </w:delText>
        </w:r>
        <w:r w:rsidRPr="006F2DC3">
          <w:rPr>
            <w:color w:val="000000" w:themeColor="text1"/>
            <w:sz w:val="22"/>
            <w:szCs w:val="22"/>
          </w:rPr>
          <w:tab/>
          <w:delText xml:space="preserve">R. Rosen, </w:delText>
        </w:r>
        <w:r w:rsidRPr="006F2DC3">
          <w:rPr>
            <w:i/>
            <w:color w:val="000000" w:themeColor="text1"/>
            <w:sz w:val="22"/>
            <w:szCs w:val="22"/>
          </w:rPr>
          <w:delText>Essays on Life Itself</w:delText>
        </w:r>
        <w:r w:rsidRPr="006F2DC3">
          <w:rPr>
            <w:color w:val="000000" w:themeColor="text1"/>
            <w:sz w:val="22"/>
            <w:szCs w:val="22"/>
          </w:rPr>
          <w:delText xml:space="preserve"> (Columbia University Press, 2000).</w:delText>
        </w:r>
      </w:del>
      <w:ins w:id="886" w:author="Roza, Caio G" w:date="2023-04-06T23:06:00Z">
        <w:r w:rsidRPr="006F2DC3">
          <w:rPr>
            <w:color w:val="000000" w:themeColor="text1"/>
            <w:sz w:val="22"/>
            <w:szCs w:val="22"/>
          </w:rPr>
          <w:t xml:space="preserve">79. </w:t>
        </w:r>
        <w:r w:rsidRPr="006F2DC3">
          <w:rPr>
            <w:color w:val="000000" w:themeColor="text1"/>
            <w:sz w:val="22"/>
            <w:szCs w:val="22"/>
          </w:rPr>
          <w:tab/>
        </w:r>
      </w:ins>
      <w:hyperlink r:id="rId1179">
        <w:r w:rsidRPr="006F2DC3">
          <w:rPr>
            <w:color w:val="000000" w:themeColor="text1"/>
            <w:sz w:val="22"/>
            <w:szCs w:val="22"/>
          </w:rPr>
          <w:t xml:space="preserve">R. Rosen, </w:t>
        </w:r>
      </w:hyperlink>
      <w:hyperlink r:id="rId1180">
        <w:r w:rsidRPr="006F2DC3">
          <w:rPr>
            <w:i/>
            <w:color w:val="000000" w:themeColor="text1"/>
            <w:sz w:val="22"/>
            <w:szCs w:val="22"/>
          </w:rPr>
          <w:t>Essays on Life Itself</w:t>
        </w:r>
      </w:hyperlink>
      <w:hyperlink r:id="rId1181">
        <w:r w:rsidRPr="006F2DC3">
          <w:rPr>
            <w:color w:val="000000" w:themeColor="text1"/>
            <w:sz w:val="22"/>
            <w:szCs w:val="22"/>
          </w:rPr>
          <w:t xml:space="preserve"> (Columbia University Press, 2000</w:t>
        </w:r>
      </w:hyperlink>
      <w:hyperlink r:id="rId1182">
        <w:r w:rsidRPr="006F2DC3">
          <w:rPr>
            <w:color w:val="000000" w:themeColor="text1"/>
            <w:sz w:val="22"/>
            <w:szCs w:val="22"/>
          </w:rPr>
          <w:t>).</w:t>
        </w:r>
      </w:hyperlink>
    </w:p>
    <w:p w14:paraId="386E5EBE"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887" w:author="Roza, Caio G" w:date="2023-04-06T23:06:00Z">
        <w:r w:rsidRPr="006F2DC3">
          <w:rPr>
            <w:color w:val="000000" w:themeColor="text1"/>
            <w:sz w:val="22"/>
            <w:szCs w:val="22"/>
          </w:rPr>
          <w:t xml:space="preserve">80. </w:t>
        </w:r>
        <w:r w:rsidRPr="006F2DC3">
          <w:rPr>
            <w:color w:val="000000" w:themeColor="text1"/>
            <w:sz w:val="22"/>
            <w:szCs w:val="22"/>
          </w:rPr>
          <w:tab/>
          <w:t xml:space="preserve">T. L. Rogers, B. J. Johnson, S. B. Munch, Chaos is not rare in natural ecosystems. </w:t>
        </w:r>
        <w:r w:rsidRPr="006F2DC3">
          <w:rPr>
            <w:i/>
            <w:color w:val="000000" w:themeColor="text1"/>
            <w:sz w:val="22"/>
            <w:szCs w:val="22"/>
          </w:rPr>
          <w:t>Nat</w:t>
        </w:r>
        <w:r w:rsidR="0091753E" w:rsidRPr="00E91065">
          <w:rPr>
            <w:i/>
            <w:color w:val="000000" w:themeColor="text1"/>
            <w:sz w:val="22"/>
            <w:szCs w:val="22"/>
            <w:highlight w:val="yellow"/>
          </w:rPr>
          <w:t>.</w:t>
        </w:r>
        <w:r w:rsidRPr="006F2DC3">
          <w:rPr>
            <w:i/>
            <w:color w:val="000000" w:themeColor="text1"/>
            <w:sz w:val="22"/>
            <w:szCs w:val="22"/>
          </w:rPr>
          <w:t xml:space="preserve"> Ecol</w:t>
        </w:r>
        <w:r w:rsidR="0091753E" w:rsidRPr="00E91065">
          <w:rPr>
            <w:i/>
            <w:color w:val="000000" w:themeColor="text1"/>
            <w:sz w:val="22"/>
            <w:szCs w:val="22"/>
            <w:highlight w:val="yellow"/>
          </w:rPr>
          <w:t>.</w:t>
        </w:r>
        <w:r w:rsidRPr="006F2DC3">
          <w:rPr>
            <w:i/>
            <w:color w:val="000000" w:themeColor="text1"/>
            <w:sz w:val="22"/>
            <w:szCs w:val="22"/>
          </w:rPr>
          <w:t xml:space="preserve"> Evol</w:t>
        </w:r>
        <w:r w:rsidRPr="006F2DC3">
          <w:rPr>
            <w:color w:val="000000" w:themeColor="text1"/>
            <w:sz w:val="22"/>
            <w:szCs w:val="22"/>
          </w:rPr>
          <w:t xml:space="preserve">. </w:t>
        </w:r>
        <w:r w:rsidRPr="006F2DC3">
          <w:rPr>
            <w:b/>
            <w:color w:val="000000" w:themeColor="text1"/>
            <w:sz w:val="22"/>
            <w:szCs w:val="22"/>
          </w:rPr>
          <w:t>6</w:t>
        </w:r>
        <w:r w:rsidRPr="006F2DC3">
          <w:rPr>
            <w:color w:val="000000" w:themeColor="text1"/>
            <w:sz w:val="22"/>
            <w:szCs w:val="22"/>
          </w:rPr>
          <w:t>, 1105–1111 (2022).</w:t>
        </w:r>
      </w:ins>
      <w:del w:id="888" w:author="Roza, Caio G" w:date="2023-04-06T23:06:00Z">
        <w:r w:rsidRPr="006F2DC3">
          <w:rPr>
            <w:color w:val="000000" w:themeColor="text1"/>
            <w:sz w:val="22"/>
            <w:szCs w:val="22"/>
          </w:rPr>
          <w:delText xml:space="preserve">80. </w:delText>
        </w:r>
        <w:r w:rsidRPr="006F2DC3">
          <w:rPr>
            <w:color w:val="000000" w:themeColor="text1"/>
            <w:sz w:val="22"/>
            <w:szCs w:val="22"/>
          </w:rPr>
          <w:tab/>
        </w:r>
      </w:del>
      <w:hyperlink r:id="rId1183">
        <w:r w:rsidRPr="006F2DC3">
          <w:rPr>
            <w:color w:val="000000" w:themeColor="text1"/>
            <w:sz w:val="22"/>
            <w:szCs w:val="22"/>
          </w:rPr>
          <w:t xml:space="preserve">T. L. Rogers, B. J. Johnson, S. B. Munch, Chaos is not rare in natural ecosystems. </w:t>
        </w:r>
      </w:hyperlink>
      <w:hyperlink r:id="rId1184">
        <w:r w:rsidRPr="006F2DC3">
          <w:rPr>
            <w:i/>
            <w:color w:val="000000" w:themeColor="text1"/>
            <w:sz w:val="22"/>
            <w:szCs w:val="22"/>
          </w:rPr>
          <w:t>Nat Ecol Evol</w:t>
        </w:r>
      </w:hyperlink>
      <w:hyperlink r:id="rId1185">
        <w:r w:rsidRPr="006F2DC3">
          <w:rPr>
            <w:color w:val="000000" w:themeColor="text1"/>
            <w:sz w:val="22"/>
            <w:szCs w:val="22"/>
          </w:rPr>
          <w:t xml:space="preserve">. </w:t>
        </w:r>
      </w:hyperlink>
      <w:hyperlink r:id="rId1186">
        <w:r w:rsidRPr="006F2DC3">
          <w:rPr>
            <w:b/>
            <w:color w:val="000000" w:themeColor="text1"/>
            <w:sz w:val="22"/>
            <w:szCs w:val="22"/>
          </w:rPr>
          <w:t>6</w:t>
        </w:r>
      </w:hyperlink>
      <w:hyperlink r:id="rId1187">
        <w:r w:rsidRPr="006F2DC3">
          <w:rPr>
            <w:color w:val="000000" w:themeColor="text1"/>
            <w:sz w:val="22"/>
            <w:szCs w:val="22"/>
          </w:rPr>
          <w:t>, 1105–1111 (2022).</w:t>
        </w:r>
      </w:hyperlink>
    </w:p>
    <w:p w14:paraId="7D356959"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89" w:author="Roza, Caio G" w:date="2023-04-06T23:06:00Z">
        <w:r w:rsidRPr="006F2DC3">
          <w:rPr>
            <w:color w:val="000000" w:themeColor="text1"/>
            <w:sz w:val="22"/>
            <w:szCs w:val="22"/>
          </w:rPr>
          <w:delText xml:space="preserve">81. </w:delText>
        </w:r>
        <w:r w:rsidRPr="006F2DC3">
          <w:rPr>
            <w:color w:val="000000" w:themeColor="text1"/>
            <w:sz w:val="22"/>
            <w:szCs w:val="22"/>
          </w:rPr>
          <w:tab/>
          <w:delText xml:space="preserve">L. Parrott, Measuring ecological complexity. </w:delText>
        </w:r>
        <w:r w:rsidRPr="006F2DC3">
          <w:rPr>
            <w:i/>
            <w:color w:val="000000" w:themeColor="text1"/>
            <w:sz w:val="22"/>
            <w:szCs w:val="22"/>
          </w:rPr>
          <w:delText>Ecol. Indic.</w:delText>
        </w:r>
        <w:r w:rsidRPr="006F2DC3">
          <w:rPr>
            <w:color w:val="000000" w:themeColor="text1"/>
            <w:sz w:val="22"/>
            <w:szCs w:val="22"/>
          </w:rPr>
          <w:delText xml:space="preserve"> </w:delText>
        </w:r>
        <w:r w:rsidRPr="006F2DC3">
          <w:rPr>
            <w:b/>
            <w:color w:val="000000" w:themeColor="text1"/>
            <w:sz w:val="22"/>
            <w:szCs w:val="22"/>
          </w:rPr>
          <w:delText>10</w:delText>
        </w:r>
        <w:r w:rsidRPr="006F2DC3">
          <w:rPr>
            <w:color w:val="000000" w:themeColor="text1"/>
            <w:sz w:val="22"/>
            <w:szCs w:val="22"/>
          </w:rPr>
          <w:delText>, 1069–1076 (2010).</w:delText>
        </w:r>
      </w:del>
      <w:ins w:id="890" w:author="Roza, Caio G" w:date="2023-04-06T23:06:00Z">
        <w:r w:rsidRPr="006F2DC3">
          <w:rPr>
            <w:color w:val="000000" w:themeColor="text1"/>
            <w:sz w:val="22"/>
            <w:szCs w:val="22"/>
          </w:rPr>
          <w:t xml:space="preserve">81. </w:t>
        </w:r>
        <w:r w:rsidRPr="006F2DC3">
          <w:rPr>
            <w:color w:val="000000" w:themeColor="text1"/>
            <w:sz w:val="22"/>
            <w:szCs w:val="22"/>
          </w:rPr>
          <w:tab/>
        </w:r>
      </w:ins>
      <w:hyperlink r:id="rId1188">
        <w:r w:rsidRPr="006F2DC3">
          <w:rPr>
            <w:color w:val="000000" w:themeColor="text1"/>
            <w:sz w:val="22"/>
            <w:szCs w:val="22"/>
          </w:rPr>
          <w:t xml:space="preserve">L. Parrott, Measuring ecological complexity. </w:t>
        </w:r>
      </w:hyperlink>
      <w:hyperlink r:id="rId1189">
        <w:r w:rsidRPr="006F2DC3">
          <w:rPr>
            <w:i/>
            <w:color w:val="000000" w:themeColor="text1"/>
            <w:sz w:val="22"/>
            <w:szCs w:val="22"/>
          </w:rPr>
          <w:t>Ecol. Indic.</w:t>
        </w:r>
      </w:hyperlink>
      <w:hyperlink r:id="rId1190">
        <w:r w:rsidRPr="006F2DC3">
          <w:rPr>
            <w:color w:val="000000" w:themeColor="text1"/>
            <w:sz w:val="22"/>
            <w:szCs w:val="22"/>
          </w:rPr>
          <w:t xml:space="preserve"> </w:t>
        </w:r>
      </w:hyperlink>
      <w:hyperlink r:id="rId1191">
        <w:r w:rsidRPr="006F2DC3">
          <w:rPr>
            <w:b/>
            <w:color w:val="000000" w:themeColor="text1"/>
            <w:sz w:val="22"/>
            <w:szCs w:val="22"/>
          </w:rPr>
          <w:t>10</w:t>
        </w:r>
      </w:hyperlink>
      <w:hyperlink r:id="rId1192">
        <w:r w:rsidRPr="006F2DC3">
          <w:rPr>
            <w:color w:val="000000" w:themeColor="text1"/>
            <w:sz w:val="22"/>
            <w:szCs w:val="22"/>
          </w:rPr>
          <w:t>, 1069–1076 (2010).</w:t>
        </w:r>
      </w:hyperlink>
    </w:p>
    <w:p w14:paraId="051782BB" w14:textId="69837842"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891" w:author="Roza, Caio G" w:date="2023-04-06T23:06:00Z">
        <w:r w:rsidRPr="006F2DC3">
          <w:rPr>
            <w:color w:val="000000" w:themeColor="text1"/>
            <w:sz w:val="22"/>
            <w:szCs w:val="22"/>
          </w:rPr>
          <w:t xml:space="preserve">82. </w:t>
        </w:r>
        <w:r w:rsidRPr="006F2DC3">
          <w:rPr>
            <w:color w:val="000000" w:themeColor="text1"/>
            <w:sz w:val="22"/>
            <w:szCs w:val="22"/>
          </w:rPr>
          <w:tab/>
        </w:r>
      </w:ins>
      <w:hyperlink r:id="rId1193">
        <w:r w:rsidRPr="006F2DC3">
          <w:rPr>
            <w:color w:val="000000" w:themeColor="text1"/>
            <w:sz w:val="22"/>
            <w:szCs w:val="22"/>
          </w:rPr>
          <w:t xml:space="preserve">L. H. L. Loke, R. A. Chisholm, Measuring habitat complexity and spatial heterogeneity in ecology. </w:t>
        </w:r>
      </w:hyperlink>
      <w:hyperlink r:id="rId1194">
        <w:r w:rsidRPr="006F2DC3">
          <w:rPr>
            <w:i/>
            <w:color w:val="000000" w:themeColor="text1"/>
            <w:sz w:val="22"/>
            <w:szCs w:val="22"/>
          </w:rPr>
          <w:t>Ecol. Lett.</w:t>
        </w:r>
      </w:hyperlink>
      <w:ins w:id="892" w:author="Roza, Caio G" w:date="2023-04-06T23:06:00Z">
        <w:r w:rsidR="00093EA5" w:rsidRPr="006F2DC3">
          <w:rPr>
            <w:i/>
            <w:color w:val="000000" w:themeColor="text1"/>
            <w:sz w:val="22"/>
            <w:szCs w:val="22"/>
          </w:rPr>
          <w:t xml:space="preserve"> </w:t>
        </w:r>
        <w:r w:rsidR="00093EA5" w:rsidRPr="006F2DC3">
          <w:rPr>
            <w:b/>
            <w:bCs/>
            <w:iCs/>
            <w:color w:val="000000" w:themeColor="text1"/>
            <w:sz w:val="22"/>
            <w:szCs w:val="22"/>
          </w:rPr>
          <w:t>25</w:t>
        </w:r>
        <w:r w:rsidR="00093EA5" w:rsidRPr="006F2DC3">
          <w:rPr>
            <w:iCs/>
            <w:color w:val="000000" w:themeColor="text1"/>
            <w:sz w:val="22"/>
            <w:szCs w:val="22"/>
          </w:rPr>
          <w:t>, 2269</w:t>
        </w:r>
        <w:r w:rsidR="00EB0AF7" w:rsidRPr="006F2DC3">
          <w:rPr>
            <w:iCs/>
            <w:color w:val="000000" w:themeColor="text1"/>
            <w:sz w:val="22"/>
            <w:szCs w:val="22"/>
          </w:rPr>
          <w:t>–2288</w:t>
        </w:r>
      </w:ins>
      <w:hyperlink r:id="rId1195">
        <w:r w:rsidRPr="006F2DC3">
          <w:rPr>
            <w:color w:val="000000" w:themeColor="text1"/>
            <w:sz w:val="22"/>
            <w:szCs w:val="22"/>
          </w:rPr>
          <w:t xml:space="preserve"> (2022)</w:t>
        </w:r>
      </w:hyperlink>
      <w:del w:id="893" w:author="Roza, Caio G" w:date="2023-04-06T23:06:00Z">
        <w:r w:rsidRPr="006F2DC3">
          <w:rPr>
            <w:color w:val="000000" w:themeColor="text1"/>
            <w:sz w:val="22"/>
            <w:szCs w:val="22"/>
          </w:rPr>
          <w:delText xml:space="preserve">82. </w:delText>
        </w:r>
        <w:r w:rsidRPr="006F2DC3">
          <w:rPr>
            <w:color w:val="000000" w:themeColor="text1"/>
            <w:sz w:val="22"/>
            <w:szCs w:val="22"/>
          </w:rPr>
          <w:tab/>
          <w:delText xml:space="preserve">L. H. L. Loke, R. A. Chisholm, Measuring habitat complexity and spatial heterogeneity in ecology. </w:delText>
        </w:r>
        <w:r w:rsidRPr="006F2DC3">
          <w:rPr>
            <w:i/>
            <w:color w:val="000000" w:themeColor="text1"/>
            <w:sz w:val="22"/>
            <w:szCs w:val="22"/>
          </w:rPr>
          <w:delText>Ecol. Lett.</w:delText>
        </w:r>
        <w:r w:rsidR="00093EA5" w:rsidRPr="006F2DC3">
          <w:rPr>
            <w:i/>
            <w:color w:val="000000" w:themeColor="text1"/>
            <w:sz w:val="22"/>
            <w:szCs w:val="22"/>
          </w:rPr>
          <w:delText xml:space="preserve"> </w:delText>
        </w:r>
        <w:r w:rsidR="00093EA5" w:rsidRPr="006F2DC3">
          <w:rPr>
            <w:b/>
            <w:bCs/>
            <w:iCs/>
            <w:color w:val="000000" w:themeColor="text1"/>
            <w:sz w:val="22"/>
            <w:szCs w:val="22"/>
          </w:rPr>
          <w:delText>25</w:delText>
        </w:r>
        <w:r w:rsidR="00093EA5" w:rsidRPr="006F2DC3">
          <w:rPr>
            <w:iCs/>
            <w:color w:val="000000" w:themeColor="text1"/>
            <w:sz w:val="22"/>
            <w:szCs w:val="22"/>
          </w:rPr>
          <w:delText>, 2269</w:delText>
        </w:r>
        <w:r w:rsidR="00EB0AF7" w:rsidRPr="006F2DC3">
          <w:rPr>
            <w:iCs/>
            <w:color w:val="000000" w:themeColor="text1"/>
            <w:sz w:val="22"/>
            <w:szCs w:val="22"/>
          </w:rPr>
          <w:delText>–2288</w:delText>
        </w:r>
        <w:r w:rsidRPr="006F2DC3">
          <w:rPr>
            <w:color w:val="000000" w:themeColor="text1"/>
            <w:sz w:val="22"/>
            <w:szCs w:val="22"/>
          </w:rPr>
          <w:delText xml:space="preserve"> (2022)</w:delText>
        </w:r>
        <w:r w:rsidR="00093EA5" w:rsidRPr="006F2DC3">
          <w:rPr>
            <w:color w:val="000000" w:themeColor="text1"/>
            <w:sz w:val="22"/>
            <w:szCs w:val="22"/>
          </w:rPr>
          <w:delText xml:space="preserve">. </w:delText>
        </w:r>
      </w:del>
      <w:ins w:id="894" w:author="Roza, Caio G" w:date="2023-04-06T23:06:00Z">
        <w:r w:rsidR="00093EA5" w:rsidRPr="006F2DC3">
          <w:rPr>
            <w:color w:val="000000" w:themeColor="text1"/>
            <w:sz w:val="22"/>
            <w:szCs w:val="22"/>
          </w:rPr>
          <w:t xml:space="preserve">. </w:t>
        </w:r>
      </w:ins>
    </w:p>
    <w:p w14:paraId="71FEFC19" w14:textId="20AC0366"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95" w:author="Roza, Caio G" w:date="2023-04-06T23:06:00Z">
        <w:r w:rsidRPr="006F2DC3">
          <w:rPr>
            <w:color w:val="000000" w:themeColor="text1"/>
            <w:sz w:val="22"/>
            <w:szCs w:val="22"/>
          </w:rPr>
          <w:delText xml:space="preserve">83. </w:delText>
        </w:r>
        <w:r w:rsidRPr="006F2DC3">
          <w:rPr>
            <w:color w:val="000000" w:themeColor="text1"/>
            <w:sz w:val="22"/>
            <w:szCs w:val="22"/>
          </w:rPr>
          <w:tab/>
          <w:delText xml:space="preserve">J. H. Holland, </w:delText>
        </w:r>
        <w:r w:rsidRPr="006F2DC3">
          <w:rPr>
            <w:i/>
            <w:color w:val="000000" w:themeColor="text1"/>
            <w:sz w:val="22"/>
            <w:szCs w:val="22"/>
          </w:rPr>
          <w:delText>Complexity: A Very Short Introduction</w:delText>
        </w:r>
        <w:r w:rsidRPr="006F2DC3">
          <w:rPr>
            <w:color w:val="000000" w:themeColor="text1"/>
            <w:sz w:val="22"/>
            <w:szCs w:val="22"/>
          </w:rPr>
          <w:delText xml:space="preserve"> (OUP Oxford, 2014).</w:delText>
        </w:r>
      </w:del>
      <w:ins w:id="896" w:author="Roza, Caio G" w:date="2023-04-06T23:06:00Z">
        <w:r w:rsidRPr="006F2DC3">
          <w:rPr>
            <w:color w:val="000000" w:themeColor="text1"/>
            <w:sz w:val="22"/>
            <w:szCs w:val="22"/>
          </w:rPr>
          <w:t xml:space="preserve">83. </w:t>
        </w:r>
        <w:r w:rsidRPr="006F2DC3">
          <w:rPr>
            <w:color w:val="000000" w:themeColor="text1"/>
            <w:sz w:val="22"/>
            <w:szCs w:val="22"/>
          </w:rPr>
          <w:tab/>
        </w:r>
      </w:ins>
      <w:hyperlink r:id="rId1196">
        <w:r w:rsidRPr="006F2DC3">
          <w:rPr>
            <w:color w:val="000000" w:themeColor="text1"/>
            <w:sz w:val="22"/>
            <w:szCs w:val="22"/>
          </w:rPr>
          <w:t xml:space="preserve">J. H. Holland, </w:t>
        </w:r>
      </w:hyperlink>
      <w:hyperlink r:id="rId1197">
        <w:r w:rsidRPr="006F2DC3">
          <w:rPr>
            <w:i/>
            <w:color w:val="000000" w:themeColor="text1"/>
            <w:sz w:val="22"/>
            <w:szCs w:val="22"/>
          </w:rPr>
          <w:t>Complexity: A Very Short Introduction</w:t>
        </w:r>
      </w:hyperlink>
      <w:hyperlink r:id="rId1198">
        <w:r w:rsidRPr="006F2DC3">
          <w:rPr>
            <w:color w:val="000000" w:themeColor="text1"/>
            <w:sz w:val="22"/>
            <w:szCs w:val="22"/>
          </w:rPr>
          <w:t xml:space="preserve"> (OUP Oxford, 2014</w:t>
        </w:r>
      </w:hyperlink>
      <w:hyperlink r:id="rId1199">
        <w:r w:rsidRPr="006F2DC3">
          <w:rPr>
            <w:color w:val="000000" w:themeColor="text1"/>
            <w:sz w:val="22"/>
            <w:szCs w:val="22"/>
          </w:rPr>
          <w:t>).</w:t>
        </w:r>
      </w:hyperlink>
    </w:p>
    <w:p w14:paraId="5E1A45D0" w14:textId="1681A1BE"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897" w:author="Roza, Caio G" w:date="2023-04-06T23:06:00Z">
        <w:r w:rsidRPr="006F2DC3">
          <w:rPr>
            <w:color w:val="000000" w:themeColor="text1"/>
            <w:sz w:val="22"/>
            <w:szCs w:val="22"/>
          </w:rPr>
          <w:t xml:space="preserve">84. </w:t>
        </w:r>
        <w:r w:rsidRPr="006F2DC3">
          <w:rPr>
            <w:color w:val="000000" w:themeColor="text1"/>
            <w:sz w:val="22"/>
            <w:szCs w:val="22"/>
          </w:rPr>
          <w:tab/>
          <w:t xml:space="preserve">S. Wolfram, </w:t>
        </w:r>
        <w:r w:rsidR="009D3877" w:rsidRPr="00E91065">
          <w:rPr>
            <w:color w:val="000000" w:themeColor="text1"/>
            <w:sz w:val="22"/>
            <w:szCs w:val="22"/>
            <w:highlight w:val="yellow"/>
          </w:rPr>
          <w:t>“</w:t>
        </w:r>
        <w:r w:rsidRPr="006F2DC3">
          <w:rPr>
            <w:color w:val="000000" w:themeColor="text1"/>
            <w:sz w:val="22"/>
            <w:szCs w:val="22"/>
          </w:rPr>
          <w:t>Complex Systems Theory 1</w:t>
        </w:r>
        <w:r w:rsidR="009D3877" w:rsidRPr="00E91065">
          <w:rPr>
            <w:color w:val="000000" w:themeColor="text1"/>
            <w:sz w:val="22"/>
            <w:szCs w:val="22"/>
            <w:highlight w:val="yellow"/>
          </w:rPr>
          <w:t>”</w:t>
        </w:r>
        <w:r w:rsidRPr="006F2DC3">
          <w:rPr>
            <w:color w:val="000000" w:themeColor="text1"/>
            <w:sz w:val="22"/>
            <w:szCs w:val="22"/>
          </w:rPr>
          <w:t xml:space="preserve"> in </w:t>
        </w:r>
        <w:r w:rsidRPr="006F2DC3">
          <w:rPr>
            <w:i/>
            <w:color w:val="000000" w:themeColor="text1"/>
            <w:sz w:val="22"/>
            <w:szCs w:val="22"/>
          </w:rPr>
          <w:t>Emerging Syntheses in Science</w:t>
        </w:r>
        <w:r w:rsidR="0091753E" w:rsidRPr="00E91065">
          <w:rPr>
            <w:i/>
            <w:color w:val="000000" w:themeColor="text1"/>
            <w:sz w:val="22"/>
            <w:szCs w:val="22"/>
            <w:highlight w:val="yellow"/>
          </w:rPr>
          <w:t xml:space="preserve">, </w:t>
        </w:r>
        <w:r w:rsidR="0091753E" w:rsidRPr="00E91065">
          <w:rPr>
            <w:color w:val="000000" w:themeColor="text1"/>
            <w:sz w:val="22"/>
            <w:szCs w:val="22"/>
            <w:highlight w:val="yellow"/>
          </w:rPr>
          <w:t>183–190</w:t>
        </w:r>
        <w:r w:rsidRPr="006F2DC3">
          <w:rPr>
            <w:color w:val="000000" w:themeColor="text1"/>
            <w:sz w:val="22"/>
            <w:szCs w:val="22"/>
          </w:rPr>
          <w:t xml:space="preserve"> (CRC Press, 1988).</w:t>
        </w:r>
      </w:ins>
      <w:del w:id="898" w:author="Roza, Caio G" w:date="2023-04-06T23:06:00Z">
        <w:r w:rsidRPr="006F2DC3">
          <w:rPr>
            <w:color w:val="000000" w:themeColor="text1"/>
            <w:sz w:val="22"/>
            <w:szCs w:val="22"/>
          </w:rPr>
          <w:delText xml:space="preserve">84. </w:delText>
        </w:r>
        <w:r w:rsidRPr="006F2DC3">
          <w:rPr>
            <w:color w:val="000000" w:themeColor="text1"/>
            <w:sz w:val="22"/>
            <w:szCs w:val="22"/>
          </w:rPr>
          <w:tab/>
        </w:r>
      </w:del>
      <w:hyperlink r:id="rId1200">
        <w:r w:rsidRPr="006F2DC3">
          <w:rPr>
            <w:color w:val="000000" w:themeColor="text1"/>
            <w:sz w:val="22"/>
            <w:szCs w:val="22"/>
          </w:rPr>
          <w:t xml:space="preserve">S. Wolfram, "Complex Systems Theory 1" in </w:t>
        </w:r>
      </w:hyperlink>
      <w:hyperlink r:id="rId1201">
        <w:r w:rsidRPr="006F2DC3">
          <w:rPr>
            <w:i/>
            <w:color w:val="000000" w:themeColor="text1"/>
            <w:sz w:val="22"/>
            <w:szCs w:val="22"/>
          </w:rPr>
          <w:t>Emerging Syntheses in Science</w:t>
        </w:r>
      </w:hyperlink>
      <w:hyperlink r:id="rId1202">
        <w:r w:rsidRPr="006F2DC3">
          <w:rPr>
            <w:color w:val="000000" w:themeColor="text1"/>
            <w:sz w:val="22"/>
            <w:szCs w:val="22"/>
          </w:rPr>
          <w:t xml:space="preserve"> (CRC Press, 1988</w:t>
        </w:r>
      </w:hyperlink>
      <w:hyperlink r:id="rId1203">
        <w:r w:rsidRPr="006F2DC3">
          <w:rPr>
            <w:color w:val="000000" w:themeColor="text1"/>
            <w:sz w:val="22"/>
            <w:szCs w:val="22"/>
          </w:rPr>
          <w:t>), pp. 183–190.</w:t>
        </w:r>
      </w:hyperlink>
    </w:p>
    <w:p w14:paraId="30F52AC9" w14:textId="78691C7D"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899" w:author="Roza, Caio G" w:date="2023-04-06T23:06:00Z">
        <w:r w:rsidRPr="006F2DC3">
          <w:rPr>
            <w:color w:val="000000" w:themeColor="text1"/>
            <w:sz w:val="22"/>
            <w:szCs w:val="22"/>
          </w:rPr>
          <w:delText xml:space="preserve">85. </w:delText>
        </w:r>
        <w:r w:rsidRPr="006F2DC3">
          <w:rPr>
            <w:color w:val="000000" w:themeColor="text1"/>
            <w:sz w:val="22"/>
            <w:szCs w:val="22"/>
          </w:rPr>
          <w:tab/>
          <w:delText xml:space="preserve">S. A. Kauffman, </w:delText>
        </w:r>
        <w:r w:rsidRPr="006F2DC3">
          <w:rPr>
            <w:i/>
            <w:color w:val="000000" w:themeColor="text1"/>
            <w:sz w:val="22"/>
            <w:szCs w:val="22"/>
          </w:rPr>
          <w:delText>At Home in the Universe: The Search for Laws of Self-organization and Complexity</w:delText>
        </w:r>
        <w:r w:rsidRPr="006F2DC3">
          <w:rPr>
            <w:color w:val="000000" w:themeColor="text1"/>
            <w:sz w:val="22"/>
            <w:szCs w:val="22"/>
          </w:rPr>
          <w:delText xml:space="preserve"> (Oxford University Press, 1995).</w:delText>
        </w:r>
      </w:del>
      <w:ins w:id="900" w:author="Roza, Caio G" w:date="2023-04-06T23:06:00Z">
        <w:r w:rsidRPr="006F2DC3">
          <w:rPr>
            <w:color w:val="000000" w:themeColor="text1"/>
            <w:sz w:val="22"/>
            <w:szCs w:val="22"/>
          </w:rPr>
          <w:t xml:space="preserve">85. </w:t>
        </w:r>
        <w:r w:rsidRPr="006F2DC3">
          <w:rPr>
            <w:color w:val="000000" w:themeColor="text1"/>
            <w:sz w:val="22"/>
            <w:szCs w:val="22"/>
          </w:rPr>
          <w:tab/>
        </w:r>
      </w:ins>
      <w:hyperlink r:id="rId1204">
        <w:r w:rsidRPr="006F2DC3">
          <w:rPr>
            <w:color w:val="000000" w:themeColor="text1"/>
            <w:sz w:val="22"/>
            <w:szCs w:val="22"/>
          </w:rPr>
          <w:t xml:space="preserve">S. A. Kauffman, </w:t>
        </w:r>
      </w:hyperlink>
      <w:hyperlink r:id="rId1205">
        <w:r w:rsidRPr="006F2DC3">
          <w:rPr>
            <w:i/>
            <w:color w:val="000000" w:themeColor="text1"/>
            <w:sz w:val="22"/>
            <w:szCs w:val="22"/>
          </w:rPr>
          <w:t>At Home in the Universe: The Search for Laws of Self-organization and Complexity</w:t>
        </w:r>
      </w:hyperlink>
      <w:hyperlink r:id="rId1206">
        <w:r w:rsidRPr="006F2DC3">
          <w:rPr>
            <w:color w:val="000000" w:themeColor="text1"/>
            <w:sz w:val="22"/>
            <w:szCs w:val="22"/>
          </w:rPr>
          <w:t xml:space="preserve"> (Oxford University Press, 1995</w:t>
        </w:r>
      </w:hyperlink>
      <w:hyperlink r:id="rId1207">
        <w:r w:rsidRPr="006F2DC3">
          <w:rPr>
            <w:color w:val="000000" w:themeColor="text1"/>
            <w:sz w:val="22"/>
            <w:szCs w:val="22"/>
          </w:rPr>
          <w:t>).</w:t>
        </w:r>
      </w:hyperlink>
    </w:p>
    <w:p w14:paraId="48771BEA" w14:textId="4458EE24"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r w:rsidRPr="006F2DC3">
        <w:rPr>
          <w:color w:val="000000" w:themeColor="text1"/>
          <w:sz w:val="22"/>
          <w:szCs w:val="22"/>
        </w:rPr>
        <w:t xml:space="preserve">86. </w:t>
      </w:r>
      <w:r w:rsidRPr="006F2DC3">
        <w:rPr>
          <w:color w:val="000000" w:themeColor="text1"/>
          <w:sz w:val="22"/>
          <w:szCs w:val="22"/>
        </w:rPr>
        <w:tab/>
      </w:r>
      <w:hyperlink r:id="rId1208">
        <w:r w:rsidRPr="006F2DC3">
          <w:rPr>
            <w:color w:val="000000" w:themeColor="text1"/>
            <w:sz w:val="22"/>
            <w:szCs w:val="22"/>
          </w:rPr>
          <w:t xml:space="preserve">A. H. Simon, The architecture of complexity. </w:t>
        </w:r>
      </w:hyperlink>
      <w:hyperlink r:id="rId1209">
        <w:r w:rsidRPr="006F2DC3">
          <w:rPr>
            <w:i/>
            <w:color w:val="000000" w:themeColor="text1"/>
            <w:sz w:val="22"/>
            <w:szCs w:val="22"/>
          </w:rPr>
          <w:t xml:space="preserve">Proc. Am. </w:t>
        </w:r>
        <w:r w:rsidR="00C10959" w:rsidRPr="006F2DC3">
          <w:rPr>
            <w:i/>
            <w:color w:val="000000" w:themeColor="text1"/>
            <w:sz w:val="22"/>
            <w:szCs w:val="22"/>
          </w:rPr>
          <w:t>P</w:t>
        </w:r>
        <w:r w:rsidR="00EA22AF" w:rsidRPr="006F2DC3">
          <w:rPr>
            <w:i/>
            <w:color w:val="000000" w:themeColor="text1"/>
            <w:sz w:val="22"/>
            <w:szCs w:val="22"/>
          </w:rPr>
          <w:t xml:space="preserve">hil. Soc. </w:t>
        </w:r>
      </w:hyperlink>
      <w:del w:id="901" w:author="Roza, Caio G" w:date="2023-04-06T23:06:00Z">
        <w:r w:rsidRPr="006F2DC3">
          <w:rPr>
            <w:color w:val="000000" w:themeColor="text1"/>
            <w:sz w:val="22"/>
            <w:szCs w:val="22"/>
          </w:rPr>
          <w:tab/>
          <w:delText xml:space="preserve">A. H. Simon, The architecture of complexity. </w:delText>
        </w:r>
        <w:r w:rsidRPr="006F2DC3">
          <w:rPr>
            <w:i/>
            <w:color w:val="000000" w:themeColor="text1"/>
            <w:sz w:val="22"/>
            <w:szCs w:val="22"/>
          </w:rPr>
          <w:delText xml:space="preserve">Proc. Am. </w:delText>
        </w:r>
        <w:r w:rsidR="00C10959" w:rsidRPr="006F2DC3">
          <w:rPr>
            <w:i/>
            <w:color w:val="000000" w:themeColor="text1"/>
            <w:sz w:val="22"/>
            <w:szCs w:val="22"/>
          </w:rPr>
          <w:delText>P</w:delText>
        </w:r>
        <w:r w:rsidR="00EA22AF" w:rsidRPr="006F2DC3">
          <w:rPr>
            <w:i/>
            <w:color w:val="000000" w:themeColor="text1"/>
            <w:sz w:val="22"/>
            <w:szCs w:val="22"/>
          </w:rPr>
          <w:delText xml:space="preserve">hil. Soc. </w:delText>
        </w:r>
      </w:del>
      <w:r w:rsidR="00EA22AF" w:rsidRPr="006F2DC3">
        <w:rPr>
          <w:b/>
          <w:bCs/>
          <w:iCs/>
          <w:color w:val="000000" w:themeColor="text1"/>
          <w:sz w:val="22"/>
          <w:szCs w:val="22"/>
        </w:rPr>
        <w:t>106</w:t>
      </w:r>
      <w:r w:rsidR="00967DDD" w:rsidRPr="006F2DC3">
        <w:rPr>
          <w:color w:val="000000" w:themeColor="text1"/>
          <w:sz w:val="22"/>
          <w:szCs w:val="22"/>
        </w:rPr>
        <w:t>, 467–482</w:t>
      </w:r>
      <w:hyperlink r:id="rId1210">
        <w:r w:rsidRPr="006F2DC3">
          <w:rPr>
            <w:color w:val="000000" w:themeColor="text1"/>
            <w:sz w:val="22"/>
            <w:szCs w:val="22"/>
          </w:rPr>
          <w:t xml:space="preserve"> (1962).</w:t>
        </w:r>
      </w:hyperlink>
      <w:del w:id="902" w:author="Roza, Caio G" w:date="2023-04-06T23:06:00Z">
        <w:r w:rsidRPr="006F2DC3">
          <w:rPr>
            <w:color w:val="000000" w:themeColor="text1"/>
            <w:sz w:val="22"/>
            <w:szCs w:val="22"/>
          </w:rPr>
          <w:delText xml:space="preserve"> (1962).</w:delText>
        </w:r>
      </w:del>
    </w:p>
    <w:p w14:paraId="1C76B102"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03" w:author="Roza, Caio G" w:date="2023-04-06T23:06:00Z">
        <w:r w:rsidRPr="006F2DC3">
          <w:rPr>
            <w:color w:val="000000" w:themeColor="text1"/>
            <w:sz w:val="22"/>
            <w:szCs w:val="22"/>
          </w:rPr>
          <w:delText xml:space="preserve">87. </w:delText>
        </w:r>
        <w:r w:rsidRPr="006F2DC3">
          <w:rPr>
            <w:color w:val="000000" w:themeColor="text1"/>
            <w:sz w:val="22"/>
            <w:szCs w:val="22"/>
          </w:rPr>
          <w:tab/>
          <w:delText xml:space="preserve">M. Anand, A. Gonzalez, F. Guichard, J. Kolasa, L. Parrott, Ecological Systems as Complex Systems: Challenges for an Emerging Science. </w:delText>
        </w:r>
        <w:r w:rsidRPr="006F2DC3">
          <w:rPr>
            <w:i/>
            <w:color w:val="000000" w:themeColor="text1"/>
            <w:sz w:val="22"/>
            <w:szCs w:val="22"/>
          </w:rPr>
          <w:delText>Diversity</w:delText>
        </w:r>
        <w:r w:rsidRPr="006F2DC3">
          <w:rPr>
            <w:color w:val="000000" w:themeColor="text1"/>
            <w:sz w:val="22"/>
            <w:szCs w:val="22"/>
          </w:rPr>
          <w:delText xml:space="preserve">. </w:delText>
        </w:r>
        <w:r w:rsidRPr="006F2DC3">
          <w:rPr>
            <w:b/>
            <w:color w:val="000000" w:themeColor="text1"/>
            <w:sz w:val="22"/>
            <w:szCs w:val="22"/>
          </w:rPr>
          <w:delText>2</w:delText>
        </w:r>
        <w:r w:rsidRPr="006F2DC3">
          <w:rPr>
            <w:color w:val="000000" w:themeColor="text1"/>
            <w:sz w:val="22"/>
            <w:szCs w:val="22"/>
          </w:rPr>
          <w:delText>, 395–410 (2010).</w:delText>
        </w:r>
      </w:del>
      <w:ins w:id="904" w:author="Roza, Caio G" w:date="2023-04-06T23:06:00Z">
        <w:r w:rsidRPr="006F2DC3">
          <w:rPr>
            <w:color w:val="000000" w:themeColor="text1"/>
            <w:sz w:val="22"/>
            <w:szCs w:val="22"/>
          </w:rPr>
          <w:t xml:space="preserve">87. </w:t>
        </w:r>
        <w:r w:rsidRPr="006F2DC3">
          <w:rPr>
            <w:color w:val="000000" w:themeColor="text1"/>
            <w:sz w:val="22"/>
            <w:szCs w:val="22"/>
          </w:rPr>
          <w:tab/>
        </w:r>
      </w:ins>
      <w:hyperlink r:id="rId1211">
        <w:r w:rsidRPr="006F2DC3">
          <w:rPr>
            <w:color w:val="000000" w:themeColor="text1"/>
            <w:sz w:val="22"/>
            <w:szCs w:val="22"/>
          </w:rPr>
          <w:t xml:space="preserve">M. Anand, A. Gonzalez, F. Guichard, J. Kolasa, L. Parrott, Ecological Systems as Complex Systems: Challenges for an Emerging Science. </w:t>
        </w:r>
      </w:hyperlink>
      <w:hyperlink r:id="rId1212">
        <w:r w:rsidRPr="006F2DC3">
          <w:rPr>
            <w:i/>
            <w:color w:val="000000" w:themeColor="text1"/>
            <w:sz w:val="22"/>
            <w:szCs w:val="22"/>
          </w:rPr>
          <w:t xml:space="preserve">Diversity </w:t>
        </w:r>
      </w:hyperlink>
      <w:hyperlink r:id="rId1213">
        <w:r w:rsidRPr="006F2DC3">
          <w:rPr>
            <w:color w:val="000000" w:themeColor="text1"/>
            <w:sz w:val="22"/>
            <w:szCs w:val="22"/>
          </w:rPr>
          <w:t xml:space="preserve">. </w:t>
        </w:r>
      </w:hyperlink>
      <w:hyperlink r:id="rId1214">
        <w:r w:rsidRPr="006F2DC3">
          <w:rPr>
            <w:b/>
            <w:color w:val="000000" w:themeColor="text1"/>
            <w:sz w:val="22"/>
            <w:szCs w:val="22"/>
          </w:rPr>
          <w:t>2</w:t>
        </w:r>
      </w:hyperlink>
      <w:hyperlink r:id="rId1215">
        <w:r w:rsidRPr="006F2DC3">
          <w:rPr>
            <w:color w:val="000000" w:themeColor="text1"/>
            <w:sz w:val="22"/>
            <w:szCs w:val="22"/>
          </w:rPr>
          <w:t>, 395–410 (2010).</w:t>
        </w:r>
      </w:hyperlink>
    </w:p>
    <w:p w14:paraId="10715AC4"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05" w:author="Roza, Caio G" w:date="2023-04-06T23:06:00Z">
        <w:r w:rsidRPr="006F2DC3">
          <w:rPr>
            <w:color w:val="000000" w:themeColor="text1"/>
            <w:sz w:val="22"/>
            <w:szCs w:val="22"/>
          </w:rPr>
          <w:delText xml:space="preserve">88. </w:delText>
        </w:r>
        <w:r w:rsidRPr="006F2DC3">
          <w:rPr>
            <w:color w:val="000000" w:themeColor="text1"/>
            <w:sz w:val="22"/>
            <w:szCs w:val="22"/>
          </w:rPr>
          <w:tab/>
          <w:delText xml:space="preserve">D. Rickles, P. Hawe, A. Shiell, A simple guide to chaos and complexity. </w:delText>
        </w:r>
        <w:r w:rsidRPr="006F2DC3">
          <w:rPr>
            <w:i/>
            <w:color w:val="000000" w:themeColor="text1"/>
            <w:sz w:val="22"/>
            <w:szCs w:val="22"/>
          </w:rPr>
          <w:delText>J. Epidemiol. Community Health</w:delText>
        </w:r>
        <w:r w:rsidRPr="006F2DC3">
          <w:rPr>
            <w:color w:val="000000" w:themeColor="text1"/>
            <w:sz w:val="22"/>
            <w:szCs w:val="22"/>
          </w:rPr>
          <w:delText xml:space="preserve">. </w:delText>
        </w:r>
        <w:r w:rsidRPr="006F2DC3">
          <w:rPr>
            <w:b/>
            <w:color w:val="000000" w:themeColor="text1"/>
            <w:sz w:val="22"/>
            <w:szCs w:val="22"/>
          </w:rPr>
          <w:delText>61</w:delText>
        </w:r>
        <w:r w:rsidRPr="006F2DC3">
          <w:rPr>
            <w:color w:val="000000" w:themeColor="text1"/>
            <w:sz w:val="22"/>
            <w:szCs w:val="22"/>
          </w:rPr>
          <w:delText>, 933–937 (2007).</w:delText>
        </w:r>
      </w:del>
      <w:ins w:id="906" w:author="Roza, Caio G" w:date="2023-04-06T23:06:00Z">
        <w:r w:rsidRPr="006F2DC3">
          <w:rPr>
            <w:color w:val="000000" w:themeColor="text1"/>
            <w:sz w:val="22"/>
            <w:szCs w:val="22"/>
          </w:rPr>
          <w:t xml:space="preserve">88. </w:t>
        </w:r>
        <w:r w:rsidRPr="006F2DC3">
          <w:rPr>
            <w:color w:val="000000" w:themeColor="text1"/>
            <w:sz w:val="22"/>
            <w:szCs w:val="22"/>
          </w:rPr>
          <w:tab/>
        </w:r>
      </w:ins>
      <w:hyperlink r:id="rId1216">
        <w:r w:rsidRPr="006F2DC3">
          <w:rPr>
            <w:color w:val="000000" w:themeColor="text1"/>
            <w:sz w:val="22"/>
            <w:szCs w:val="22"/>
          </w:rPr>
          <w:t xml:space="preserve">D. Rickles, P. Hawe, A. Shiell, A simple guide to chaos and complexity. </w:t>
        </w:r>
      </w:hyperlink>
      <w:hyperlink r:id="rId1217">
        <w:r w:rsidRPr="006F2DC3">
          <w:rPr>
            <w:i/>
            <w:color w:val="000000" w:themeColor="text1"/>
            <w:sz w:val="22"/>
            <w:szCs w:val="22"/>
          </w:rPr>
          <w:t>J. Epidemiol. Community Health</w:t>
        </w:r>
      </w:hyperlink>
      <w:hyperlink r:id="rId1218">
        <w:r w:rsidRPr="006F2DC3">
          <w:rPr>
            <w:color w:val="000000" w:themeColor="text1"/>
            <w:sz w:val="22"/>
            <w:szCs w:val="22"/>
          </w:rPr>
          <w:t xml:space="preserve">. </w:t>
        </w:r>
      </w:hyperlink>
      <w:hyperlink r:id="rId1219">
        <w:r w:rsidRPr="006F2DC3">
          <w:rPr>
            <w:b/>
            <w:color w:val="000000" w:themeColor="text1"/>
            <w:sz w:val="22"/>
            <w:szCs w:val="22"/>
          </w:rPr>
          <w:t>61</w:t>
        </w:r>
      </w:hyperlink>
      <w:hyperlink r:id="rId1220">
        <w:r w:rsidRPr="006F2DC3">
          <w:rPr>
            <w:color w:val="000000" w:themeColor="text1"/>
            <w:sz w:val="22"/>
            <w:szCs w:val="22"/>
          </w:rPr>
          <w:t>, 933–937 (2007).</w:t>
        </w:r>
      </w:hyperlink>
    </w:p>
    <w:p w14:paraId="67B3DE27"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07" w:author="Roza, Caio G" w:date="2023-04-06T23:06:00Z">
        <w:r w:rsidRPr="006F2DC3">
          <w:rPr>
            <w:color w:val="000000" w:themeColor="text1"/>
            <w:sz w:val="22"/>
            <w:szCs w:val="22"/>
          </w:rPr>
          <w:delText xml:space="preserve">89. </w:delText>
        </w:r>
        <w:r w:rsidRPr="006F2DC3">
          <w:rPr>
            <w:color w:val="000000" w:themeColor="text1"/>
            <w:sz w:val="22"/>
            <w:szCs w:val="22"/>
          </w:rPr>
          <w:tab/>
          <w:delText xml:space="preserve">G. S. Cumming, Heterarchies: Reconciling Networks and Hierarchies. </w:delText>
        </w:r>
        <w:r w:rsidRPr="006F2DC3">
          <w:rPr>
            <w:i/>
            <w:color w:val="000000" w:themeColor="text1"/>
            <w:sz w:val="22"/>
            <w:szCs w:val="22"/>
          </w:rPr>
          <w:delText>Trends Ecol. Evol.</w:delText>
        </w:r>
        <w:r w:rsidRPr="006F2DC3">
          <w:rPr>
            <w:color w:val="000000" w:themeColor="text1"/>
            <w:sz w:val="22"/>
            <w:szCs w:val="22"/>
          </w:rPr>
          <w:delText xml:space="preserve"> </w:delText>
        </w:r>
        <w:r w:rsidRPr="006F2DC3">
          <w:rPr>
            <w:b/>
            <w:color w:val="000000" w:themeColor="text1"/>
            <w:sz w:val="22"/>
            <w:szCs w:val="22"/>
          </w:rPr>
          <w:delText>31</w:delText>
        </w:r>
        <w:r w:rsidRPr="006F2DC3">
          <w:rPr>
            <w:color w:val="000000" w:themeColor="text1"/>
            <w:sz w:val="22"/>
            <w:szCs w:val="22"/>
          </w:rPr>
          <w:delText>, 622–632 (2016).</w:delText>
        </w:r>
      </w:del>
      <w:ins w:id="908" w:author="Roza, Caio G" w:date="2023-04-06T23:06:00Z">
        <w:r w:rsidRPr="006F2DC3">
          <w:rPr>
            <w:color w:val="000000" w:themeColor="text1"/>
            <w:sz w:val="22"/>
            <w:szCs w:val="22"/>
          </w:rPr>
          <w:t xml:space="preserve">89. </w:t>
        </w:r>
        <w:r w:rsidRPr="006F2DC3">
          <w:rPr>
            <w:color w:val="000000" w:themeColor="text1"/>
            <w:sz w:val="22"/>
            <w:szCs w:val="22"/>
          </w:rPr>
          <w:tab/>
        </w:r>
      </w:ins>
      <w:hyperlink r:id="rId1221">
        <w:r w:rsidRPr="006F2DC3">
          <w:rPr>
            <w:color w:val="000000" w:themeColor="text1"/>
            <w:sz w:val="22"/>
            <w:szCs w:val="22"/>
          </w:rPr>
          <w:t xml:space="preserve">G. S. Cumming, Heterarchies: Reconciling Networks and Hierarchies. </w:t>
        </w:r>
      </w:hyperlink>
      <w:hyperlink r:id="rId1222">
        <w:r w:rsidRPr="006F2DC3">
          <w:rPr>
            <w:i/>
            <w:color w:val="000000" w:themeColor="text1"/>
            <w:sz w:val="22"/>
            <w:szCs w:val="22"/>
          </w:rPr>
          <w:t>Trends Ecol. Evol.</w:t>
        </w:r>
      </w:hyperlink>
      <w:hyperlink r:id="rId1223">
        <w:r w:rsidRPr="006F2DC3">
          <w:rPr>
            <w:color w:val="000000" w:themeColor="text1"/>
            <w:sz w:val="22"/>
            <w:szCs w:val="22"/>
          </w:rPr>
          <w:t xml:space="preserve"> </w:t>
        </w:r>
      </w:hyperlink>
      <w:hyperlink r:id="rId1224">
        <w:r w:rsidRPr="006F2DC3">
          <w:rPr>
            <w:b/>
            <w:color w:val="000000" w:themeColor="text1"/>
            <w:sz w:val="22"/>
            <w:szCs w:val="22"/>
          </w:rPr>
          <w:t>31</w:t>
        </w:r>
      </w:hyperlink>
      <w:hyperlink r:id="rId1225">
        <w:r w:rsidRPr="006F2DC3">
          <w:rPr>
            <w:color w:val="000000" w:themeColor="text1"/>
            <w:sz w:val="22"/>
            <w:szCs w:val="22"/>
          </w:rPr>
          <w:t>, 622–632 (2016).</w:t>
        </w:r>
      </w:hyperlink>
    </w:p>
    <w:p w14:paraId="7A5E6CE9" w14:textId="2EC66385"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09" w:author="Roza, Caio G" w:date="2023-04-06T23:06:00Z">
        <w:r w:rsidRPr="006F2DC3">
          <w:rPr>
            <w:color w:val="000000" w:themeColor="text1"/>
            <w:sz w:val="22"/>
            <w:szCs w:val="22"/>
          </w:rPr>
          <w:delText xml:space="preserve">90. </w:delText>
        </w:r>
        <w:r w:rsidRPr="006F2DC3">
          <w:rPr>
            <w:color w:val="000000" w:themeColor="text1"/>
            <w:sz w:val="22"/>
            <w:szCs w:val="22"/>
          </w:rPr>
          <w:tab/>
          <w:delText xml:space="preserve">L. H. Gunderson, C. S. Holling, </w:delText>
        </w:r>
        <w:r w:rsidRPr="006F2DC3">
          <w:rPr>
            <w:i/>
            <w:color w:val="000000" w:themeColor="text1"/>
            <w:sz w:val="22"/>
            <w:szCs w:val="22"/>
          </w:rPr>
          <w:delText>Panarchy: Understanding Transformations in Human and Natural Systems</w:delText>
        </w:r>
        <w:r w:rsidRPr="006F2DC3">
          <w:rPr>
            <w:color w:val="000000" w:themeColor="text1"/>
            <w:sz w:val="22"/>
            <w:szCs w:val="22"/>
          </w:rPr>
          <w:delText xml:space="preserve"> (Island Press, 2002).</w:delText>
        </w:r>
      </w:del>
      <w:ins w:id="910" w:author="Roza, Caio G" w:date="2023-04-06T23:06:00Z">
        <w:r w:rsidRPr="006F2DC3">
          <w:rPr>
            <w:color w:val="000000" w:themeColor="text1"/>
            <w:sz w:val="22"/>
            <w:szCs w:val="22"/>
          </w:rPr>
          <w:t xml:space="preserve">90. </w:t>
        </w:r>
        <w:r w:rsidRPr="006F2DC3">
          <w:rPr>
            <w:color w:val="000000" w:themeColor="text1"/>
            <w:sz w:val="22"/>
            <w:szCs w:val="22"/>
          </w:rPr>
          <w:tab/>
        </w:r>
      </w:ins>
      <w:hyperlink r:id="rId1226">
        <w:r w:rsidRPr="006F2DC3">
          <w:rPr>
            <w:color w:val="000000" w:themeColor="text1"/>
            <w:sz w:val="22"/>
            <w:szCs w:val="22"/>
          </w:rPr>
          <w:t xml:space="preserve">L. H. Gunderson, C. S. Holling, </w:t>
        </w:r>
      </w:hyperlink>
      <w:hyperlink r:id="rId1227">
        <w:r w:rsidRPr="006F2DC3">
          <w:rPr>
            <w:i/>
            <w:color w:val="000000" w:themeColor="text1"/>
            <w:sz w:val="22"/>
            <w:szCs w:val="22"/>
          </w:rPr>
          <w:t>Panarchy: Understanding Transformations in Human and Natural Systems</w:t>
        </w:r>
      </w:hyperlink>
      <w:hyperlink r:id="rId1228">
        <w:r w:rsidRPr="006F2DC3">
          <w:rPr>
            <w:color w:val="000000" w:themeColor="text1"/>
            <w:sz w:val="22"/>
            <w:szCs w:val="22"/>
          </w:rPr>
          <w:t xml:space="preserve"> (Island Press, 2002</w:t>
        </w:r>
      </w:hyperlink>
      <w:hyperlink r:id="rId1229">
        <w:r w:rsidRPr="006F2DC3">
          <w:rPr>
            <w:color w:val="000000" w:themeColor="text1"/>
            <w:sz w:val="22"/>
            <w:szCs w:val="22"/>
          </w:rPr>
          <w:t>).</w:t>
        </w:r>
      </w:hyperlink>
    </w:p>
    <w:p w14:paraId="13851252"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lang w:val="it-IT"/>
        </w:rPr>
      </w:pPr>
      <w:del w:id="911" w:author="Roza, Caio G" w:date="2023-04-06T23:06:00Z">
        <w:r w:rsidRPr="006F2DC3">
          <w:rPr>
            <w:color w:val="000000" w:themeColor="text1"/>
            <w:sz w:val="22"/>
            <w:szCs w:val="22"/>
          </w:rPr>
          <w:delText xml:space="preserve">91. </w:delText>
        </w:r>
        <w:r w:rsidRPr="006F2DC3">
          <w:rPr>
            <w:color w:val="000000" w:themeColor="text1"/>
            <w:sz w:val="22"/>
            <w:szCs w:val="22"/>
          </w:rPr>
          <w:tab/>
          <w:delText xml:space="preserve">J. Hong-zhang, G. Jian, W. Qi, L. De-ming, L. Qi, Research on basic characteristics of complex system brittleness. </w:delText>
        </w:r>
        <w:r w:rsidRPr="00E91065">
          <w:rPr>
            <w:i/>
            <w:color w:val="000000" w:themeColor="text1"/>
            <w:sz w:val="22"/>
            <w:szCs w:val="22"/>
            <w:highlight w:val="yellow"/>
          </w:rPr>
          <w:delText>J. Mar. Sci. Appl.</w:delText>
        </w:r>
        <w:r w:rsidRPr="00E91065">
          <w:rPr>
            <w:color w:val="000000" w:themeColor="text1"/>
            <w:sz w:val="22"/>
            <w:szCs w:val="22"/>
            <w:highlight w:val="yellow"/>
          </w:rPr>
          <w:delText xml:space="preserve"> </w:delText>
        </w:r>
        <w:r w:rsidRPr="00E91065">
          <w:rPr>
            <w:b/>
            <w:color w:val="000000" w:themeColor="text1"/>
            <w:sz w:val="22"/>
            <w:szCs w:val="22"/>
            <w:highlight w:val="yellow"/>
          </w:rPr>
          <w:delText>3</w:delText>
        </w:r>
        <w:r w:rsidRPr="00E91065">
          <w:rPr>
            <w:color w:val="000000" w:themeColor="text1"/>
            <w:sz w:val="22"/>
            <w:szCs w:val="22"/>
            <w:highlight w:val="yellow"/>
          </w:rPr>
          <w:delText>, 57–63 (2004).</w:delText>
        </w:r>
      </w:del>
      <w:ins w:id="912" w:author="Roza, Caio G" w:date="2023-04-06T23:06:00Z">
        <w:r w:rsidRPr="006F2DC3">
          <w:rPr>
            <w:color w:val="000000" w:themeColor="text1"/>
            <w:sz w:val="22"/>
            <w:szCs w:val="22"/>
          </w:rPr>
          <w:t xml:space="preserve">91. </w:t>
        </w:r>
        <w:r w:rsidRPr="006F2DC3">
          <w:rPr>
            <w:color w:val="000000" w:themeColor="text1"/>
            <w:sz w:val="22"/>
            <w:szCs w:val="22"/>
          </w:rPr>
          <w:tab/>
        </w:r>
      </w:ins>
      <w:hyperlink r:id="rId1230">
        <w:r w:rsidRPr="006F2DC3">
          <w:rPr>
            <w:color w:val="000000" w:themeColor="text1"/>
            <w:sz w:val="22"/>
            <w:szCs w:val="22"/>
          </w:rPr>
          <w:t xml:space="preserve">J. Hong-zhang, G. Jian, W. Qi, L. De-ming, L. Qi, Research on basic characteristics of complex system brittleness. </w:t>
        </w:r>
      </w:hyperlink>
      <w:hyperlink r:id="rId1231">
        <w:r w:rsidRPr="006F2DC3">
          <w:rPr>
            <w:i/>
            <w:color w:val="000000" w:themeColor="text1"/>
            <w:sz w:val="22"/>
            <w:szCs w:val="22"/>
            <w:lang w:val="it-IT"/>
          </w:rPr>
          <w:t>J. Mar. Sci. Appl.</w:t>
        </w:r>
      </w:hyperlink>
      <w:hyperlink r:id="rId1232">
        <w:r w:rsidRPr="006F2DC3">
          <w:rPr>
            <w:color w:val="000000" w:themeColor="text1"/>
            <w:sz w:val="22"/>
            <w:szCs w:val="22"/>
            <w:lang w:val="it-IT"/>
          </w:rPr>
          <w:t xml:space="preserve"> </w:t>
        </w:r>
      </w:hyperlink>
      <w:hyperlink r:id="rId1233">
        <w:r w:rsidRPr="006F2DC3">
          <w:rPr>
            <w:b/>
            <w:color w:val="000000" w:themeColor="text1"/>
            <w:sz w:val="22"/>
            <w:szCs w:val="22"/>
            <w:lang w:val="it-IT"/>
          </w:rPr>
          <w:t>3</w:t>
        </w:r>
      </w:hyperlink>
      <w:hyperlink r:id="rId1234">
        <w:r w:rsidRPr="006F2DC3">
          <w:rPr>
            <w:color w:val="000000" w:themeColor="text1"/>
            <w:sz w:val="22"/>
            <w:szCs w:val="22"/>
            <w:lang w:val="it-IT"/>
          </w:rPr>
          <w:t>, 57–63 (2004).</w:t>
        </w:r>
      </w:hyperlink>
    </w:p>
    <w:p w14:paraId="731C8803" w14:textId="3D9117EC"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13" w:author="Roza, Caio G" w:date="2023-04-06T23:06:00Z">
        <w:r w:rsidRPr="00E91065">
          <w:rPr>
            <w:color w:val="000000" w:themeColor="text1"/>
            <w:sz w:val="22"/>
            <w:szCs w:val="22"/>
            <w:highlight w:val="yellow"/>
          </w:rPr>
          <w:lastRenderedPageBreak/>
          <w:delText xml:space="preserve">92. </w:delText>
        </w:r>
        <w:r w:rsidRPr="00E91065">
          <w:rPr>
            <w:color w:val="000000" w:themeColor="text1"/>
            <w:sz w:val="22"/>
            <w:szCs w:val="22"/>
            <w:highlight w:val="yellow"/>
          </w:rPr>
          <w:tab/>
          <w:delText xml:space="preserve">S. Mammola, C. S. Fukushima, G. Biondo, L. Bongiorni, F. Cianferoni, P. Domenici, C. Fruciano, A. Lo Giudice, N. Macías-Hernández, J. Malumbres-Olarte, M. Miličić, M. Morganti, E. Mori, A. Munévar, P. Pollegioni, I. Rosati, S. Tenan, F. Urbano-Tenorio, D. Fontaneto, P. Cardoso, How much biodiversity is concealed in the word “biodiversity”? </w:delText>
        </w:r>
        <w:r w:rsidRPr="006F2DC3">
          <w:rPr>
            <w:i/>
            <w:color w:val="000000" w:themeColor="text1"/>
            <w:sz w:val="22"/>
            <w:szCs w:val="22"/>
          </w:rPr>
          <w:delText>Curr. Biol.</w:delText>
        </w:r>
        <w:r w:rsidRPr="006F2DC3">
          <w:rPr>
            <w:color w:val="000000" w:themeColor="text1"/>
            <w:sz w:val="22"/>
            <w:szCs w:val="22"/>
          </w:rPr>
          <w:delText xml:space="preserve"> </w:delText>
        </w:r>
        <w:r w:rsidRPr="006F2DC3">
          <w:rPr>
            <w:b/>
            <w:color w:val="000000" w:themeColor="text1"/>
            <w:sz w:val="22"/>
            <w:szCs w:val="22"/>
          </w:rPr>
          <w:delText>33</w:delText>
        </w:r>
        <w:r w:rsidRPr="006F2DC3">
          <w:rPr>
            <w:color w:val="000000" w:themeColor="text1"/>
            <w:sz w:val="22"/>
            <w:szCs w:val="22"/>
          </w:rPr>
          <w:delText>, 59–60 (2023).</w:delText>
        </w:r>
      </w:del>
      <w:ins w:id="914" w:author="Roza, Caio G" w:date="2023-04-06T23:06:00Z">
        <w:r w:rsidRPr="006F2DC3">
          <w:rPr>
            <w:color w:val="000000" w:themeColor="text1"/>
            <w:sz w:val="22"/>
            <w:szCs w:val="22"/>
            <w:lang w:val="it-IT"/>
          </w:rPr>
          <w:t xml:space="preserve">92. </w:t>
        </w:r>
        <w:r w:rsidRPr="006F2DC3">
          <w:rPr>
            <w:color w:val="000000" w:themeColor="text1"/>
            <w:sz w:val="22"/>
            <w:szCs w:val="22"/>
            <w:lang w:val="it-IT"/>
          </w:rPr>
          <w:tab/>
        </w:r>
      </w:ins>
      <w:hyperlink r:id="rId1235">
        <w:r w:rsidRPr="006F2DC3">
          <w:rPr>
            <w:color w:val="000000" w:themeColor="text1"/>
            <w:sz w:val="22"/>
            <w:szCs w:val="22"/>
            <w:lang w:val="it-IT"/>
          </w:rPr>
          <w:t xml:space="preserve">S. Mammola, C. S. Fukushima, G. Biondo, L. Bongiorni, F. Cianferoni, P. Domenici, C. Fruciano, A. Lo Giudice, N. Macías-Hernández, J. Malumbres-Olarte, M. Miličić, M. Morganti, E. Mori, A. Munévar, P. Pollegioni, I. Rosati, S. Tenan, F. Urbano-Tenorio, D. Fontaneto, P. Cardoso, How much biodiversity is concealed in the word “biodiversity”? </w:t>
        </w:r>
      </w:hyperlink>
      <w:hyperlink r:id="rId1236">
        <w:r w:rsidRPr="006F2DC3">
          <w:rPr>
            <w:i/>
            <w:color w:val="000000" w:themeColor="text1"/>
            <w:sz w:val="22"/>
            <w:szCs w:val="22"/>
          </w:rPr>
          <w:t>Curr. Biol.</w:t>
        </w:r>
      </w:hyperlink>
      <w:hyperlink r:id="rId1237">
        <w:r w:rsidRPr="006F2DC3">
          <w:rPr>
            <w:color w:val="000000" w:themeColor="text1"/>
            <w:sz w:val="22"/>
            <w:szCs w:val="22"/>
          </w:rPr>
          <w:t xml:space="preserve"> </w:t>
        </w:r>
      </w:hyperlink>
      <w:hyperlink r:id="rId1238">
        <w:r w:rsidRPr="006F2DC3">
          <w:rPr>
            <w:b/>
            <w:color w:val="000000" w:themeColor="text1"/>
            <w:sz w:val="22"/>
            <w:szCs w:val="22"/>
          </w:rPr>
          <w:t>33</w:t>
        </w:r>
      </w:hyperlink>
      <w:hyperlink r:id="rId1239">
        <w:r w:rsidRPr="006F2DC3">
          <w:rPr>
            <w:color w:val="000000" w:themeColor="text1"/>
            <w:sz w:val="22"/>
            <w:szCs w:val="22"/>
          </w:rPr>
          <w:t>, 59–60 (2023).</w:t>
        </w:r>
      </w:hyperlink>
    </w:p>
    <w:p w14:paraId="289ACC15" w14:textId="712FCDD2"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15" w:author="Roza, Caio G" w:date="2023-04-06T23:06:00Z">
        <w:r w:rsidRPr="006F2DC3">
          <w:rPr>
            <w:color w:val="000000" w:themeColor="text1"/>
            <w:sz w:val="22"/>
            <w:szCs w:val="22"/>
          </w:rPr>
          <w:delText xml:space="preserve">93. </w:delText>
        </w:r>
        <w:r w:rsidRPr="006F2DC3">
          <w:rPr>
            <w:color w:val="000000" w:themeColor="text1"/>
            <w:sz w:val="22"/>
            <w:szCs w:val="22"/>
          </w:rPr>
          <w:tab/>
          <w:delText xml:space="preserve">F. Riva, F. Barbero, E. Balletto, S. Bonelli, Combining environmental niche models, multi-grain analyses, and species traits identifies pervasive effects of land use on butterfly biodiversity across Italy. </w:delText>
        </w:r>
        <w:r w:rsidRPr="006F2DC3">
          <w:rPr>
            <w:i/>
            <w:color w:val="000000" w:themeColor="text1"/>
            <w:sz w:val="22"/>
            <w:szCs w:val="22"/>
          </w:rPr>
          <w:delText>Glob. Chang. Biol.</w:delText>
        </w:r>
        <w:r w:rsidRPr="006F2DC3">
          <w:rPr>
            <w:color w:val="000000" w:themeColor="text1"/>
            <w:sz w:val="22"/>
            <w:szCs w:val="22"/>
          </w:rPr>
          <w:delText xml:space="preserve"> </w:delText>
        </w:r>
        <w:r w:rsidR="003A1F31" w:rsidRPr="006F2DC3">
          <w:rPr>
            <w:b/>
            <w:bCs/>
            <w:color w:val="000000" w:themeColor="text1"/>
            <w:sz w:val="22"/>
            <w:szCs w:val="22"/>
          </w:rPr>
          <w:delText>29</w:delText>
        </w:r>
        <w:r w:rsidR="003A1F31" w:rsidRPr="006F2DC3">
          <w:rPr>
            <w:color w:val="000000" w:themeColor="text1"/>
            <w:sz w:val="22"/>
            <w:szCs w:val="22"/>
          </w:rPr>
          <w:delText xml:space="preserve">, 1715–1728 </w:delText>
        </w:r>
        <w:r w:rsidRPr="006F2DC3">
          <w:rPr>
            <w:color w:val="000000" w:themeColor="text1"/>
            <w:sz w:val="22"/>
            <w:szCs w:val="22"/>
          </w:rPr>
          <w:delText>(2023).</w:delText>
        </w:r>
      </w:del>
      <w:ins w:id="916" w:author="Roza, Caio G" w:date="2023-04-06T23:06:00Z">
        <w:r w:rsidRPr="006F2DC3">
          <w:rPr>
            <w:color w:val="000000" w:themeColor="text1"/>
            <w:sz w:val="22"/>
            <w:szCs w:val="22"/>
          </w:rPr>
          <w:t xml:space="preserve">93. </w:t>
        </w:r>
        <w:r w:rsidRPr="006F2DC3">
          <w:rPr>
            <w:color w:val="000000" w:themeColor="text1"/>
            <w:sz w:val="22"/>
            <w:szCs w:val="22"/>
          </w:rPr>
          <w:tab/>
        </w:r>
      </w:ins>
      <w:hyperlink r:id="rId1240">
        <w:r w:rsidRPr="006F2DC3">
          <w:rPr>
            <w:color w:val="000000" w:themeColor="text1"/>
            <w:sz w:val="22"/>
            <w:szCs w:val="22"/>
          </w:rPr>
          <w:t xml:space="preserve">F. Riva, F. Barbero, E. Balletto, S. Bonelli, Combining environmental niche models, multi-grain analyses, and species traits identifies pervasive effects of land use on butterfly biodiversity across Italy. </w:t>
        </w:r>
      </w:hyperlink>
      <w:hyperlink r:id="rId1241">
        <w:r w:rsidRPr="006F2DC3">
          <w:rPr>
            <w:i/>
            <w:color w:val="000000" w:themeColor="text1"/>
            <w:sz w:val="22"/>
            <w:szCs w:val="22"/>
          </w:rPr>
          <w:t>Glob. Chang. Biol.</w:t>
        </w:r>
      </w:hyperlink>
      <w:hyperlink r:id="rId1242">
        <w:r w:rsidRPr="006F2DC3">
          <w:rPr>
            <w:color w:val="000000" w:themeColor="text1"/>
            <w:sz w:val="22"/>
            <w:szCs w:val="22"/>
          </w:rPr>
          <w:t xml:space="preserve"> </w:t>
        </w:r>
        <w:r w:rsidR="003A1F31" w:rsidRPr="006F2DC3">
          <w:rPr>
            <w:b/>
            <w:bCs/>
            <w:color w:val="000000" w:themeColor="text1"/>
            <w:sz w:val="22"/>
            <w:szCs w:val="22"/>
          </w:rPr>
          <w:t>29</w:t>
        </w:r>
        <w:r w:rsidR="003A1F31" w:rsidRPr="006F2DC3">
          <w:rPr>
            <w:color w:val="000000" w:themeColor="text1"/>
            <w:sz w:val="22"/>
            <w:szCs w:val="22"/>
          </w:rPr>
          <w:t xml:space="preserve">, 1715–1728 </w:t>
        </w:r>
        <w:r w:rsidRPr="006F2DC3">
          <w:rPr>
            <w:color w:val="000000" w:themeColor="text1"/>
            <w:sz w:val="22"/>
            <w:szCs w:val="22"/>
          </w:rPr>
          <w:t>(2023)</w:t>
        </w:r>
      </w:hyperlink>
      <w:hyperlink r:id="rId1243">
        <w:r w:rsidRPr="006F2DC3">
          <w:rPr>
            <w:color w:val="000000" w:themeColor="text1"/>
            <w:sz w:val="22"/>
            <w:szCs w:val="22"/>
          </w:rPr>
          <w:t>.</w:t>
        </w:r>
      </w:hyperlink>
    </w:p>
    <w:p w14:paraId="5594182C" w14:textId="4EADA625"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917" w:author="Roza, Caio G" w:date="2023-04-06T23:06:00Z">
        <w:r w:rsidRPr="006F2DC3">
          <w:rPr>
            <w:color w:val="000000" w:themeColor="text1"/>
            <w:sz w:val="22"/>
            <w:szCs w:val="22"/>
          </w:rPr>
          <w:t xml:space="preserve">94. </w:t>
        </w:r>
        <w:r w:rsidRPr="006F2DC3">
          <w:rPr>
            <w:color w:val="000000" w:themeColor="text1"/>
            <w:sz w:val="22"/>
            <w:szCs w:val="22"/>
          </w:rPr>
          <w:tab/>
        </w:r>
      </w:ins>
      <w:hyperlink r:id="rId1244">
        <w:r w:rsidRPr="006F2DC3">
          <w:rPr>
            <w:color w:val="000000" w:themeColor="text1"/>
            <w:sz w:val="22"/>
            <w:szCs w:val="22"/>
          </w:rPr>
          <w:t xml:space="preserve">F. Riva, L. Fahrig, Landscape-scale habitat fragmentation is positively related to biodiversity, despite patch-scale ecosystem decay. </w:t>
        </w:r>
      </w:hyperlink>
      <w:hyperlink r:id="rId1245">
        <w:r w:rsidRPr="006F2DC3">
          <w:rPr>
            <w:i/>
            <w:color w:val="000000" w:themeColor="text1"/>
            <w:sz w:val="22"/>
            <w:szCs w:val="22"/>
          </w:rPr>
          <w:t>Ecol. Lett.</w:t>
        </w:r>
      </w:hyperlink>
      <w:del w:id="918" w:author="Roza, Caio G" w:date="2023-04-06T23:06:00Z">
        <w:r w:rsidRPr="006F2DC3">
          <w:rPr>
            <w:color w:val="000000" w:themeColor="text1"/>
            <w:sz w:val="22"/>
            <w:szCs w:val="22"/>
          </w:rPr>
          <w:delText xml:space="preserve">94. </w:delText>
        </w:r>
        <w:r w:rsidRPr="006F2DC3">
          <w:rPr>
            <w:color w:val="000000" w:themeColor="text1"/>
            <w:sz w:val="22"/>
            <w:szCs w:val="22"/>
          </w:rPr>
          <w:tab/>
          <w:delText xml:space="preserve">F. Riva, L. Fahrig, Landscape-scale habitat fragmentation is positively related to biodiversity, despite patch-scale ecosystem decay. </w:delText>
        </w:r>
        <w:r w:rsidRPr="006F2DC3">
          <w:rPr>
            <w:i/>
            <w:color w:val="000000" w:themeColor="text1"/>
            <w:sz w:val="22"/>
            <w:szCs w:val="22"/>
          </w:rPr>
          <w:delText>Ecol. Lett.</w:delText>
        </w:r>
        <w:r w:rsidR="003A1F31" w:rsidRPr="006F2DC3">
          <w:rPr>
            <w:i/>
            <w:color w:val="000000" w:themeColor="text1"/>
            <w:sz w:val="22"/>
            <w:szCs w:val="22"/>
          </w:rPr>
          <w:delText xml:space="preserve"> </w:delText>
        </w:r>
        <w:r w:rsidR="003A1F31" w:rsidRPr="006F2DC3">
          <w:rPr>
            <w:b/>
            <w:bCs/>
            <w:iCs/>
            <w:color w:val="000000" w:themeColor="text1"/>
            <w:sz w:val="22"/>
            <w:szCs w:val="22"/>
          </w:rPr>
          <w:delText>26</w:delText>
        </w:r>
        <w:r w:rsidR="00B013F5" w:rsidRPr="006F2DC3">
          <w:rPr>
            <w:color w:val="000000" w:themeColor="text1"/>
            <w:sz w:val="22"/>
            <w:szCs w:val="22"/>
          </w:rPr>
          <w:delText>, 268–277</w:delText>
        </w:r>
        <w:r w:rsidRPr="006F2DC3">
          <w:rPr>
            <w:color w:val="000000" w:themeColor="text1"/>
            <w:sz w:val="22"/>
            <w:szCs w:val="22"/>
          </w:rPr>
          <w:delText xml:space="preserve"> (2022).</w:delText>
        </w:r>
      </w:del>
      <w:ins w:id="919" w:author="Roza, Caio G" w:date="2023-04-06T23:06:00Z">
        <w:r w:rsidR="003A1F31" w:rsidRPr="006F2DC3">
          <w:rPr>
            <w:i/>
            <w:color w:val="000000" w:themeColor="text1"/>
            <w:sz w:val="22"/>
            <w:szCs w:val="22"/>
          </w:rPr>
          <w:t xml:space="preserve"> </w:t>
        </w:r>
        <w:r w:rsidR="003A1F31" w:rsidRPr="006F2DC3">
          <w:rPr>
            <w:b/>
            <w:bCs/>
            <w:iCs/>
            <w:color w:val="000000" w:themeColor="text1"/>
            <w:sz w:val="22"/>
            <w:szCs w:val="22"/>
          </w:rPr>
          <w:t>26</w:t>
        </w:r>
        <w:r w:rsidR="00B013F5" w:rsidRPr="006F2DC3">
          <w:rPr>
            <w:color w:val="000000" w:themeColor="text1"/>
            <w:sz w:val="22"/>
            <w:szCs w:val="22"/>
          </w:rPr>
          <w:t>, 268–277</w:t>
        </w:r>
      </w:ins>
      <w:hyperlink r:id="rId1246">
        <w:r w:rsidRPr="006F2DC3">
          <w:rPr>
            <w:color w:val="000000" w:themeColor="text1"/>
            <w:sz w:val="22"/>
            <w:szCs w:val="22"/>
          </w:rPr>
          <w:t xml:space="preserve"> (2022)</w:t>
        </w:r>
      </w:hyperlink>
      <w:hyperlink r:id="rId1247">
        <w:r w:rsidRPr="006F2DC3">
          <w:rPr>
            <w:color w:val="000000" w:themeColor="text1"/>
            <w:sz w:val="22"/>
            <w:szCs w:val="22"/>
          </w:rPr>
          <w:t>.</w:t>
        </w:r>
      </w:hyperlink>
    </w:p>
    <w:p w14:paraId="2D7021F5"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20" w:author="Roza, Caio G" w:date="2023-04-06T23:06:00Z">
        <w:r w:rsidRPr="006F2DC3">
          <w:rPr>
            <w:color w:val="000000" w:themeColor="text1"/>
            <w:sz w:val="22"/>
            <w:szCs w:val="22"/>
          </w:rPr>
          <w:delText xml:space="preserve">95. </w:delText>
        </w:r>
        <w:r w:rsidRPr="006F2DC3">
          <w:rPr>
            <w:color w:val="000000" w:themeColor="text1"/>
            <w:sz w:val="22"/>
            <w:szCs w:val="22"/>
          </w:rPr>
          <w:tab/>
          <w:delText xml:space="preserve">J. Thomas, A. Zaytseva, Mapping complexity/Human knowledge as a complex adaptive system. </w:delText>
        </w:r>
        <w:r w:rsidRPr="006F2DC3">
          <w:rPr>
            <w:i/>
            <w:color w:val="000000" w:themeColor="text1"/>
            <w:sz w:val="22"/>
            <w:szCs w:val="22"/>
          </w:rPr>
          <w:delText>Complexity</w:delText>
        </w:r>
        <w:r w:rsidRPr="006F2DC3">
          <w:rPr>
            <w:color w:val="000000" w:themeColor="text1"/>
            <w:sz w:val="22"/>
            <w:szCs w:val="22"/>
          </w:rPr>
          <w:delText xml:space="preserve">. </w:delText>
        </w:r>
        <w:r w:rsidRPr="006F2DC3">
          <w:rPr>
            <w:b/>
            <w:color w:val="000000" w:themeColor="text1"/>
            <w:sz w:val="22"/>
            <w:szCs w:val="22"/>
          </w:rPr>
          <w:delText>21</w:delText>
        </w:r>
        <w:r w:rsidRPr="006F2DC3">
          <w:rPr>
            <w:color w:val="000000" w:themeColor="text1"/>
            <w:sz w:val="22"/>
            <w:szCs w:val="22"/>
          </w:rPr>
          <w:delText>, 207–234 (2016).</w:delText>
        </w:r>
      </w:del>
      <w:ins w:id="921" w:author="Roza, Caio G" w:date="2023-04-06T23:06:00Z">
        <w:r w:rsidRPr="006F2DC3">
          <w:rPr>
            <w:color w:val="000000" w:themeColor="text1"/>
            <w:sz w:val="22"/>
            <w:szCs w:val="22"/>
          </w:rPr>
          <w:t xml:space="preserve">95. </w:t>
        </w:r>
        <w:r w:rsidRPr="006F2DC3">
          <w:rPr>
            <w:color w:val="000000" w:themeColor="text1"/>
            <w:sz w:val="22"/>
            <w:szCs w:val="22"/>
          </w:rPr>
          <w:tab/>
        </w:r>
      </w:ins>
      <w:hyperlink r:id="rId1248">
        <w:r w:rsidRPr="006F2DC3">
          <w:rPr>
            <w:color w:val="000000" w:themeColor="text1"/>
            <w:sz w:val="22"/>
            <w:szCs w:val="22"/>
          </w:rPr>
          <w:t xml:space="preserve">J. Thomas, A. Zaytseva, Mapping complexity/Human knowledge as a complex adaptive system. </w:t>
        </w:r>
      </w:hyperlink>
      <w:hyperlink r:id="rId1249">
        <w:r w:rsidRPr="006F2DC3">
          <w:rPr>
            <w:i/>
            <w:color w:val="000000" w:themeColor="text1"/>
            <w:sz w:val="22"/>
            <w:szCs w:val="22"/>
          </w:rPr>
          <w:t>Complexity</w:t>
        </w:r>
      </w:hyperlink>
      <w:hyperlink r:id="rId1250">
        <w:r w:rsidRPr="006F2DC3">
          <w:rPr>
            <w:color w:val="000000" w:themeColor="text1"/>
            <w:sz w:val="22"/>
            <w:szCs w:val="22"/>
          </w:rPr>
          <w:t xml:space="preserve">. </w:t>
        </w:r>
      </w:hyperlink>
      <w:hyperlink r:id="rId1251">
        <w:r w:rsidRPr="006F2DC3">
          <w:rPr>
            <w:b/>
            <w:color w:val="000000" w:themeColor="text1"/>
            <w:sz w:val="22"/>
            <w:szCs w:val="22"/>
          </w:rPr>
          <w:t>21</w:t>
        </w:r>
      </w:hyperlink>
      <w:hyperlink r:id="rId1252">
        <w:r w:rsidRPr="006F2DC3">
          <w:rPr>
            <w:color w:val="000000" w:themeColor="text1"/>
            <w:sz w:val="22"/>
            <w:szCs w:val="22"/>
          </w:rPr>
          <w:t>, 207–234 (2016).</w:t>
        </w:r>
      </w:hyperlink>
    </w:p>
    <w:p w14:paraId="41D382E7" w14:textId="075D52BE"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22" w:author="Roza, Caio G" w:date="2023-04-06T23:06:00Z">
        <w:r w:rsidRPr="006F2DC3">
          <w:rPr>
            <w:color w:val="000000" w:themeColor="text1"/>
            <w:sz w:val="22"/>
            <w:szCs w:val="22"/>
          </w:rPr>
          <w:delText xml:space="preserve">96. </w:delText>
        </w:r>
        <w:r w:rsidRPr="006F2DC3">
          <w:rPr>
            <w:color w:val="000000" w:themeColor="text1"/>
            <w:sz w:val="22"/>
            <w:szCs w:val="22"/>
          </w:rPr>
          <w:tab/>
          <w:delText xml:space="preserve">B. Castellani, L. Gerrits, </w:delText>
        </w:r>
        <w:r w:rsidRPr="006F2DC3">
          <w:rPr>
            <w:i/>
            <w:iCs/>
            <w:color w:val="000000" w:themeColor="text1"/>
            <w:sz w:val="22"/>
            <w:szCs w:val="22"/>
          </w:rPr>
          <w:delText>Map of the Complexity Sciences</w:delText>
        </w:r>
        <w:r w:rsidRPr="006F2DC3">
          <w:rPr>
            <w:color w:val="000000" w:themeColor="text1"/>
            <w:sz w:val="22"/>
            <w:szCs w:val="22"/>
          </w:rPr>
          <w:delText xml:space="preserve">. </w:delText>
        </w:r>
        <w:r w:rsidR="0029432F" w:rsidRPr="006F2DC3">
          <w:rPr>
            <w:color w:val="000000" w:themeColor="text1"/>
            <w:sz w:val="22"/>
            <w:szCs w:val="22"/>
          </w:rPr>
          <w:delText>(</w:delText>
        </w:r>
        <w:r w:rsidRPr="006F2DC3">
          <w:rPr>
            <w:color w:val="000000" w:themeColor="text1"/>
            <w:sz w:val="22"/>
            <w:szCs w:val="22"/>
          </w:rPr>
          <w:delText>Durham University</w:delText>
        </w:r>
        <w:r w:rsidR="0029432F" w:rsidRPr="006F2DC3">
          <w:rPr>
            <w:color w:val="000000" w:themeColor="text1"/>
            <w:sz w:val="22"/>
            <w:szCs w:val="22"/>
          </w:rPr>
          <w:delText>,</w:delText>
        </w:r>
        <w:r w:rsidRPr="006F2DC3">
          <w:rPr>
            <w:color w:val="000000" w:themeColor="text1"/>
            <w:sz w:val="22"/>
            <w:szCs w:val="22"/>
          </w:rPr>
          <w:delText xml:space="preserve"> 2021).</w:delText>
        </w:r>
      </w:del>
      <w:ins w:id="923" w:author="Roza, Caio G" w:date="2023-04-06T23:06:00Z">
        <w:r w:rsidRPr="006F2DC3">
          <w:rPr>
            <w:color w:val="000000" w:themeColor="text1"/>
            <w:sz w:val="22"/>
            <w:szCs w:val="22"/>
          </w:rPr>
          <w:t xml:space="preserve">96. </w:t>
        </w:r>
        <w:r w:rsidRPr="006F2DC3">
          <w:rPr>
            <w:color w:val="000000" w:themeColor="text1"/>
            <w:sz w:val="22"/>
            <w:szCs w:val="22"/>
          </w:rPr>
          <w:tab/>
        </w:r>
      </w:ins>
      <w:hyperlink r:id="rId1253">
        <w:r w:rsidRPr="006F2DC3">
          <w:rPr>
            <w:color w:val="000000" w:themeColor="text1"/>
            <w:sz w:val="22"/>
            <w:szCs w:val="22"/>
          </w:rPr>
          <w:t xml:space="preserve">B. Castellani, L. Gerrits, </w:t>
        </w:r>
        <w:r w:rsidRPr="006F2DC3">
          <w:rPr>
            <w:i/>
            <w:iCs/>
            <w:color w:val="000000" w:themeColor="text1"/>
            <w:sz w:val="22"/>
            <w:szCs w:val="22"/>
          </w:rPr>
          <w:t>Map of the Complexity Sciences</w:t>
        </w:r>
        <w:r w:rsidRPr="006F2DC3">
          <w:rPr>
            <w:color w:val="000000" w:themeColor="text1"/>
            <w:sz w:val="22"/>
            <w:szCs w:val="22"/>
          </w:rPr>
          <w:t xml:space="preserve">. </w:t>
        </w:r>
        <w:r w:rsidR="0029432F" w:rsidRPr="006F2DC3">
          <w:rPr>
            <w:color w:val="000000" w:themeColor="text1"/>
            <w:sz w:val="22"/>
            <w:szCs w:val="22"/>
          </w:rPr>
          <w:t>(</w:t>
        </w:r>
        <w:r w:rsidRPr="006F2DC3">
          <w:rPr>
            <w:color w:val="000000" w:themeColor="text1"/>
            <w:sz w:val="22"/>
            <w:szCs w:val="22"/>
          </w:rPr>
          <w:t>Durham University</w:t>
        </w:r>
        <w:r w:rsidR="0029432F" w:rsidRPr="006F2DC3">
          <w:rPr>
            <w:color w:val="000000" w:themeColor="text1"/>
            <w:sz w:val="22"/>
            <w:szCs w:val="22"/>
          </w:rPr>
          <w:t>,</w:t>
        </w:r>
        <w:r w:rsidRPr="006F2DC3">
          <w:rPr>
            <w:color w:val="000000" w:themeColor="text1"/>
            <w:sz w:val="22"/>
            <w:szCs w:val="22"/>
          </w:rPr>
          <w:t xml:space="preserve"> 2021).</w:t>
        </w:r>
      </w:hyperlink>
    </w:p>
    <w:p w14:paraId="6A51BC05" w14:textId="2CB82205"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24" w:author="Roza, Caio G" w:date="2023-04-06T23:06:00Z">
        <w:r w:rsidRPr="006F2DC3">
          <w:rPr>
            <w:color w:val="000000" w:themeColor="text1"/>
            <w:sz w:val="22"/>
            <w:szCs w:val="22"/>
          </w:rPr>
          <w:delText xml:space="preserve">97. </w:delText>
        </w:r>
        <w:r w:rsidRPr="006F2DC3">
          <w:rPr>
            <w:color w:val="000000" w:themeColor="text1"/>
            <w:sz w:val="22"/>
            <w:szCs w:val="22"/>
          </w:rPr>
          <w:tab/>
          <w:delText xml:space="preserve">S. T. A. Pickett, P. S. White, </w:delText>
        </w:r>
        <w:r w:rsidRPr="006F2DC3">
          <w:rPr>
            <w:i/>
            <w:color w:val="000000" w:themeColor="text1"/>
            <w:sz w:val="22"/>
            <w:szCs w:val="22"/>
          </w:rPr>
          <w:delText>The Ecology of Natural Disturbance and Patch Dynamics</w:delText>
        </w:r>
        <w:r w:rsidRPr="006F2DC3">
          <w:rPr>
            <w:color w:val="000000" w:themeColor="text1"/>
            <w:sz w:val="22"/>
            <w:szCs w:val="22"/>
          </w:rPr>
          <w:delText xml:space="preserve"> (Elsevier, 2013).</w:delText>
        </w:r>
      </w:del>
      <w:ins w:id="925" w:author="Roza, Caio G" w:date="2023-04-06T23:06:00Z">
        <w:r w:rsidRPr="006F2DC3">
          <w:rPr>
            <w:color w:val="000000" w:themeColor="text1"/>
            <w:sz w:val="22"/>
            <w:szCs w:val="22"/>
          </w:rPr>
          <w:t xml:space="preserve">97. </w:t>
        </w:r>
        <w:r w:rsidRPr="006F2DC3">
          <w:rPr>
            <w:color w:val="000000" w:themeColor="text1"/>
            <w:sz w:val="22"/>
            <w:szCs w:val="22"/>
          </w:rPr>
          <w:tab/>
        </w:r>
      </w:ins>
      <w:hyperlink r:id="rId1254">
        <w:r w:rsidRPr="006F2DC3">
          <w:rPr>
            <w:color w:val="000000" w:themeColor="text1"/>
            <w:sz w:val="22"/>
            <w:szCs w:val="22"/>
          </w:rPr>
          <w:t xml:space="preserve">S. T. A. Pickett, P. S. White, </w:t>
        </w:r>
      </w:hyperlink>
      <w:hyperlink r:id="rId1255">
        <w:r w:rsidRPr="006F2DC3">
          <w:rPr>
            <w:i/>
            <w:color w:val="000000" w:themeColor="text1"/>
            <w:sz w:val="22"/>
            <w:szCs w:val="22"/>
          </w:rPr>
          <w:t>The Ecology of Natural Disturbance and Patch Dynamics</w:t>
        </w:r>
      </w:hyperlink>
      <w:hyperlink r:id="rId1256">
        <w:r w:rsidRPr="006F2DC3">
          <w:rPr>
            <w:color w:val="000000" w:themeColor="text1"/>
            <w:sz w:val="22"/>
            <w:szCs w:val="22"/>
          </w:rPr>
          <w:t xml:space="preserve"> (Elsevier, 2013</w:t>
        </w:r>
      </w:hyperlink>
      <w:hyperlink r:id="rId1257">
        <w:r w:rsidRPr="006F2DC3">
          <w:rPr>
            <w:color w:val="000000" w:themeColor="text1"/>
            <w:sz w:val="22"/>
            <w:szCs w:val="22"/>
          </w:rPr>
          <w:t>).</w:t>
        </w:r>
      </w:hyperlink>
    </w:p>
    <w:p w14:paraId="5CA6FF6E"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26" w:author="Roza, Caio G" w:date="2023-04-06T23:06:00Z">
        <w:r w:rsidRPr="006F2DC3">
          <w:rPr>
            <w:color w:val="000000" w:themeColor="text1"/>
            <w:sz w:val="22"/>
            <w:szCs w:val="22"/>
          </w:rPr>
          <w:delText xml:space="preserve">98. </w:delText>
        </w:r>
        <w:r w:rsidRPr="006F2DC3">
          <w:rPr>
            <w:color w:val="000000" w:themeColor="text1"/>
            <w:sz w:val="22"/>
            <w:szCs w:val="22"/>
          </w:rPr>
          <w:tab/>
          <w:delText xml:space="preserve">J. H. Brown, B. A. Maurer, Macroecology: the division of food and space among species on continents. </w:delText>
        </w:r>
        <w:r w:rsidRPr="006F2DC3">
          <w:rPr>
            <w:i/>
            <w:color w:val="000000" w:themeColor="text1"/>
            <w:sz w:val="22"/>
            <w:szCs w:val="22"/>
          </w:rPr>
          <w:delText>Science</w:delText>
        </w:r>
        <w:r w:rsidRPr="006F2DC3">
          <w:rPr>
            <w:color w:val="000000" w:themeColor="text1"/>
            <w:sz w:val="22"/>
            <w:szCs w:val="22"/>
          </w:rPr>
          <w:delText xml:space="preserve">. </w:delText>
        </w:r>
        <w:r w:rsidRPr="006F2DC3">
          <w:rPr>
            <w:b/>
            <w:color w:val="000000" w:themeColor="text1"/>
            <w:sz w:val="22"/>
            <w:szCs w:val="22"/>
          </w:rPr>
          <w:delText>243</w:delText>
        </w:r>
        <w:r w:rsidRPr="006F2DC3">
          <w:rPr>
            <w:color w:val="000000" w:themeColor="text1"/>
            <w:sz w:val="22"/>
            <w:szCs w:val="22"/>
          </w:rPr>
          <w:delText>, 1145–1150 (1989).</w:delText>
        </w:r>
      </w:del>
      <w:ins w:id="927" w:author="Roza, Caio G" w:date="2023-04-06T23:06:00Z">
        <w:r w:rsidRPr="006F2DC3">
          <w:rPr>
            <w:color w:val="000000" w:themeColor="text1"/>
            <w:sz w:val="22"/>
            <w:szCs w:val="22"/>
          </w:rPr>
          <w:t xml:space="preserve">98. </w:t>
        </w:r>
        <w:r w:rsidRPr="006F2DC3">
          <w:rPr>
            <w:color w:val="000000" w:themeColor="text1"/>
            <w:sz w:val="22"/>
            <w:szCs w:val="22"/>
          </w:rPr>
          <w:tab/>
        </w:r>
      </w:ins>
      <w:hyperlink r:id="rId1258">
        <w:r w:rsidRPr="006F2DC3">
          <w:rPr>
            <w:color w:val="000000" w:themeColor="text1"/>
            <w:sz w:val="22"/>
            <w:szCs w:val="22"/>
          </w:rPr>
          <w:t xml:space="preserve">J. H. Brown, B. A. Maurer, Macroecology: the division of food and space among species on continents. </w:t>
        </w:r>
      </w:hyperlink>
      <w:hyperlink r:id="rId1259">
        <w:r w:rsidRPr="006F2DC3">
          <w:rPr>
            <w:i/>
            <w:color w:val="000000" w:themeColor="text1"/>
            <w:sz w:val="22"/>
            <w:szCs w:val="22"/>
          </w:rPr>
          <w:t>Science</w:t>
        </w:r>
      </w:hyperlink>
      <w:hyperlink r:id="rId1260">
        <w:r w:rsidRPr="006F2DC3">
          <w:rPr>
            <w:color w:val="000000" w:themeColor="text1"/>
            <w:sz w:val="22"/>
            <w:szCs w:val="22"/>
          </w:rPr>
          <w:t xml:space="preserve">. </w:t>
        </w:r>
      </w:hyperlink>
      <w:hyperlink r:id="rId1261">
        <w:r w:rsidRPr="006F2DC3">
          <w:rPr>
            <w:b/>
            <w:color w:val="000000" w:themeColor="text1"/>
            <w:sz w:val="22"/>
            <w:szCs w:val="22"/>
          </w:rPr>
          <w:t>243</w:t>
        </w:r>
      </w:hyperlink>
      <w:hyperlink r:id="rId1262">
        <w:r w:rsidRPr="006F2DC3">
          <w:rPr>
            <w:color w:val="000000" w:themeColor="text1"/>
            <w:sz w:val="22"/>
            <w:szCs w:val="22"/>
          </w:rPr>
          <w:t>, 1145–1150 (1989).</w:t>
        </w:r>
      </w:hyperlink>
    </w:p>
    <w:p w14:paraId="0DA20338" w14:textId="75E21F00"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28" w:author="Roza, Caio G" w:date="2023-04-06T23:06:00Z">
        <w:r w:rsidRPr="006F2DC3">
          <w:rPr>
            <w:color w:val="000000" w:themeColor="text1"/>
            <w:sz w:val="22"/>
            <w:szCs w:val="22"/>
          </w:rPr>
          <w:delText xml:space="preserve">99. </w:delText>
        </w:r>
        <w:r w:rsidRPr="006F2DC3">
          <w:rPr>
            <w:color w:val="000000" w:themeColor="text1"/>
            <w:sz w:val="22"/>
            <w:szCs w:val="22"/>
          </w:rPr>
          <w:tab/>
          <w:delText xml:space="preserve">M. L. Rosenzweig, </w:delText>
        </w:r>
        <w:r w:rsidRPr="006F2DC3">
          <w:rPr>
            <w:i/>
            <w:color w:val="000000" w:themeColor="text1"/>
            <w:sz w:val="22"/>
            <w:szCs w:val="22"/>
          </w:rPr>
          <w:delText>Species diversity in space and time</w:delText>
        </w:r>
        <w:r w:rsidR="009F4D95" w:rsidRPr="00C376F7">
          <w:rPr>
            <w:rStyle w:val="Hyperlink"/>
            <w:color w:val="000000" w:themeColor="text1"/>
            <w:sz w:val="22"/>
            <w:szCs w:val="22"/>
            <w:u w:val="none"/>
          </w:rPr>
          <w:delText xml:space="preserve"> (Cambridge University Press, 1995</w:delText>
        </w:r>
        <w:r w:rsidRPr="006F2DC3">
          <w:rPr>
            <w:color w:val="000000" w:themeColor="text1"/>
            <w:sz w:val="22"/>
            <w:szCs w:val="22"/>
          </w:rPr>
          <w:delText>).</w:delText>
        </w:r>
      </w:del>
      <w:ins w:id="929" w:author="Roza, Caio G" w:date="2023-04-06T23:06:00Z">
        <w:r w:rsidRPr="006F2DC3">
          <w:rPr>
            <w:color w:val="000000" w:themeColor="text1"/>
            <w:sz w:val="22"/>
            <w:szCs w:val="22"/>
          </w:rPr>
          <w:t xml:space="preserve">99. </w:t>
        </w:r>
        <w:r w:rsidRPr="006F2DC3">
          <w:rPr>
            <w:color w:val="000000" w:themeColor="text1"/>
            <w:sz w:val="22"/>
            <w:szCs w:val="22"/>
          </w:rPr>
          <w:tab/>
        </w:r>
      </w:ins>
      <w:hyperlink r:id="rId1263">
        <w:r w:rsidRPr="006F2DC3">
          <w:rPr>
            <w:color w:val="000000" w:themeColor="text1"/>
            <w:sz w:val="22"/>
            <w:szCs w:val="22"/>
          </w:rPr>
          <w:t xml:space="preserve">M. L. Rosenzweig, </w:t>
        </w:r>
      </w:hyperlink>
      <w:hyperlink r:id="rId1264">
        <w:r w:rsidRPr="006F2DC3">
          <w:rPr>
            <w:i/>
            <w:color w:val="000000" w:themeColor="text1"/>
            <w:sz w:val="22"/>
            <w:szCs w:val="22"/>
          </w:rPr>
          <w:t>Species diversity in space and time</w:t>
        </w:r>
      </w:hyperlink>
      <w:hyperlink r:id="rId1265" w:history="1">
        <w:r w:rsidR="009F4D95" w:rsidRPr="006F2DC3">
          <w:rPr>
            <w:rStyle w:val="Hyperlink"/>
            <w:color w:val="000000" w:themeColor="text1"/>
            <w:sz w:val="22"/>
            <w:szCs w:val="22"/>
            <w:u w:val="none"/>
          </w:rPr>
          <w:t xml:space="preserve"> (Cambridge University Press, 1995</w:t>
        </w:r>
      </w:hyperlink>
      <w:hyperlink r:id="rId1266">
        <w:r w:rsidRPr="006F2DC3">
          <w:rPr>
            <w:color w:val="000000" w:themeColor="text1"/>
            <w:sz w:val="22"/>
            <w:szCs w:val="22"/>
          </w:rPr>
          <w:t>).</w:t>
        </w:r>
      </w:hyperlink>
    </w:p>
    <w:p w14:paraId="1B62302C" w14:textId="49363DFA"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30" w:author="Roza, Caio G" w:date="2023-04-06T23:06:00Z">
        <w:r w:rsidRPr="006F2DC3">
          <w:rPr>
            <w:color w:val="000000" w:themeColor="text1"/>
            <w:sz w:val="22"/>
            <w:szCs w:val="22"/>
          </w:rPr>
          <w:delText>100.</w:delText>
        </w:r>
        <w:r w:rsidRPr="006F2DC3">
          <w:rPr>
            <w:color w:val="000000" w:themeColor="text1"/>
            <w:sz w:val="22"/>
            <w:szCs w:val="22"/>
          </w:rPr>
          <w:tab/>
          <w:delText xml:space="preserve">J. Liu, T. Dietz, S. R. Carpenter, M. Alberti, C. Folke, E. Moran, A. N. Pell, P. Deadman, T. Kratz, J. Lubchenco, E. Ostrom, Z. Ouyang, W. Provencher, C. L. Redman, S. H. Schneider, W. W. Taylor, Complexity of coupled human and natural systems. </w:delText>
        </w:r>
        <w:r w:rsidRPr="006F2DC3">
          <w:rPr>
            <w:i/>
            <w:color w:val="000000" w:themeColor="text1"/>
            <w:sz w:val="22"/>
            <w:szCs w:val="22"/>
          </w:rPr>
          <w:delText>Science</w:delText>
        </w:r>
        <w:r w:rsidRPr="006F2DC3">
          <w:rPr>
            <w:color w:val="000000" w:themeColor="text1"/>
            <w:sz w:val="22"/>
            <w:szCs w:val="22"/>
          </w:rPr>
          <w:delText xml:space="preserve">. </w:delText>
        </w:r>
        <w:r w:rsidRPr="006F2DC3">
          <w:rPr>
            <w:b/>
            <w:color w:val="000000" w:themeColor="text1"/>
            <w:sz w:val="22"/>
            <w:szCs w:val="22"/>
          </w:rPr>
          <w:delText>317</w:delText>
        </w:r>
        <w:r w:rsidRPr="006F2DC3">
          <w:rPr>
            <w:color w:val="000000" w:themeColor="text1"/>
            <w:sz w:val="22"/>
            <w:szCs w:val="22"/>
          </w:rPr>
          <w:delText>, 1513–1516 (2007).</w:delText>
        </w:r>
      </w:del>
      <w:ins w:id="931" w:author="Roza, Caio G" w:date="2023-04-06T23:06:00Z">
        <w:r w:rsidRPr="006F2DC3">
          <w:rPr>
            <w:color w:val="000000" w:themeColor="text1"/>
            <w:sz w:val="22"/>
            <w:szCs w:val="22"/>
          </w:rPr>
          <w:t>100.</w:t>
        </w:r>
        <w:r w:rsidRPr="006F2DC3">
          <w:rPr>
            <w:color w:val="000000" w:themeColor="text1"/>
            <w:sz w:val="22"/>
            <w:szCs w:val="22"/>
          </w:rPr>
          <w:tab/>
        </w:r>
      </w:ins>
      <w:hyperlink r:id="rId1267">
        <w:r w:rsidRPr="006F2DC3">
          <w:rPr>
            <w:color w:val="000000" w:themeColor="text1"/>
            <w:sz w:val="22"/>
            <w:szCs w:val="22"/>
          </w:rPr>
          <w:t xml:space="preserve">J. Liu, T. Dietz, S. R. Carpenter, M. Alberti, C. Folke, E. Moran, A. N. Pell, P. Deadman, T. Kratz, J. Lubchenco, E. Ostrom, Z. Ouyang, W. Provencher, C. L. Redman, S. H. Schneider, W. W. Taylor, Complexity of coupled human and natural systems. </w:t>
        </w:r>
      </w:hyperlink>
      <w:hyperlink r:id="rId1268">
        <w:r w:rsidRPr="006F2DC3">
          <w:rPr>
            <w:i/>
            <w:color w:val="000000" w:themeColor="text1"/>
            <w:sz w:val="22"/>
            <w:szCs w:val="22"/>
          </w:rPr>
          <w:t>Science</w:t>
        </w:r>
      </w:hyperlink>
      <w:hyperlink r:id="rId1269">
        <w:r w:rsidRPr="006F2DC3">
          <w:rPr>
            <w:color w:val="000000" w:themeColor="text1"/>
            <w:sz w:val="22"/>
            <w:szCs w:val="22"/>
          </w:rPr>
          <w:t xml:space="preserve">. </w:t>
        </w:r>
      </w:hyperlink>
      <w:hyperlink r:id="rId1270">
        <w:r w:rsidRPr="006F2DC3">
          <w:rPr>
            <w:b/>
            <w:color w:val="000000" w:themeColor="text1"/>
            <w:sz w:val="22"/>
            <w:szCs w:val="22"/>
          </w:rPr>
          <w:t>317</w:t>
        </w:r>
      </w:hyperlink>
      <w:hyperlink r:id="rId1271">
        <w:r w:rsidRPr="006F2DC3">
          <w:rPr>
            <w:color w:val="000000" w:themeColor="text1"/>
            <w:sz w:val="22"/>
            <w:szCs w:val="22"/>
          </w:rPr>
          <w:t>, 1513–1516 (2007).</w:t>
        </w:r>
      </w:hyperlink>
    </w:p>
    <w:p w14:paraId="20DEBDA3" w14:textId="14E48442"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32" w:author="Roza, Caio G" w:date="2023-04-06T23:06:00Z">
        <w:r w:rsidRPr="006F2DC3">
          <w:rPr>
            <w:color w:val="000000" w:themeColor="text1"/>
            <w:sz w:val="22"/>
            <w:szCs w:val="22"/>
          </w:rPr>
          <w:delText xml:space="preserve">101. P. A. Marquet, A. P. Allen, J. H. Brown, J. A. Dunne, B. J. Enquist, J. F. Gillooly, P. A. Gowaty, J. L. Green, J. Harte, S. P. Hubbell, J. O’Dwyer, J. G. Okie, A. Ostling, M. Ritchie, D. Storch, G. B. West, On Theory in Ecology. </w:delText>
        </w:r>
        <w:r w:rsidRPr="006F2DC3">
          <w:rPr>
            <w:i/>
            <w:color w:val="000000" w:themeColor="text1"/>
            <w:sz w:val="22"/>
            <w:szCs w:val="22"/>
          </w:rPr>
          <w:delText>Bioscience</w:delText>
        </w:r>
        <w:r w:rsidRPr="006F2DC3">
          <w:rPr>
            <w:color w:val="000000" w:themeColor="text1"/>
            <w:sz w:val="22"/>
            <w:szCs w:val="22"/>
          </w:rPr>
          <w:delText xml:space="preserve">. </w:delText>
        </w:r>
        <w:r w:rsidRPr="006F2DC3">
          <w:rPr>
            <w:b/>
            <w:color w:val="000000" w:themeColor="text1"/>
            <w:sz w:val="22"/>
            <w:szCs w:val="22"/>
          </w:rPr>
          <w:delText>64</w:delText>
        </w:r>
        <w:r w:rsidRPr="006F2DC3">
          <w:rPr>
            <w:color w:val="000000" w:themeColor="text1"/>
            <w:sz w:val="22"/>
            <w:szCs w:val="22"/>
          </w:rPr>
          <w:delText>, 701–710 (2014).</w:delText>
        </w:r>
      </w:del>
      <w:ins w:id="933" w:author="Roza, Caio G" w:date="2023-04-06T23:06:00Z">
        <w:r w:rsidRPr="006F2DC3">
          <w:rPr>
            <w:color w:val="000000" w:themeColor="text1"/>
            <w:sz w:val="22"/>
            <w:szCs w:val="22"/>
          </w:rPr>
          <w:t xml:space="preserve">101. </w:t>
        </w:r>
      </w:ins>
      <w:hyperlink r:id="rId1272">
        <w:r w:rsidRPr="006F2DC3">
          <w:rPr>
            <w:color w:val="000000" w:themeColor="text1"/>
            <w:sz w:val="22"/>
            <w:szCs w:val="22"/>
          </w:rPr>
          <w:t xml:space="preserve">P. A. Marquet, A. P. Allen, J. H. Brown, J. A. Dunne, B. J. Enquist, J. F. Gillooly, P. A. Gowaty, J. L. Green, J. Harte, S. P. Hubbell, J. O’Dwyer, J. G. Okie, A. Ostling, M. Ritchie, D. Storch, G. B. West, On Theory in Ecology. </w:t>
        </w:r>
      </w:hyperlink>
      <w:hyperlink r:id="rId1273">
        <w:r w:rsidRPr="006F2DC3">
          <w:rPr>
            <w:i/>
            <w:color w:val="000000" w:themeColor="text1"/>
            <w:sz w:val="22"/>
            <w:szCs w:val="22"/>
          </w:rPr>
          <w:t>Bioscience</w:t>
        </w:r>
      </w:hyperlink>
      <w:hyperlink r:id="rId1274">
        <w:r w:rsidRPr="006F2DC3">
          <w:rPr>
            <w:color w:val="000000" w:themeColor="text1"/>
            <w:sz w:val="22"/>
            <w:szCs w:val="22"/>
          </w:rPr>
          <w:t xml:space="preserve">. </w:t>
        </w:r>
      </w:hyperlink>
      <w:hyperlink r:id="rId1275">
        <w:r w:rsidRPr="006F2DC3">
          <w:rPr>
            <w:b/>
            <w:color w:val="000000" w:themeColor="text1"/>
            <w:sz w:val="22"/>
            <w:szCs w:val="22"/>
          </w:rPr>
          <w:t>64</w:t>
        </w:r>
      </w:hyperlink>
      <w:hyperlink r:id="rId1276">
        <w:r w:rsidRPr="006F2DC3">
          <w:rPr>
            <w:color w:val="000000" w:themeColor="text1"/>
            <w:sz w:val="22"/>
            <w:szCs w:val="22"/>
          </w:rPr>
          <w:t>, 701–710 (2014).</w:t>
        </w:r>
      </w:hyperlink>
    </w:p>
    <w:p w14:paraId="1C1DCBCB" w14:textId="2E240B46"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34" w:author="Roza, Caio G" w:date="2023-04-06T23:06:00Z">
        <w:r w:rsidRPr="006F2DC3">
          <w:rPr>
            <w:color w:val="000000" w:themeColor="text1"/>
            <w:sz w:val="22"/>
            <w:szCs w:val="22"/>
          </w:rPr>
          <w:delText xml:space="preserve">102. J. M. Chase, B. J. McGill, D. J. McGlinn, F. May, S. A. Blowes, X. Xiao, T. M. Knight, O. Purschke, N. J. Gotelli, Embracing scale-dependence to achieve a deeper understanding of biodiversity and its change across communities. </w:delText>
        </w:r>
        <w:r w:rsidRPr="006F2DC3">
          <w:rPr>
            <w:i/>
            <w:color w:val="000000" w:themeColor="text1"/>
            <w:sz w:val="22"/>
            <w:szCs w:val="22"/>
          </w:rPr>
          <w:delText>Ecol. Lett.</w:delText>
        </w:r>
        <w:r w:rsidRPr="006F2DC3">
          <w:rPr>
            <w:color w:val="000000" w:themeColor="text1"/>
            <w:sz w:val="22"/>
            <w:szCs w:val="22"/>
          </w:rPr>
          <w:delText xml:space="preserve"> </w:delText>
        </w:r>
        <w:r w:rsidRPr="006F2DC3">
          <w:rPr>
            <w:b/>
            <w:color w:val="000000" w:themeColor="text1"/>
            <w:sz w:val="22"/>
            <w:szCs w:val="22"/>
          </w:rPr>
          <w:delText>21</w:delText>
        </w:r>
        <w:r w:rsidRPr="006F2DC3">
          <w:rPr>
            <w:color w:val="000000" w:themeColor="text1"/>
            <w:sz w:val="22"/>
            <w:szCs w:val="22"/>
          </w:rPr>
          <w:delText>, 1737–1751 (2018).</w:delText>
        </w:r>
      </w:del>
      <w:ins w:id="935" w:author="Roza, Caio G" w:date="2023-04-06T23:06:00Z">
        <w:r w:rsidRPr="006F2DC3">
          <w:rPr>
            <w:color w:val="000000" w:themeColor="text1"/>
            <w:sz w:val="22"/>
            <w:szCs w:val="22"/>
          </w:rPr>
          <w:t xml:space="preserve">102. </w:t>
        </w:r>
      </w:ins>
      <w:hyperlink r:id="rId1277">
        <w:r w:rsidRPr="006F2DC3">
          <w:rPr>
            <w:color w:val="000000" w:themeColor="text1"/>
            <w:sz w:val="22"/>
            <w:szCs w:val="22"/>
          </w:rPr>
          <w:t xml:space="preserve">J. M. Chase, B. J. McGill, D. J. </w:t>
        </w:r>
        <w:r w:rsidRPr="006F2DC3">
          <w:rPr>
            <w:color w:val="000000" w:themeColor="text1"/>
            <w:sz w:val="22"/>
            <w:szCs w:val="22"/>
          </w:rPr>
          <w:lastRenderedPageBreak/>
          <w:t xml:space="preserve">McGlinn, F. May, S. A. Blowes, X. Xiao, T. M. Knight, O. Purschke, N. J. Gotelli, Embracing scale-dependence to achieve a deeper understanding of biodiversity and its change across communities. </w:t>
        </w:r>
      </w:hyperlink>
      <w:hyperlink r:id="rId1278">
        <w:r w:rsidRPr="006F2DC3">
          <w:rPr>
            <w:i/>
            <w:color w:val="000000" w:themeColor="text1"/>
            <w:sz w:val="22"/>
            <w:szCs w:val="22"/>
          </w:rPr>
          <w:t>Ecol. Lett.</w:t>
        </w:r>
      </w:hyperlink>
      <w:hyperlink r:id="rId1279">
        <w:r w:rsidRPr="006F2DC3">
          <w:rPr>
            <w:color w:val="000000" w:themeColor="text1"/>
            <w:sz w:val="22"/>
            <w:szCs w:val="22"/>
          </w:rPr>
          <w:t xml:space="preserve"> </w:t>
        </w:r>
      </w:hyperlink>
      <w:hyperlink r:id="rId1280">
        <w:r w:rsidRPr="006F2DC3">
          <w:rPr>
            <w:b/>
            <w:color w:val="000000" w:themeColor="text1"/>
            <w:sz w:val="22"/>
            <w:szCs w:val="22"/>
          </w:rPr>
          <w:t>21</w:t>
        </w:r>
      </w:hyperlink>
      <w:hyperlink r:id="rId1281">
        <w:r w:rsidRPr="006F2DC3">
          <w:rPr>
            <w:color w:val="000000" w:themeColor="text1"/>
            <w:sz w:val="22"/>
            <w:szCs w:val="22"/>
          </w:rPr>
          <w:t>, 1737–1751 (2018).</w:t>
        </w:r>
      </w:hyperlink>
    </w:p>
    <w:p w14:paraId="3E1FD95A" w14:textId="6A8BB98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36" w:author="Roza, Caio G" w:date="2023-04-06T23:06:00Z">
        <w:r w:rsidRPr="006F2DC3">
          <w:rPr>
            <w:color w:val="000000" w:themeColor="text1"/>
            <w:sz w:val="22"/>
            <w:szCs w:val="22"/>
          </w:rPr>
          <w:delText xml:space="preserve">103. M. E. Ritchie, H. Olff, Spatial scaling laws yield a synthetic theory of biodiversity. </w:delText>
        </w:r>
        <w:r w:rsidRPr="006F2DC3">
          <w:rPr>
            <w:i/>
            <w:color w:val="000000" w:themeColor="text1"/>
            <w:sz w:val="22"/>
            <w:szCs w:val="22"/>
          </w:rPr>
          <w:delText>Nature</w:delText>
        </w:r>
        <w:r w:rsidRPr="006F2DC3">
          <w:rPr>
            <w:color w:val="000000" w:themeColor="text1"/>
            <w:sz w:val="22"/>
            <w:szCs w:val="22"/>
          </w:rPr>
          <w:delText xml:space="preserve">. </w:delText>
        </w:r>
        <w:r w:rsidRPr="006F2DC3">
          <w:rPr>
            <w:b/>
            <w:color w:val="000000" w:themeColor="text1"/>
            <w:sz w:val="22"/>
            <w:szCs w:val="22"/>
          </w:rPr>
          <w:delText>400</w:delText>
        </w:r>
        <w:r w:rsidRPr="006F2DC3">
          <w:rPr>
            <w:color w:val="000000" w:themeColor="text1"/>
            <w:sz w:val="22"/>
            <w:szCs w:val="22"/>
          </w:rPr>
          <w:delText>, 557–560 (1999).</w:delText>
        </w:r>
      </w:del>
      <w:ins w:id="937" w:author="Roza, Caio G" w:date="2023-04-06T23:06:00Z">
        <w:r w:rsidRPr="006F2DC3">
          <w:rPr>
            <w:color w:val="000000" w:themeColor="text1"/>
            <w:sz w:val="22"/>
            <w:szCs w:val="22"/>
          </w:rPr>
          <w:t xml:space="preserve">103. </w:t>
        </w:r>
      </w:ins>
      <w:hyperlink r:id="rId1282">
        <w:r w:rsidRPr="006F2DC3">
          <w:rPr>
            <w:color w:val="000000" w:themeColor="text1"/>
            <w:sz w:val="22"/>
            <w:szCs w:val="22"/>
          </w:rPr>
          <w:t xml:space="preserve">M. E. Ritchie, H. Olff, Spatial scaling laws yield a synthetic theory of biodiversity. </w:t>
        </w:r>
      </w:hyperlink>
      <w:hyperlink r:id="rId1283">
        <w:r w:rsidRPr="006F2DC3">
          <w:rPr>
            <w:i/>
            <w:color w:val="000000" w:themeColor="text1"/>
            <w:sz w:val="22"/>
            <w:szCs w:val="22"/>
          </w:rPr>
          <w:t>Nature</w:t>
        </w:r>
      </w:hyperlink>
      <w:hyperlink r:id="rId1284">
        <w:r w:rsidRPr="006F2DC3">
          <w:rPr>
            <w:color w:val="000000" w:themeColor="text1"/>
            <w:sz w:val="22"/>
            <w:szCs w:val="22"/>
          </w:rPr>
          <w:t xml:space="preserve">. </w:t>
        </w:r>
      </w:hyperlink>
      <w:hyperlink r:id="rId1285">
        <w:r w:rsidRPr="006F2DC3">
          <w:rPr>
            <w:b/>
            <w:color w:val="000000" w:themeColor="text1"/>
            <w:sz w:val="22"/>
            <w:szCs w:val="22"/>
          </w:rPr>
          <w:t>400</w:t>
        </w:r>
      </w:hyperlink>
      <w:hyperlink r:id="rId1286">
        <w:r w:rsidRPr="006F2DC3">
          <w:rPr>
            <w:color w:val="000000" w:themeColor="text1"/>
            <w:sz w:val="22"/>
            <w:szCs w:val="22"/>
          </w:rPr>
          <w:t>, 557–560 (1999).</w:t>
        </w:r>
      </w:hyperlink>
    </w:p>
    <w:p w14:paraId="66E22AC8" w14:textId="40482EB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38" w:author="Roza, Caio G" w:date="2023-04-06T23:06:00Z">
        <w:r w:rsidRPr="006F2DC3">
          <w:rPr>
            <w:color w:val="000000" w:themeColor="text1"/>
            <w:sz w:val="22"/>
            <w:szCs w:val="22"/>
          </w:rPr>
          <w:delText xml:space="preserve">104. G. B. West, J. H. Brown, B. J. Enquist, A general model for the origin of allometric scaling laws in biology. </w:delText>
        </w:r>
        <w:r w:rsidRPr="006F2DC3">
          <w:rPr>
            <w:i/>
            <w:color w:val="000000" w:themeColor="text1"/>
            <w:sz w:val="22"/>
            <w:szCs w:val="22"/>
          </w:rPr>
          <w:delText>Science</w:delText>
        </w:r>
        <w:r w:rsidRPr="006F2DC3">
          <w:rPr>
            <w:color w:val="000000" w:themeColor="text1"/>
            <w:sz w:val="22"/>
            <w:szCs w:val="22"/>
          </w:rPr>
          <w:delText xml:space="preserve">. </w:delText>
        </w:r>
        <w:r w:rsidRPr="006F2DC3">
          <w:rPr>
            <w:b/>
            <w:color w:val="000000" w:themeColor="text1"/>
            <w:sz w:val="22"/>
            <w:szCs w:val="22"/>
          </w:rPr>
          <w:delText>276</w:delText>
        </w:r>
        <w:r w:rsidRPr="006F2DC3">
          <w:rPr>
            <w:color w:val="000000" w:themeColor="text1"/>
            <w:sz w:val="22"/>
            <w:szCs w:val="22"/>
          </w:rPr>
          <w:delText>, 122–126 (1997).</w:delText>
        </w:r>
      </w:del>
      <w:ins w:id="939" w:author="Roza, Caio G" w:date="2023-04-06T23:06:00Z">
        <w:r w:rsidRPr="006F2DC3">
          <w:rPr>
            <w:color w:val="000000" w:themeColor="text1"/>
            <w:sz w:val="22"/>
            <w:szCs w:val="22"/>
          </w:rPr>
          <w:t xml:space="preserve">104. </w:t>
        </w:r>
      </w:ins>
      <w:hyperlink r:id="rId1287">
        <w:r w:rsidRPr="006F2DC3">
          <w:rPr>
            <w:color w:val="000000" w:themeColor="text1"/>
            <w:sz w:val="22"/>
            <w:szCs w:val="22"/>
          </w:rPr>
          <w:t xml:space="preserve">G. B. West, J. H. Brown, B. J. Enquist, A general model for the origin of allometric scaling laws in biology. </w:t>
        </w:r>
      </w:hyperlink>
      <w:hyperlink r:id="rId1288">
        <w:r w:rsidRPr="006F2DC3">
          <w:rPr>
            <w:i/>
            <w:color w:val="000000" w:themeColor="text1"/>
            <w:sz w:val="22"/>
            <w:szCs w:val="22"/>
          </w:rPr>
          <w:t>Science</w:t>
        </w:r>
      </w:hyperlink>
      <w:hyperlink r:id="rId1289">
        <w:r w:rsidRPr="006F2DC3">
          <w:rPr>
            <w:color w:val="000000" w:themeColor="text1"/>
            <w:sz w:val="22"/>
            <w:szCs w:val="22"/>
          </w:rPr>
          <w:t xml:space="preserve">. </w:t>
        </w:r>
      </w:hyperlink>
      <w:hyperlink r:id="rId1290">
        <w:r w:rsidRPr="006F2DC3">
          <w:rPr>
            <w:b/>
            <w:color w:val="000000" w:themeColor="text1"/>
            <w:sz w:val="22"/>
            <w:szCs w:val="22"/>
          </w:rPr>
          <w:t>276</w:t>
        </w:r>
      </w:hyperlink>
      <w:hyperlink r:id="rId1291">
        <w:r w:rsidRPr="006F2DC3">
          <w:rPr>
            <w:color w:val="000000" w:themeColor="text1"/>
            <w:sz w:val="22"/>
            <w:szCs w:val="22"/>
          </w:rPr>
          <w:t>, 122–126 (1997).</w:t>
        </w:r>
      </w:hyperlink>
    </w:p>
    <w:p w14:paraId="0D9039BD" w14:textId="1B70CCA2"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40" w:author="Roza, Caio G" w:date="2023-04-06T23:06:00Z">
        <w:r w:rsidRPr="006F2DC3">
          <w:rPr>
            <w:color w:val="000000" w:themeColor="text1"/>
            <w:sz w:val="22"/>
            <w:szCs w:val="22"/>
          </w:rPr>
          <w:delText xml:space="preserve">105. K. Rohde, Cellular automata and ecology. </w:delText>
        </w:r>
        <w:r w:rsidRPr="006F2DC3">
          <w:rPr>
            <w:i/>
            <w:color w:val="000000" w:themeColor="text1"/>
            <w:sz w:val="22"/>
            <w:szCs w:val="22"/>
          </w:rPr>
          <w:delText>Oikos</w:delText>
        </w:r>
        <w:r w:rsidRPr="006F2DC3">
          <w:rPr>
            <w:color w:val="000000" w:themeColor="text1"/>
            <w:sz w:val="22"/>
            <w:szCs w:val="22"/>
          </w:rPr>
          <w:delText xml:space="preserve">. </w:delText>
        </w:r>
        <w:r w:rsidRPr="006F2DC3">
          <w:rPr>
            <w:b/>
            <w:color w:val="000000" w:themeColor="text1"/>
            <w:sz w:val="22"/>
            <w:szCs w:val="22"/>
          </w:rPr>
          <w:delText>110</w:delText>
        </w:r>
        <w:r w:rsidRPr="006F2DC3">
          <w:rPr>
            <w:color w:val="000000" w:themeColor="text1"/>
            <w:sz w:val="22"/>
            <w:szCs w:val="22"/>
          </w:rPr>
          <w:delText>, 203–207 (2005).</w:delText>
        </w:r>
      </w:del>
      <w:ins w:id="941" w:author="Roza, Caio G" w:date="2023-04-06T23:06:00Z">
        <w:r w:rsidRPr="006F2DC3">
          <w:rPr>
            <w:color w:val="000000" w:themeColor="text1"/>
            <w:sz w:val="22"/>
            <w:szCs w:val="22"/>
          </w:rPr>
          <w:t xml:space="preserve">105. </w:t>
        </w:r>
      </w:ins>
      <w:hyperlink r:id="rId1292">
        <w:r w:rsidRPr="006F2DC3">
          <w:rPr>
            <w:color w:val="000000" w:themeColor="text1"/>
            <w:sz w:val="22"/>
            <w:szCs w:val="22"/>
          </w:rPr>
          <w:t xml:space="preserve">K. Rohde, Cellular automata and ecology. </w:t>
        </w:r>
      </w:hyperlink>
      <w:hyperlink r:id="rId1293">
        <w:r w:rsidRPr="006F2DC3">
          <w:rPr>
            <w:i/>
            <w:color w:val="000000" w:themeColor="text1"/>
            <w:sz w:val="22"/>
            <w:szCs w:val="22"/>
          </w:rPr>
          <w:t>Oikos</w:t>
        </w:r>
      </w:hyperlink>
      <w:hyperlink r:id="rId1294">
        <w:r w:rsidRPr="006F2DC3">
          <w:rPr>
            <w:color w:val="000000" w:themeColor="text1"/>
            <w:sz w:val="22"/>
            <w:szCs w:val="22"/>
          </w:rPr>
          <w:t xml:space="preserve">. </w:t>
        </w:r>
      </w:hyperlink>
      <w:hyperlink r:id="rId1295">
        <w:r w:rsidRPr="006F2DC3">
          <w:rPr>
            <w:b/>
            <w:color w:val="000000" w:themeColor="text1"/>
            <w:sz w:val="22"/>
            <w:szCs w:val="22"/>
          </w:rPr>
          <w:t>110</w:t>
        </w:r>
      </w:hyperlink>
      <w:hyperlink r:id="rId1296">
        <w:r w:rsidRPr="006F2DC3">
          <w:rPr>
            <w:color w:val="000000" w:themeColor="text1"/>
            <w:sz w:val="22"/>
            <w:szCs w:val="22"/>
          </w:rPr>
          <w:t>, 203–207 (2005).</w:t>
        </w:r>
      </w:hyperlink>
    </w:p>
    <w:p w14:paraId="7103BD88" w14:textId="04A0BAB0"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42" w:author="Roza, Caio G" w:date="2023-04-06T23:06:00Z">
        <w:r w:rsidRPr="006F2DC3">
          <w:rPr>
            <w:color w:val="000000" w:themeColor="text1"/>
            <w:sz w:val="22"/>
            <w:szCs w:val="22"/>
          </w:rPr>
          <w:delText xml:space="preserve">106. V. Grimm, E. Revilla, U. Berger, F. Jeltsch, W. M. Mooij, S. F. Railsback, H.-H. Thulke, J. Weiner, T. Wiegand, D. L. DeAngelis, Pattern-oriented modeling of agent-based complex systems: lessons from ecology. </w:delText>
        </w:r>
        <w:r w:rsidRPr="006F2DC3">
          <w:rPr>
            <w:i/>
            <w:color w:val="000000" w:themeColor="text1"/>
            <w:sz w:val="22"/>
            <w:szCs w:val="22"/>
          </w:rPr>
          <w:delText>Science</w:delText>
        </w:r>
        <w:r w:rsidRPr="006F2DC3">
          <w:rPr>
            <w:color w:val="000000" w:themeColor="text1"/>
            <w:sz w:val="22"/>
            <w:szCs w:val="22"/>
          </w:rPr>
          <w:delText xml:space="preserve">. </w:delText>
        </w:r>
        <w:r w:rsidRPr="006F2DC3">
          <w:rPr>
            <w:b/>
            <w:color w:val="000000" w:themeColor="text1"/>
            <w:sz w:val="22"/>
            <w:szCs w:val="22"/>
          </w:rPr>
          <w:delText>310</w:delText>
        </w:r>
        <w:r w:rsidRPr="006F2DC3">
          <w:rPr>
            <w:color w:val="000000" w:themeColor="text1"/>
            <w:sz w:val="22"/>
            <w:szCs w:val="22"/>
          </w:rPr>
          <w:delText>, 987–991 (2005).</w:delText>
        </w:r>
      </w:del>
      <w:ins w:id="943" w:author="Roza, Caio G" w:date="2023-04-06T23:06:00Z">
        <w:r w:rsidRPr="006F2DC3">
          <w:rPr>
            <w:color w:val="000000" w:themeColor="text1"/>
            <w:sz w:val="22"/>
            <w:szCs w:val="22"/>
          </w:rPr>
          <w:t xml:space="preserve">106. </w:t>
        </w:r>
      </w:ins>
      <w:hyperlink r:id="rId1297">
        <w:r w:rsidRPr="006F2DC3">
          <w:rPr>
            <w:color w:val="000000" w:themeColor="text1"/>
            <w:sz w:val="22"/>
            <w:szCs w:val="22"/>
          </w:rPr>
          <w:t xml:space="preserve">V. Grimm, E. Revilla, U. Berger, F. Jeltsch, W. M. Mooij, S. F. Railsback, H.-H. Thulke, J. Weiner, T. Wiegand, D. L. DeAngelis, Pattern-oriented modeling of agent-based complex systems: lessons from ecology. </w:t>
        </w:r>
      </w:hyperlink>
      <w:hyperlink r:id="rId1298">
        <w:r w:rsidRPr="006F2DC3">
          <w:rPr>
            <w:i/>
            <w:color w:val="000000" w:themeColor="text1"/>
            <w:sz w:val="22"/>
            <w:szCs w:val="22"/>
          </w:rPr>
          <w:t>Science</w:t>
        </w:r>
      </w:hyperlink>
      <w:hyperlink r:id="rId1299">
        <w:r w:rsidRPr="006F2DC3">
          <w:rPr>
            <w:color w:val="000000" w:themeColor="text1"/>
            <w:sz w:val="22"/>
            <w:szCs w:val="22"/>
          </w:rPr>
          <w:t xml:space="preserve">. </w:t>
        </w:r>
      </w:hyperlink>
      <w:hyperlink r:id="rId1300">
        <w:r w:rsidRPr="006F2DC3">
          <w:rPr>
            <w:b/>
            <w:color w:val="000000" w:themeColor="text1"/>
            <w:sz w:val="22"/>
            <w:szCs w:val="22"/>
          </w:rPr>
          <w:t>310</w:t>
        </w:r>
      </w:hyperlink>
      <w:hyperlink r:id="rId1301">
        <w:r w:rsidRPr="006F2DC3">
          <w:rPr>
            <w:color w:val="000000" w:themeColor="text1"/>
            <w:sz w:val="22"/>
            <w:szCs w:val="22"/>
          </w:rPr>
          <w:t>, 987–991 (2005).</w:t>
        </w:r>
      </w:hyperlink>
    </w:p>
    <w:p w14:paraId="378AFB40" w14:textId="0C2DB3A1"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44" w:author="Roza, Caio G" w:date="2023-04-06T23:06:00Z">
        <w:r w:rsidRPr="006F2DC3">
          <w:rPr>
            <w:color w:val="000000" w:themeColor="text1"/>
            <w:sz w:val="22"/>
            <w:szCs w:val="22"/>
          </w:rPr>
          <w:delText xml:space="preserve">107. S. Hamblin, On the practical usage of genetic algorithms in ecology and evolution. </w:delText>
        </w:r>
        <w:r w:rsidRPr="006F2DC3">
          <w:rPr>
            <w:i/>
            <w:color w:val="000000" w:themeColor="text1"/>
            <w:sz w:val="22"/>
            <w:szCs w:val="22"/>
          </w:rPr>
          <w:delText>Methods Ecol. Evol.</w:delText>
        </w:r>
        <w:r w:rsidRPr="006F2DC3">
          <w:rPr>
            <w:color w:val="000000" w:themeColor="text1"/>
            <w:sz w:val="22"/>
            <w:szCs w:val="22"/>
          </w:rPr>
          <w:delText xml:space="preserve"> </w:delText>
        </w:r>
        <w:r w:rsidRPr="006F2DC3">
          <w:rPr>
            <w:b/>
            <w:color w:val="000000" w:themeColor="text1"/>
            <w:sz w:val="22"/>
            <w:szCs w:val="22"/>
          </w:rPr>
          <w:delText>4</w:delText>
        </w:r>
        <w:r w:rsidRPr="006F2DC3">
          <w:rPr>
            <w:color w:val="000000" w:themeColor="text1"/>
            <w:sz w:val="22"/>
            <w:szCs w:val="22"/>
          </w:rPr>
          <w:delText>, 184–194 (2013).</w:delText>
        </w:r>
      </w:del>
      <w:ins w:id="945" w:author="Roza, Caio G" w:date="2023-04-06T23:06:00Z">
        <w:r w:rsidRPr="006F2DC3">
          <w:rPr>
            <w:color w:val="000000" w:themeColor="text1"/>
            <w:sz w:val="22"/>
            <w:szCs w:val="22"/>
          </w:rPr>
          <w:t xml:space="preserve">107. </w:t>
        </w:r>
      </w:ins>
      <w:hyperlink r:id="rId1302">
        <w:r w:rsidRPr="006F2DC3">
          <w:rPr>
            <w:color w:val="000000" w:themeColor="text1"/>
            <w:sz w:val="22"/>
            <w:szCs w:val="22"/>
          </w:rPr>
          <w:t xml:space="preserve">S. Hamblin, On the practical usage of genetic algorithms in ecology and evolution. </w:t>
        </w:r>
      </w:hyperlink>
      <w:hyperlink r:id="rId1303">
        <w:r w:rsidRPr="006F2DC3">
          <w:rPr>
            <w:i/>
            <w:color w:val="000000" w:themeColor="text1"/>
            <w:sz w:val="22"/>
            <w:szCs w:val="22"/>
          </w:rPr>
          <w:t>Methods Ecol. Evol.</w:t>
        </w:r>
      </w:hyperlink>
      <w:hyperlink r:id="rId1304">
        <w:r w:rsidRPr="006F2DC3">
          <w:rPr>
            <w:color w:val="000000" w:themeColor="text1"/>
            <w:sz w:val="22"/>
            <w:szCs w:val="22"/>
          </w:rPr>
          <w:t xml:space="preserve"> </w:t>
        </w:r>
      </w:hyperlink>
      <w:hyperlink r:id="rId1305">
        <w:r w:rsidRPr="006F2DC3">
          <w:rPr>
            <w:b/>
            <w:color w:val="000000" w:themeColor="text1"/>
            <w:sz w:val="22"/>
            <w:szCs w:val="22"/>
          </w:rPr>
          <w:t>4</w:t>
        </w:r>
      </w:hyperlink>
      <w:hyperlink r:id="rId1306">
        <w:r w:rsidRPr="006F2DC3">
          <w:rPr>
            <w:color w:val="000000" w:themeColor="text1"/>
            <w:sz w:val="22"/>
            <w:szCs w:val="22"/>
          </w:rPr>
          <w:t>, 184–194 (2013).</w:t>
        </w:r>
      </w:hyperlink>
    </w:p>
    <w:p w14:paraId="69D58F01" w14:textId="480328E3"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46" w:author="Roza, Caio G" w:date="2023-04-06T23:06:00Z">
        <w:r w:rsidRPr="006F2DC3">
          <w:rPr>
            <w:color w:val="000000" w:themeColor="text1"/>
            <w:sz w:val="22"/>
            <w:szCs w:val="22"/>
          </w:rPr>
          <w:delText xml:space="preserve">108. W. M. Schaffer, M. Kot, Do Strange Attractors Govern Ecological Systems? </w:delText>
        </w:r>
        <w:r w:rsidRPr="006F2DC3">
          <w:rPr>
            <w:i/>
            <w:color w:val="000000" w:themeColor="text1"/>
            <w:sz w:val="22"/>
            <w:szCs w:val="22"/>
          </w:rPr>
          <w:delText>Bioscience</w:delText>
        </w:r>
        <w:r w:rsidRPr="006F2DC3">
          <w:rPr>
            <w:color w:val="000000" w:themeColor="text1"/>
            <w:sz w:val="22"/>
            <w:szCs w:val="22"/>
          </w:rPr>
          <w:delText xml:space="preserve">. </w:delText>
        </w:r>
        <w:r w:rsidRPr="006F2DC3">
          <w:rPr>
            <w:b/>
            <w:color w:val="000000" w:themeColor="text1"/>
            <w:sz w:val="22"/>
            <w:szCs w:val="22"/>
          </w:rPr>
          <w:delText>35</w:delText>
        </w:r>
        <w:r w:rsidRPr="006F2DC3">
          <w:rPr>
            <w:color w:val="000000" w:themeColor="text1"/>
            <w:sz w:val="22"/>
            <w:szCs w:val="22"/>
          </w:rPr>
          <w:delText>, 342–350 (1985).</w:delText>
        </w:r>
      </w:del>
      <w:ins w:id="947" w:author="Roza, Caio G" w:date="2023-04-06T23:06:00Z">
        <w:r w:rsidRPr="006F2DC3">
          <w:rPr>
            <w:color w:val="000000" w:themeColor="text1"/>
            <w:sz w:val="22"/>
            <w:szCs w:val="22"/>
          </w:rPr>
          <w:t xml:space="preserve">108. </w:t>
        </w:r>
      </w:ins>
      <w:hyperlink r:id="rId1307">
        <w:r w:rsidRPr="006F2DC3">
          <w:rPr>
            <w:color w:val="000000" w:themeColor="text1"/>
            <w:sz w:val="22"/>
            <w:szCs w:val="22"/>
          </w:rPr>
          <w:t xml:space="preserve">W. M. Schaffer, M. Kot, Do Strange Attractors Govern Ecological Systems? </w:t>
        </w:r>
      </w:hyperlink>
      <w:hyperlink r:id="rId1308">
        <w:r w:rsidRPr="006F2DC3">
          <w:rPr>
            <w:i/>
            <w:color w:val="000000" w:themeColor="text1"/>
            <w:sz w:val="22"/>
            <w:szCs w:val="22"/>
          </w:rPr>
          <w:t>Bioscience</w:t>
        </w:r>
      </w:hyperlink>
      <w:hyperlink r:id="rId1309">
        <w:r w:rsidRPr="006F2DC3">
          <w:rPr>
            <w:color w:val="000000" w:themeColor="text1"/>
            <w:sz w:val="22"/>
            <w:szCs w:val="22"/>
          </w:rPr>
          <w:t xml:space="preserve">. </w:t>
        </w:r>
      </w:hyperlink>
      <w:hyperlink r:id="rId1310">
        <w:r w:rsidRPr="006F2DC3">
          <w:rPr>
            <w:b/>
            <w:color w:val="000000" w:themeColor="text1"/>
            <w:sz w:val="22"/>
            <w:szCs w:val="22"/>
          </w:rPr>
          <w:t>35</w:t>
        </w:r>
      </w:hyperlink>
      <w:hyperlink r:id="rId1311">
        <w:r w:rsidRPr="006F2DC3">
          <w:rPr>
            <w:color w:val="000000" w:themeColor="text1"/>
            <w:sz w:val="22"/>
            <w:szCs w:val="22"/>
          </w:rPr>
          <w:t>, 342–350 (1985).</w:t>
        </w:r>
      </w:hyperlink>
    </w:p>
    <w:p w14:paraId="40DC0184" w14:textId="7C6D1112"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48" w:author="Roza, Caio G" w:date="2023-04-06T23:06:00Z">
        <w:r w:rsidRPr="006F2DC3">
          <w:rPr>
            <w:color w:val="000000" w:themeColor="text1"/>
            <w:sz w:val="22"/>
            <w:szCs w:val="22"/>
          </w:rPr>
          <w:delText xml:space="preserve">109. T. J. Clark, A. D. Luis, Nonlinear population dynamics are ubiquitous in animals. </w:delText>
        </w:r>
        <w:r w:rsidRPr="006F2DC3">
          <w:rPr>
            <w:i/>
            <w:color w:val="000000" w:themeColor="text1"/>
            <w:sz w:val="22"/>
            <w:szCs w:val="22"/>
          </w:rPr>
          <w:delText>Nat</w:delText>
        </w:r>
        <w:r w:rsidR="00035373" w:rsidRPr="006F2DC3">
          <w:rPr>
            <w:i/>
            <w:color w:val="000000" w:themeColor="text1"/>
            <w:sz w:val="22"/>
            <w:szCs w:val="22"/>
          </w:rPr>
          <w:delText>.</w:delText>
        </w:r>
        <w:r w:rsidRPr="006F2DC3">
          <w:rPr>
            <w:i/>
            <w:color w:val="000000" w:themeColor="text1"/>
            <w:sz w:val="22"/>
            <w:szCs w:val="22"/>
          </w:rPr>
          <w:delText xml:space="preserve"> Eco</w:delText>
        </w:r>
        <w:r w:rsidR="00035373" w:rsidRPr="006F2DC3">
          <w:rPr>
            <w:i/>
            <w:color w:val="000000" w:themeColor="text1"/>
            <w:sz w:val="22"/>
            <w:szCs w:val="22"/>
          </w:rPr>
          <w:delText>l.</w:delText>
        </w:r>
        <w:r w:rsidRPr="006F2DC3">
          <w:rPr>
            <w:i/>
            <w:color w:val="000000" w:themeColor="text1"/>
            <w:sz w:val="22"/>
            <w:szCs w:val="22"/>
          </w:rPr>
          <w:delText xml:space="preserve"> Evol</w:delText>
        </w:r>
        <w:r w:rsidR="00035373" w:rsidRPr="006F2DC3">
          <w:rPr>
            <w:color w:val="000000" w:themeColor="text1"/>
            <w:sz w:val="22"/>
            <w:szCs w:val="22"/>
          </w:rPr>
          <w:delText>.</w:delText>
        </w:r>
        <w:r w:rsidRPr="006F2DC3">
          <w:rPr>
            <w:color w:val="000000" w:themeColor="text1"/>
            <w:sz w:val="22"/>
            <w:szCs w:val="22"/>
          </w:rPr>
          <w:delText xml:space="preserve"> </w:delText>
        </w:r>
        <w:r w:rsidRPr="006F2DC3">
          <w:rPr>
            <w:b/>
            <w:color w:val="000000" w:themeColor="text1"/>
            <w:sz w:val="22"/>
            <w:szCs w:val="22"/>
          </w:rPr>
          <w:delText>4</w:delText>
        </w:r>
        <w:r w:rsidRPr="006F2DC3">
          <w:rPr>
            <w:color w:val="000000" w:themeColor="text1"/>
            <w:sz w:val="22"/>
            <w:szCs w:val="22"/>
          </w:rPr>
          <w:delText>, 75–81 (2020).</w:delText>
        </w:r>
      </w:del>
      <w:ins w:id="949" w:author="Roza, Caio G" w:date="2023-04-06T23:06:00Z">
        <w:r w:rsidRPr="006F2DC3">
          <w:rPr>
            <w:color w:val="000000" w:themeColor="text1"/>
            <w:sz w:val="22"/>
            <w:szCs w:val="22"/>
          </w:rPr>
          <w:t xml:space="preserve">109. </w:t>
        </w:r>
      </w:ins>
      <w:hyperlink r:id="rId1312">
        <w:r w:rsidRPr="006F2DC3">
          <w:rPr>
            <w:color w:val="000000" w:themeColor="text1"/>
            <w:sz w:val="22"/>
            <w:szCs w:val="22"/>
          </w:rPr>
          <w:t xml:space="preserve">T. J. Clark, A. D. Luis, Nonlinear population dynamics are ubiquitous in animals. </w:t>
        </w:r>
      </w:hyperlink>
      <w:hyperlink r:id="rId1313">
        <w:r w:rsidRPr="006F2DC3">
          <w:rPr>
            <w:i/>
            <w:color w:val="000000" w:themeColor="text1"/>
            <w:sz w:val="22"/>
            <w:szCs w:val="22"/>
          </w:rPr>
          <w:t>Nat</w:t>
        </w:r>
        <w:r w:rsidR="00035373" w:rsidRPr="006F2DC3">
          <w:rPr>
            <w:i/>
            <w:color w:val="000000" w:themeColor="text1"/>
            <w:sz w:val="22"/>
            <w:szCs w:val="22"/>
          </w:rPr>
          <w:t>.</w:t>
        </w:r>
        <w:r w:rsidRPr="006F2DC3">
          <w:rPr>
            <w:i/>
            <w:color w:val="000000" w:themeColor="text1"/>
            <w:sz w:val="22"/>
            <w:szCs w:val="22"/>
          </w:rPr>
          <w:t xml:space="preserve"> Eco</w:t>
        </w:r>
        <w:r w:rsidR="00035373" w:rsidRPr="006F2DC3">
          <w:rPr>
            <w:i/>
            <w:color w:val="000000" w:themeColor="text1"/>
            <w:sz w:val="22"/>
            <w:szCs w:val="22"/>
          </w:rPr>
          <w:t>l.</w:t>
        </w:r>
        <w:r w:rsidRPr="006F2DC3">
          <w:rPr>
            <w:i/>
            <w:color w:val="000000" w:themeColor="text1"/>
            <w:sz w:val="22"/>
            <w:szCs w:val="22"/>
          </w:rPr>
          <w:t xml:space="preserve"> Evol</w:t>
        </w:r>
      </w:hyperlink>
      <w:hyperlink r:id="rId1314">
        <w:r w:rsidR="00035373" w:rsidRPr="006F2DC3">
          <w:rPr>
            <w:color w:val="000000" w:themeColor="text1"/>
            <w:sz w:val="22"/>
            <w:szCs w:val="22"/>
          </w:rPr>
          <w:t>.</w:t>
        </w:r>
        <w:r w:rsidRPr="006F2DC3">
          <w:rPr>
            <w:color w:val="000000" w:themeColor="text1"/>
            <w:sz w:val="22"/>
            <w:szCs w:val="22"/>
          </w:rPr>
          <w:t xml:space="preserve"> </w:t>
        </w:r>
      </w:hyperlink>
      <w:hyperlink r:id="rId1315">
        <w:r w:rsidRPr="006F2DC3">
          <w:rPr>
            <w:b/>
            <w:color w:val="000000" w:themeColor="text1"/>
            <w:sz w:val="22"/>
            <w:szCs w:val="22"/>
          </w:rPr>
          <w:t>4</w:t>
        </w:r>
      </w:hyperlink>
      <w:hyperlink r:id="rId1316">
        <w:r w:rsidRPr="006F2DC3">
          <w:rPr>
            <w:color w:val="000000" w:themeColor="text1"/>
            <w:sz w:val="22"/>
            <w:szCs w:val="22"/>
          </w:rPr>
          <w:t>, 75–81 (2020).</w:t>
        </w:r>
      </w:hyperlink>
    </w:p>
    <w:p w14:paraId="5332EADC" w14:textId="4E725DF2"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950" w:author="Roza, Caio G" w:date="2023-04-06T23:06:00Z">
        <w:r w:rsidRPr="006F2DC3">
          <w:rPr>
            <w:color w:val="000000" w:themeColor="text1"/>
            <w:sz w:val="22"/>
            <w:szCs w:val="22"/>
          </w:rPr>
          <w:t xml:space="preserve">110. </w:t>
        </w:r>
      </w:ins>
      <w:hyperlink r:id="rId1317">
        <w:r w:rsidRPr="006F2DC3">
          <w:rPr>
            <w:color w:val="000000" w:themeColor="text1"/>
            <w:sz w:val="22"/>
            <w:szCs w:val="22"/>
          </w:rPr>
          <w:t xml:space="preserve">H. Hillebrand, I. Donohue, W. S. Harpole, D. Hodapp, M. Kucera, A. M. Lewandowska, J. Merder, J. M. Montoya, J. A. Freund, Thresholds for ecological responses to global change do not emerge from empirical data. </w:t>
        </w:r>
      </w:hyperlink>
      <w:hyperlink r:id="rId1318">
        <w:r w:rsidRPr="006F2DC3">
          <w:rPr>
            <w:i/>
            <w:color w:val="000000" w:themeColor="text1"/>
            <w:sz w:val="22"/>
            <w:szCs w:val="22"/>
          </w:rPr>
          <w:t>Nat</w:t>
        </w:r>
        <w:r w:rsidR="00035373" w:rsidRPr="006F2DC3">
          <w:rPr>
            <w:i/>
            <w:color w:val="000000" w:themeColor="text1"/>
            <w:sz w:val="22"/>
            <w:szCs w:val="22"/>
          </w:rPr>
          <w:t>.</w:t>
        </w:r>
        <w:r w:rsidRPr="006F2DC3">
          <w:rPr>
            <w:i/>
            <w:color w:val="000000" w:themeColor="text1"/>
            <w:sz w:val="22"/>
            <w:szCs w:val="22"/>
          </w:rPr>
          <w:t xml:space="preserve"> </w:t>
        </w:r>
        <w:r w:rsidR="007913A2" w:rsidRPr="006F2DC3">
          <w:rPr>
            <w:i/>
            <w:color w:val="000000" w:themeColor="text1"/>
            <w:sz w:val="22"/>
            <w:szCs w:val="22"/>
          </w:rPr>
          <w:t>Ecol.</w:t>
        </w:r>
        <w:r w:rsidRPr="006F2DC3">
          <w:rPr>
            <w:i/>
            <w:color w:val="000000" w:themeColor="text1"/>
            <w:sz w:val="22"/>
            <w:szCs w:val="22"/>
          </w:rPr>
          <w:t xml:space="preserve"> </w:t>
        </w:r>
      </w:hyperlink>
      <w:del w:id="951" w:author="Roza, Caio G" w:date="2023-04-06T23:06:00Z">
        <w:r w:rsidRPr="006F2DC3">
          <w:rPr>
            <w:color w:val="000000" w:themeColor="text1"/>
            <w:sz w:val="22"/>
            <w:szCs w:val="22"/>
          </w:rPr>
          <w:delText xml:space="preserve">110. H. Hillebrand, I. Donohue, W. S. Harpole, D. Hodapp, M. Kucera, A. M. Lewandowska, J. Merder, J. M. Montoya, J. A. Freund, Thresholds for ecological responses to global change do not emerge from empirical data. </w:delText>
        </w:r>
        <w:r w:rsidRPr="006F2DC3">
          <w:rPr>
            <w:i/>
            <w:color w:val="000000" w:themeColor="text1"/>
            <w:sz w:val="22"/>
            <w:szCs w:val="22"/>
          </w:rPr>
          <w:delText>Nat</w:delText>
        </w:r>
        <w:r w:rsidR="00035373" w:rsidRPr="006F2DC3">
          <w:rPr>
            <w:i/>
            <w:color w:val="000000" w:themeColor="text1"/>
            <w:sz w:val="22"/>
            <w:szCs w:val="22"/>
          </w:rPr>
          <w:delText>.</w:delText>
        </w:r>
        <w:r w:rsidRPr="006F2DC3">
          <w:rPr>
            <w:i/>
            <w:color w:val="000000" w:themeColor="text1"/>
            <w:sz w:val="22"/>
            <w:szCs w:val="22"/>
          </w:rPr>
          <w:delText xml:space="preserve"> </w:delText>
        </w:r>
        <w:r w:rsidR="007913A2" w:rsidRPr="006F2DC3">
          <w:rPr>
            <w:i/>
            <w:color w:val="000000" w:themeColor="text1"/>
            <w:sz w:val="22"/>
            <w:szCs w:val="22"/>
          </w:rPr>
          <w:delText>Ecol.</w:delText>
        </w:r>
        <w:r w:rsidRPr="006F2DC3">
          <w:rPr>
            <w:i/>
            <w:color w:val="000000" w:themeColor="text1"/>
            <w:sz w:val="22"/>
            <w:szCs w:val="22"/>
          </w:rPr>
          <w:delText xml:space="preserve"> </w:delText>
        </w:r>
        <w:r w:rsidR="007913A2" w:rsidRPr="006F2DC3">
          <w:rPr>
            <w:i/>
            <w:color w:val="000000" w:themeColor="text1"/>
            <w:sz w:val="22"/>
            <w:szCs w:val="22"/>
          </w:rPr>
          <w:delText>Evol</w:delText>
        </w:r>
        <w:r w:rsidRPr="006F2DC3">
          <w:rPr>
            <w:color w:val="000000" w:themeColor="text1"/>
            <w:sz w:val="22"/>
            <w:szCs w:val="22"/>
          </w:rPr>
          <w:delText xml:space="preserve">. </w:delText>
        </w:r>
        <w:r w:rsidRPr="006F2DC3">
          <w:rPr>
            <w:b/>
            <w:color w:val="000000" w:themeColor="text1"/>
            <w:sz w:val="22"/>
            <w:szCs w:val="22"/>
          </w:rPr>
          <w:delText>4</w:delText>
        </w:r>
        <w:r w:rsidRPr="006F2DC3">
          <w:rPr>
            <w:color w:val="000000" w:themeColor="text1"/>
            <w:sz w:val="22"/>
            <w:szCs w:val="22"/>
          </w:rPr>
          <w:delText>, 1502–1509 (2020).</w:delText>
        </w:r>
      </w:del>
      <w:ins w:id="952" w:author="Roza, Caio G" w:date="2023-04-06T23:06:00Z">
        <w:r w:rsidR="007913A2" w:rsidRPr="006F2DC3">
          <w:rPr>
            <w:i/>
            <w:color w:val="000000" w:themeColor="text1"/>
            <w:sz w:val="22"/>
            <w:szCs w:val="22"/>
          </w:rPr>
          <w:t>Evol</w:t>
        </w:r>
      </w:ins>
      <w:hyperlink r:id="rId1319">
        <w:r w:rsidRPr="006F2DC3">
          <w:rPr>
            <w:color w:val="000000" w:themeColor="text1"/>
            <w:sz w:val="22"/>
            <w:szCs w:val="22"/>
          </w:rPr>
          <w:t xml:space="preserve">. </w:t>
        </w:r>
      </w:hyperlink>
      <w:hyperlink r:id="rId1320">
        <w:r w:rsidRPr="006F2DC3">
          <w:rPr>
            <w:b/>
            <w:color w:val="000000" w:themeColor="text1"/>
            <w:sz w:val="22"/>
            <w:szCs w:val="22"/>
          </w:rPr>
          <w:t>4</w:t>
        </w:r>
      </w:hyperlink>
      <w:hyperlink r:id="rId1321">
        <w:r w:rsidRPr="006F2DC3">
          <w:rPr>
            <w:color w:val="000000" w:themeColor="text1"/>
            <w:sz w:val="22"/>
            <w:szCs w:val="22"/>
          </w:rPr>
          <w:t>, 1502–1509 (2020).</w:t>
        </w:r>
      </w:hyperlink>
    </w:p>
    <w:p w14:paraId="6368E5D1" w14:textId="0C9B23A5"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53" w:author="Roza, Caio G" w:date="2023-04-06T23:06:00Z">
        <w:r w:rsidRPr="006F2DC3">
          <w:rPr>
            <w:color w:val="000000" w:themeColor="text1"/>
            <w:sz w:val="22"/>
            <w:szCs w:val="22"/>
          </w:rPr>
          <w:delText xml:space="preserve">111. G. B. West, J. H. Brown, B. J. Enquist, The fourth dimension of life: fractal geometry and allometric scaling of organisms. </w:delText>
        </w:r>
        <w:r w:rsidRPr="006F2DC3">
          <w:rPr>
            <w:i/>
            <w:color w:val="000000" w:themeColor="text1"/>
            <w:sz w:val="22"/>
            <w:szCs w:val="22"/>
          </w:rPr>
          <w:delText>Science</w:delText>
        </w:r>
        <w:r w:rsidRPr="006F2DC3">
          <w:rPr>
            <w:color w:val="000000" w:themeColor="text1"/>
            <w:sz w:val="22"/>
            <w:szCs w:val="22"/>
          </w:rPr>
          <w:delText xml:space="preserve">. </w:delText>
        </w:r>
        <w:r w:rsidRPr="006F2DC3">
          <w:rPr>
            <w:b/>
            <w:color w:val="000000" w:themeColor="text1"/>
            <w:sz w:val="22"/>
            <w:szCs w:val="22"/>
          </w:rPr>
          <w:delText>284</w:delText>
        </w:r>
        <w:r w:rsidRPr="006F2DC3">
          <w:rPr>
            <w:color w:val="000000" w:themeColor="text1"/>
            <w:sz w:val="22"/>
            <w:szCs w:val="22"/>
          </w:rPr>
          <w:delText>, 1677–1679 (1999).</w:delText>
        </w:r>
      </w:del>
      <w:ins w:id="954" w:author="Roza, Caio G" w:date="2023-04-06T23:06:00Z">
        <w:r w:rsidRPr="006F2DC3">
          <w:rPr>
            <w:color w:val="000000" w:themeColor="text1"/>
            <w:sz w:val="22"/>
            <w:szCs w:val="22"/>
          </w:rPr>
          <w:t xml:space="preserve">111. </w:t>
        </w:r>
      </w:ins>
      <w:hyperlink r:id="rId1322">
        <w:r w:rsidRPr="006F2DC3">
          <w:rPr>
            <w:color w:val="000000" w:themeColor="text1"/>
            <w:sz w:val="22"/>
            <w:szCs w:val="22"/>
          </w:rPr>
          <w:t xml:space="preserve">G. B. West, J. H. Brown, B. J. Enquist, The fourth dimension of life: fractal geometry and allometric scaling of organisms. </w:t>
        </w:r>
      </w:hyperlink>
      <w:hyperlink r:id="rId1323">
        <w:r w:rsidRPr="006F2DC3">
          <w:rPr>
            <w:i/>
            <w:color w:val="000000" w:themeColor="text1"/>
            <w:sz w:val="22"/>
            <w:szCs w:val="22"/>
          </w:rPr>
          <w:t>Science</w:t>
        </w:r>
      </w:hyperlink>
      <w:hyperlink r:id="rId1324">
        <w:r w:rsidRPr="006F2DC3">
          <w:rPr>
            <w:color w:val="000000" w:themeColor="text1"/>
            <w:sz w:val="22"/>
            <w:szCs w:val="22"/>
          </w:rPr>
          <w:t xml:space="preserve">. </w:t>
        </w:r>
      </w:hyperlink>
      <w:hyperlink r:id="rId1325">
        <w:r w:rsidRPr="006F2DC3">
          <w:rPr>
            <w:b/>
            <w:color w:val="000000" w:themeColor="text1"/>
            <w:sz w:val="22"/>
            <w:szCs w:val="22"/>
          </w:rPr>
          <w:t>284</w:t>
        </w:r>
      </w:hyperlink>
      <w:hyperlink r:id="rId1326">
        <w:r w:rsidRPr="006F2DC3">
          <w:rPr>
            <w:color w:val="000000" w:themeColor="text1"/>
            <w:sz w:val="22"/>
            <w:szCs w:val="22"/>
          </w:rPr>
          <w:t>, 1677–1679 (1999).</w:t>
        </w:r>
      </w:hyperlink>
    </w:p>
    <w:p w14:paraId="4A457258" w14:textId="13019346"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55" w:author="Roza, Caio G" w:date="2023-04-06T23:06:00Z">
        <w:r w:rsidRPr="006F2DC3">
          <w:rPr>
            <w:color w:val="000000" w:themeColor="text1"/>
            <w:sz w:val="22"/>
            <w:szCs w:val="22"/>
          </w:rPr>
          <w:delText xml:space="preserve">112. S. Carpenter, B. Walker, J. M. Anderies, N. Abel, From Metaphor to Measurement: Resilience of What to What? </w:delText>
        </w:r>
        <w:r w:rsidRPr="006F2DC3">
          <w:rPr>
            <w:i/>
            <w:color w:val="000000" w:themeColor="text1"/>
            <w:sz w:val="22"/>
            <w:szCs w:val="22"/>
          </w:rPr>
          <w:delText>Ecosystems</w:delText>
        </w:r>
        <w:r w:rsidRPr="006F2DC3">
          <w:rPr>
            <w:color w:val="000000" w:themeColor="text1"/>
            <w:sz w:val="22"/>
            <w:szCs w:val="22"/>
          </w:rPr>
          <w:delText xml:space="preserve">. </w:delText>
        </w:r>
        <w:r w:rsidRPr="006F2DC3">
          <w:rPr>
            <w:b/>
            <w:color w:val="000000" w:themeColor="text1"/>
            <w:sz w:val="22"/>
            <w:szCs w:val="22"/>
          </w:rPr>
          <w:delText>4</w:delText>
        </w:r>
        <w:r w:rsidRPr="006F2DC3">
          <w:rPr>
            <w:color w:val="000000" w:themeColor="text1"/>
            <w:sz w:val="22"/>
            <w:szCs w:val="22"/>
          </w:rPr>
          <w:delText>, 765–781 (2001).</w:delText>
        </w:r>
      </w:del>
      <w:ins w:id="956" w:author="Roza, Caio G" w:date="2023-04-06T23:06:00Z">
        <w:r w:rsidRPr="006F2DC3">
          <w:rPr>
            <w:color w:val="000000" w:themeColor="text1"/>
            <w:sz w:val="22"/>
            <w:szCs w:val="22"/>
          </w:rPr>
          <w:t xml:space="preserve">112. </w:t>
        </w:r>
      </w:ins>
      <w:hyperlink r:id="rId1327">
        <w:r w:rsidRPr="006F2DC3">
          <w:rPr>
            <w:color w:val="000000" w:themeColor="text1"/>
            <w:sz w:val="22"/>
            <w:szCs w:val="22"/>
          </w:rPr>
          <w:t xml:space="preserve">S. Carpenter, B. Walker, J. M. Anderies, N. Abel, From Metaphor to Measurement: Resilience of What to What? </w:t>
        </w:r>
      </w:hyperlink>
      <w:hyperlink r:id="rId1328">
        <w:r w:rsidRPr="006F2DC3">
          <w:rPr>
            <w:i/>
            <w:color w:val="000000" w:themeColor="text1"/>
            <w:sz w:val="22"/>
            <w:szCs w:val="22"/>
          </w:rPr>
          <w:t>Ecosystems</w:t>
        </w:r>
      </w:hyperlink>
      <w:hyperlink r:id="rId1329">
        <w:r w:rsidRPr="006F2DC3">
          <w:rPr>
            <w:color w:val="000000" w:themeColor="text1"/>
            <w:sz w:val="22"/>
            <w:szCs w:val="22"/>
          </w:rPr>
          <w:t xml:space="preserve">. </w:t>
        </w:r>
      </w:hyperlink>
      <w:hyperlink r:id="rId1330">
        <w:r w:rsidRPr="006F2DC3">
          <w:rPr>
            <w:b/>
            <w:color w:val="000000" w:themeColor="text1"/>
            <w:sz w:val="22"/>
            <w:szCs w:val="22"/>
          </w:rPr>
          <w:t>4</w:t>
        </w:r>
      </w:hyperlink>
      <w:hyperlink r:id="rId1331">
        <w:r w:rsidRPr="006F2DC3">
          <w:rPr>
            <w:color w:val="000000" w:themeColor="text1"/>
            <w:sz w:val="22"/>
            <w:szCs w:val="22"/>
          </w:rPr>
          <w:t>, 765–781 (2001).</w:t>
        </w:r>
      </w:hyperlink>
    </w:p>
    <w:p w14:paraId="654077A1" w14:textId="72232359"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57" w:author="Roza, Caio G" w:date="2023-04-06T23:06:00Z">
        <w:r w:rsidRPr="006F2DC3">
          <w:rPr>
            <w:color w:val="000000" w:themeColor="text1"/>
            <w:sz w:val="22"/>
            <w:szCs w:val="22"/>
          </w:rPr>
          <w:delText xml:space="preserve">113. C. Folke, S. Carpenter, T. Elmqvist, L. Gunderson, B. Walker, Resilience: Now more than ever. </w:delText>
        </w:r>
        <w:r w:rsidRPr="006F2DC3">
          <w:rPr>
            <w:i/>
            <w:color w:val="000000" w:themeColor="text1"/>
            <w:sz w:val="22"/>
            <w:szCs w:val="22"/>
          </w:rPr>
          <w:delText>Ambio</w:delText>
        </w:r>
        <w:r w:rsidRPr="006F2DC3">
          <w:rPr>
            <w:color w:val="000000" w:themeColor="text1"/>
            <w:sz w:val="22"/>
            <w:szCs w:val="22"/>
          </w:rPr>
          <w:delText xml:space="preserve">. </w:delText>
        </w:r>
        <w:r w:rsidRPr="006F2DC3">
          <w:rPr>
            <w:b/>
            <w:color w:val="000000" w:themeColor="text1"/>
            <w:sz w:val="22"/>
            <w:szCs w:val="22"/>
          </w:rPr>
          <w:delText>50</w:delText>
        </w:r>
        <w:r w:rsidRPr="006F2DC3">
          <w:rPr>
            <w:color w:val="000000" w:themeColor="text1"/>
            <w:sz w:val="22"/>
            <w:szCs w:val="22"/>
          </w:rPr>
          <w:delText>, 1774–1777 (2021).</w:delText>
        </w:r>
      </w:del>
      <w:ins w:id="958" w:author="Roza, Caio G" w:date="2023-04-06T23:06:00Z">
        <w:r w:rsidRPr="006F2DC3">
          <w:rPr>
            <w:color w:val="000000" w:themeColor="text1"/>
            <w:sz w:val="22"/>
            <w:szCs w:val="22"/>
          </w:rPr>
          <w:t xml:space="preserve">113. </w:t>
        </w:r>
      </w:ins>
      <w:hyperlink r:id="rId1332">
        <w:r w:rsidRPr="006F2DC3">
          <w:rPr>
            <w:color w:val="000000" w:themeColor="text1"/>
            <w:sz w:val="22"/>
            <w:szCs w:val="22"/>
          </w:rPr>
          <w:t xml:space="preserve">C. Folke, S. Carpenter, T. Elmqvist, L. Gunderson, B. Walker, Resilience: Now more than ever: This article belongs to Ambio’s 50th Anniversary Collection. Theme: Anthropocene. </w:t>
        </w:r>
      </w:hyperlink>
      <w:hyperlink r:id="rId1333">
        <w:r w:rsidRPr="006F2DC3">
          <w:rPr>
            <w:i/>
            <w:color w:val="000000" w:themeColor="text1"/>
            <w:sz w:val="22"/>
            <w:szCs w:val="22"/>
          </w:rPr>
          <w:t>Ambio</w:t>
        </w:r>
      </w:hyperlink>
      <w:hyperlink r:id="rId1334">
        <w:r w:rsidRPr="006F2DC3">
          <w:rPr>
            <w:color w:val="000000" w:themeColor="text1"/>
            <w:sz w:val="22"/>
            <w:szCs w:val="22"/>
          </w:rPr>
          <w:t xml:space="preserve">. </w:t>
        </w:r>
      </w:hyperlink>
      <w:hyperlink r:id="rId1335">
        <w:r w:rsidRPr="006F2DC3">
          <w:rPr>
            <w:b/>
            <w:color w:val="000000" w:themeColor="text1"/>
            <w:sz w:val="22"/>
            <w:szCs w:val="22"/>
          </w:rPr>
          <w:t>50</w:t>
        </w:r>
      </w:hyperlink>
      <w:hyperlink r:id="rId1336">
        <w:r w:rsidRPr="006F2DC3">
          <w:rPr>
            <w:color w:val="000000" w:themeColor="text1"/>
            <w:sz w:val="22"/>
            <w:szCs w:val="22"/>
          </w:rPr>
          <w:t>, 1774–1777 (2021).</w:t>
        </w:r>
      </w:hyperlink>
    </w:p>
    <w:p w14:paraId="753A3746" w14:textId="058DEA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59" w:author="Roza, Caio G" w:date="2023-04-06T23:06:00Z">
        <w:r w:rsidRPr="006F2DC3">
          <w:rPr>
            <w:color w:val="000000" w:themeColor="text1"/>
            <w:sz w:val="22"/>
            <w:szCs w:val="22"/>
          </w:rPr>
          <w:delText xml:space="preserve">114. D. Storch, E. Bohdalková, J. Okie, The more-individuals hypothesis revisited: the role of community abundance in species richness regulation and the productivity-diversity relationship. </w:delText>
        </w:r>
        <w:r w:rsidRPr="006F2DC3">
          <w:rPr>
            <w:i/>
            <w:color w:val="000000" w:themeColor="text1"/>
            <w:sz w:val="22"/>
            <w:szCs w:val="22"/>
          </w:rPr>
          <w:delText>Ecol. Lett.</w:delText>
        </w:r>
        <w:r w:rsidRPr="006F2DC3">
          <w:rPr>
            <w:color w:val="000000" w:themeColor="text1"/>
            <w:sz w:val="22"/>
            <w:szCs w:val="22"/>
          </w:rPr>
          <w:delText xml:space="preserve"> </w:delText>
        </w:r>
        <w:r w:rsidRPr="006F2DC3">
          <w:rPr>
            <w:b/>
            <w:color w:val="000000" w:themeColor="text1"/>
            <w:sz w:val="22"/>
            <w:szCs w:val="22"/>
          </w:rPr>
          <w:delText>21</w:delText>
        </w:r>
        <w:r w:rsidRPr="006F2DC3">
          <w:rPr>
            <w:color w:val="000000" w:themeColor="text1"/>
            <w:sz w:val="22"/>
            <w:szCs w:val="22"/>
          </w:rPr>
          <w:delText xml:space="preserve">, </w:delText>
        </w:r>
        <w:r w:rsidRPr="006F2DC3">
          <w:rPr>
            <w:color w:val="000000" w:themeColor="text1"/>
            <w:sz w:val="22"/>
            <w:szCs w:val="22"/>
          </w:rPr>
          <w:lastRenderedPageBreak/>
          <w:delText>920–937 (2018).</w:delText>
        </w:r>
      </w:del>
      <w:ins w:id="960" w:author="Roza, Caio G" w:date="2023-04-06T23:06:00Z">
        <w:r w:rsidRPr="006F2DC3">
          <w:rPr>
            <w:color w:val="000000" w:themeColor="text1"/>
            <w:sz w:val="22"/>
            <w:szCs w:val="22"/>
          </w:rPr>
          <w:t xml:space="preserve">114. </w:t>
        </w:r>
      </w:ins>
      <w:hyperlink r:id="rId1337">
        <w:r w:rsidRPr="006F2DC3">
          <w:rPr>
            <w:color w:val="000000" w:themeColor="text1"/>
            <w:sz w:val="22"/>
            <w:szCs w:val="22"/>
          </w:rPr>
          <w:t xml:space="preserve">D. Storch, E. Bohdalková, J. Okie, The more-individuals hypothesis revisited: the role of community abundance in species richness regulation and the productivity-diversity relationship. </w:t>
        </w:r>
      </w:hyperlink>
      <w:hyperlink r:id="rId1338">
        <w:r w:rsidRPr="006F2DC3">
          <w:rPr>
            <w:i/>
            <w:color w:val="000000" w:themeColor="text1"/>
            <w:sz w:val="22"/>
            <w:szCs w:val="22"/>
          </w:rPr>
          <w:t>Ecol. Lett.</w:t>
        </w:r>
      </w:hyperlink>
      <w:hyperlink r:id="rId1339">
        <w:r w:rsidRPr="006F2DC3">
          <w:rPr>
            <w:color w:val="000000" w:themeColor="text1"/>
            <w:sz w:val="22"/>
            <w:szCs w:val="22"/>
          </w:rPr>
          <w:t xml:space="preserve"> </w:t>
        </w:r>
      </w:hyperlink>
      <w:hyperlink r:id="rId1340">
        <w:r w:rsidRPr="006F2DC3">
          <w:rPr>
            <w:b/>
            <w:color w:val="000000" w:themeColor="text1"/>
            <w:sz w:val="22"/>
            <w:szCs w:val="22"/>
          </w:rPr>
          <w:t>21</w:t>
        </w:r>
      </w:hyperlink>
      <w:hyperlink r:id="rId1341">
        <w:r w:rsidRPr="006F2DC3">
          <w:rPr>
            <w:color w:val="000000" w:themeColor="text1"/>
            <w:sz w:val="22"/>
            <w:szCs w:val="22"/>
          </w:rPr>
          <w:t>, 920–937 (2018).</w:t>
        </w:r>
      </w:hyperlink>
    </w:p>
    <w:p w14:paraId="556765D3" w14:textId="4E4740ED"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961" w:author="Roza, Caio G" w:date="2023-04-06T23:06:00Z">
        <w:r w:rsidRPr="006F2DC3">
          <w:rPr>
            <w:color w:val="000000" w:themeColor="text1"/>
            <w:sz w:val="22"/>
            <w:szCs w:val="22"/>
          </w:rPr>
          <w:t xml:space="preserve">115. J. Harte, M. Brush, E. A. Newman, K. Umemura, An equation of state unifies diversity, productivity, abundance and biomass. </w:t>
        </w:r>
        <w:r w:rsidRPr="006F2DC3">
          <w:rPr>
            <w:i/>
            <w:color w:val="000000" w:themeColor="text1"/>
            <w:sz w:val="22"/>
            <w:szCs w:val="22"/>
          </w:rPr>
          <w:t>Commun</w:t>
        </w:r>
        <w:r w:rsidR="0091753E" w:rsidRPr="00E91065">
          <w:rPr>
            <w:i/>
            <w:color w:val="000000" w:themeColor="text1"/>
            <w:sz w:val="22"/>
            <w:szCs w:val="22"/>
            <w:highlight w:val="yellow"/>
          </w:rPr>
          <w:t>.</w:t>
        </w:r>
        <w:r w:rsidRPr="006F2DC3">
          <w:rPr>
            <w:i/>
            <w:color w:val="000000" w:themeColor="text1"/>
            <w:sz w:val="22"/>
            <w:szCs w:val="22"/>
          </w:rPr>
          <w:t xml:space="preserve"> Biol</w:t>
        </w:r>
        <w:r w:rsidRPr="006F2DC3">
          <w:rPr>
            <w:color w:val="000000" w:themeColor="text1"/>
            <w:sz w:val="22"/>
            <w:szCs w:val="22"/>
          </w:rPr>
          <w:t xml:space="preserve">. </w:t>
        </w:r>
        <w:r w:rsidRPr="006F2DC3">
          <w:rPr>
            <w:b/>
            <w:color w:val="000000" w:themeColor="text1"/>
            <w:sz w:val="22"/>
            <w:szCs w:val="22"/>
          </w:rPr>
          <w:t>5</w:t>
        </w:r>
        <w:r w:rsidRPr="006F2DC3">
          <w:rPr>
            <w:color w:val="000000" w:themeColor="text1"/>
            <w:sz w:val="22"/>
            <w:szCs w:val="22"/>
          </w:rPr>
          <w:t>, 874 (2022).</w:t>
        </w:r>
      </w:ins>
      <w:del w:id="962" w:author="Roza, Caio G" w:date="2023-04-06T23:06:00Z">
        <w:r w:rsidRPr="006F2DC3">
          <w:rPr>
            <w:color w:val="000000" w:themeColor="text1"/>
            <w:sz w:val="22"/>
            <w:szCs w:val="22"/>
          </w:rPr>
          <w:delText xml:space="preserve">115. </w:delText>
        </w:r>
      </w:del>
      <w:hyperlink r:id="rId1342">
        <w:r w:rsidRPr="006F2DC3">
          <w:rPr>
            <w:color w:val="000000" w:themeColor="text1"/>
            <w:sz w:val="22"/>
            <w:szCs w:val="22"/>
          </w:rPr>
          <w:t xml:space="preserve">J. Harte, M. Brush, E. A. Newman, K. Umemura, An equation of state unifies diversity, productivity, abundance and biomass. </w:t>
        </w:r>
      </w:hyperlink>
      <w:hyperlink r:id="rId1343">
        <w:r w:rsidRPr="006F2DC3">
          <w:rPr>
            <w:i/>
            <w:color w:val="000000" w:themeColor="text1"/>
            <w:sz w:val="22"/>
            <w:szCs w:val="22"/>
          </w:rPr>
          <w:t>Commun Biol</w:t>
        </w:r>
      </w:hyperlink>
      <w:hyperlink r:id="rId1344">
        <w:r w:rsidRPr="006F2DC3">
          <w:rPr>
            <w:color w:val="000000" w:themeColor="text1"/>
            <w:sz w:val="22"/>
            <w:szCs w:val="22"/>
          </w:rPr>
          <w:t xml:space="preserve">. </w:t>
        </w:r>
      </w:hyperlink>
      <w:hyperlink r:id="rId1345">
        <w:r w:rsidRPr="006F2DC3">
          <w:rPr>
            <w:b/>
            <w:color w:val="000000" w:themeColor="text1"/>
            <w:sz w:val="22"/>
            <w:szCs w:val="22"/>
          </w:rPr>
          <w:t>5</w:t>
        </w:r>
      </w:hyperlink>
      <w:hyperlink r:id="rId1346">
        <w:r w:rsidRPr="006F2DC3">
          <w:rPr>
            <w:color w:val="000000" w:themeColor="text1"/>
            <w:sz w:val="22"/>
            <w:szCs w:val="22"/>
          </w:rPr>
          <w:t>, 874 (2022).</w:t>
        </w:r>
      </w:hyperlink>
    </w:p>
    <w:p w14:paraId="7ABA30FB" w14:textId="624C2E4B"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63" w:author="Roza, Caio G" w:date="2023-04-06T23:06:00Z">
        <w:r w:rsidRPr="006F2DC3">
          <w:rPr>
            <w:color w:val="000000" w:themeColor="text1"/>
            <w:sz w:val="22"/>
            <w:szCs w:val="22"/>
          </w:rPr>
          <w:delText xml:space="preserve">116. J. I. Arroyo, B. Díez, C. P. Kempes, G. B. West, P. A. Marquet, A general theory for temperature dependence in biology. </w:delText>
        </w:r>
        <w:r w:rsidRPr="006F2DC3">
          <w:rPr>
            <w:i/>
            <w:color w:val="000000" w:themeColor="text1"/>
            <w:sz w:val="22"/>
            <w:szCs w:val="22"/>
          </w:rPr>
          <w:delText>Proc. Natl. Acad. Sci. U. S. A.</w:delText>
        </w:r>
        <w:r w:rsidRPr="006F2DC3">
          <w:rPr>
            <w:color w:val="000000" w:themeColor="text1"/>
            <w:sz w:val="22"/>
            <w:szCs w:val="22"/>
          </w:rPr>
          <w:delText xml:space="preserve"> </w:delText>
        </w:r>
        <w:r w:rsidRPr="006F2DC3">
          <w:rPr>
            <w:b/>
            <w:color w:val="000000" w:themeColor="text1"/>
            <w:sz w:val="22"/>
            <w:szCs w:val="22"/>
          </w:rPr>
          <w:delText>119</w:delText>
        </w:r>
        <w:r w:rsidRPr="006F2DC3">
          <w:rPr>
            <w:color w:val="000000" w:themeColor="text1"/>
            <w:sz w:val="22"/>
            <w:szCs w:val="22"/>
          </w:rPr>
          <w:delText>, e2119872119 (2022).</w:delText>
        </w:r>
      </w:del>
      <w:ins w:id="964" w:author="Roza, Caio G" w:date="2023-04-06T23:06:00Z">
        <w:r w:rsidRPr="006F2DC3">
          <w:rPr>
            <w:color w:val="000000" w:themeColor="text1"/>
            <w:sz w:val="22"/>
            <w:szCs w:val="22"/>
          </w:rPr>
          <w:t xml:space="preserve">116. </w:t>
        </w:r>
      </w:ins>
      <w:hyperlink r:id="rId1347">
        <w:r w:rsidRPr="006F2DC3">
          <w:rPr>
            <w:color w:val="000000" w:themeColor="text1"/>
            <w:sz w:val="22"/>
            <w:szCs w:val="22"/>
          </w:rPr>
          <w:t xml:space="preserve">J. I. Arroyo, B. Díez, C. P. Kempes, G. B. West, P. A. Marquet, A general theory for temperature dependence in biology. </w:t>
        </w:r>
      </w:hyperlink>
      <w:hyperlink r:id="rId1348">
        <w:r w:rsidRPr="006F2DC3">
          <w:rPr>
            <w:i/>
            <w:color w:val="000000" w:themeColor="text1"/>
            <w:sz w:val="22"/>
            <w:szCs w:val="22"/>
          </w:rPr>
          <w:t>Proc. Natl. Acad. Sci. U. S. A.</w:t>
        </w:r>
      </w:hyperlink>
      <w:hyperlink r:id="rId1349">
        <w:r w:rsidRPr="006F2DC3">
          <w:rPr>
            <w:color w:val="000000" w:themeColor="text1"/>
            <w:sz w:val="22"/>
            <w:szCs w:val="22"/>
          </w:rPr>
          <w:t xml:space="preserve"> </w:t>
        </w:r>
      </w:hyperlink>
      <w:hyperlink r:id="rId1350">
        <w:r w:rsidRPr="006F2DC3">
          <w:rPr>
            <w:b/>
            <w:color w:val="000000" w:themeColor="text1"/>
            <w:sz w:val="22"/>
            <w:szCs w:val="22"/>
          </w:rPr>
          <w:t>119</w:t>
        </w:r>
      </w:hyperlink>
      <w:hyperlink r:id="rId1351">
        <w:r w:rsidRPr="006F2DC3">
          <w:rPr>
            <w:color w:val="000000" w:themeColor="text1"/>
            <w:sz w:val="22"/>
            <w:szCs w:val="22"/>
          </w:rPr>
          <w:t>, e2119872119 (2022).</w:t>
        </w:r>
      </w:hyperlink>
    </w:p>
    <w:p w14:paraId="53F60B83" w14:textId="1EBBF06E"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65" w:author="Roza, Caio G" w:date="2023-04-06T23:06:00Z">
        <w:r w:rsidRPr="006F2DC3">
          <w:rPr>
            <w:color w:val="000000" w:themeColor="text1"/>
            <w:sz w:val="22"/>
            <w:szCs w:val="22"/>
          </w:rPr>
          <w:delText xml:space="preserve">117. A. Golan, J. Harte, Information theory: A foundation for complexity science. </w:delText>
        </w:r>
        <w:r w:rsidRPr="006F2DC3">
          <w:rPr>
            <w:i/>
            <w:color w:val="000000" w:themeColor="text1"/>
            <w:sz w:val="22"/>
            <w:szCs w:val="22"/>
          </w:rPr>
          <w:delText>Proc. Natl. Acad. Sci. U. S. A.</w:delText>
        </w:r>
        <w:r w:rsidRPr="006F2DC3">
          <w:rPr>
            <w:color w:val="000000" w:themeColor="text1"/>
            <w:sz w:val="22"/>
            <w:szCs w:val="22"/>
          </w:rPr>
          <w:delText xml:space="preserve"> </w:delText>
        </w:r>
        <w:r w:rsidRPr="006F2DC3">
          <w:rPr>
            <w:b/>
            <w:color w:val="000000" w:themeColor="text1"/>
            <w:sz w:val="22"/>
            <w:szCs w:val="22"/>
          </w:rPr>
          <w:delText>119</w:delText>
        </w:r>
        <w:r w:rsidRPr="006F2DC3">
          <w:rPr>
            <w:color w:val="000000" w:themeColor="text1"/>
            <w:sz w:val="22"/>
            <w:szCs w:val="22"/>
          </w:rPr>
          <w:delText>, e2119089119 (2022).</w:delText>
        </w:r>
      </w:del>
      <w:ins w:id="966" w:author="Roza, Caio G" w:date="2023-04-06T23:06:00Z">
        <w:r w:rsidRPr="006F2DC3">
          <w:rPr>
            <w:color w:val="000000" w:themeColor="text1"/>
            <w:sz w:val="22"/>
            <w:szCs w:val="22"/>
          </w:rPr>
          <w:t xml:space="preserve">117. </w:t>
        </w:r>
      </w:ins>
      <w:hyperlink r:id="rId1352">
        <w:r w:rsidRPr="006F2DC3">
          <w:rPr>
            <w:color w:val="000000" w:themeColor="text1"/>
            <w:sz w:val="22"/>
            <w:szCs w:val="22"/>
          </w:rPr>
          <w:t xml:space="preserve">A. Golan, J. Harte, Information theory: A foundation for complexity science. </w:t>
        </w:r>
      </w:hyperlink>
      <w:hyperlink r:id="rId1353">
        <w:r w:rsidRPr="006F2DC3">
          <w:rPr>
            <w:i/>
            <w:color w:val="000000" w:themeColor="text1"/>
            <w:sz w:val="22"/>
            <w:szCs w:val="22"/>
          </w:rPr>
          <w:t>Proc. Natl. Acad. Sci. U. S. A.</w:t>
        </w:r>
      </w:hyperlink>
      <w:hyperlink r:id="rId1354">
        <w:r w:rsidRPr="006F2DC3">
          <w:rPr>
            <w:color w:val="000000" w:themeColor="text1"/>
            <w:sz w:val="22"/>
            <w:szCs w:val="22"/>
          </w:rPr>
          <w:t xml:space="preserve"> </w:t>
        </w:r>
      </w:hyperlink>
      <w:hyperlink r:id="rId1355">
        <w:r w:rsidRPr="006F2DC3">
          <w:rPr>
            <w:b/>
            <w:color w:val="000000" w:themeColor="text1"/>
            <w:sz w:val="22"/>
            <w:szCs w:val="22"/>
          </w:rPr>
          <w:t>119</w:t>
        </w:r>
      </w:hyperlink>
      <w:hyperlink r:id="rId1356">
        <w:r w:rsidRPr="006F2DC3">
          <w:rPr>
            <w:color w:val="000000" w:themeColor="text1"/>
            <w:sz w:val="22"/>
            <w:szCs w:val="22"/>
          </w:rPr>
          <w:t>, e2119089119 (2022).</w:t>
        </w:r>
      </w:hyperlink>
    </w:p>
    <w:p w14:paraId="21248406" w14:textId="061D0B5E"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67" w:author="Roza, Caio G" w:date="2023-04-06T23:06:00Z">
        <w:r w:rsidRPr="006F2DC3">
          <w:rPr>
            <w:color w:val="000000" w:themeColor="text1"/>
            <w:sz w:val="22"/>
            <w:szCs w:val="22"/>
          </w:rPr>
          <w:delText xml:space="preserve">118. J. Harte, E. A. Newman, Maximum information entropy: a foundation for ecological theory. </w:delText>
        </w:r>
        <w:r w:rsidRPr="006F2DC3">
          <w:rPr>
            <w:i/>
            <w:color w:val="000000" w:themeColor="text1"/>
            <w:sz w:val="22"/>
            <w:szCs w:val="22"/>
          </w:rPr>
          <w:delText>Trends Ecol. Evol.</w:delText>
        </w:r>
        <w:r w:rsidRPr="006F2DC3">
          <w:rPr>
            <w:color w:val="000000" w:themeColor="text1"/>
            <w:sz w:val="22"/>
            <w:szCs w:val="22"/>
          </w:rPr>
          <w:delText xml:space="preserve"> </w:delText>
        </w:r>
        <w:r w:rsidRPr="006F2DC3">
          <w:rPr>
            <w:b/>
            <w:color w:val="000000" w:themeColor="text1"/>
            <w:sz w:val="22"/>
            <w:szCs w:val="22"/>
          </w:rPr>
          <w:delText>29</w:delText>
        </w:r>
        <w:r w:rsidRPr="006F2DC3">
          <w:rPr>
            <w:color w:val="000000" w:themeColor="text1"/>
            <w:sz w:val="22"/>
            <w:szCs w:val="22"/>
          </w:rPr>
          <w:delText>, 384–389 (2014).</w:delText>
        </w:r>
      </w:del>
      <w:ins w:id="968" w:author="Roza, Caio G" w:date="2023-04-06T23:06:00Z">
        <w:r w:rsidRPr="006F2DC3">
          <w:rPr>
            <w:color w:val="000000" w:themeColor="text1"/>
            <w:sz w:val="22"/>
            <w:szCs w:val="22"/>
          </w:rPr>
          <w:t xml:space="preserve">118. </w:t>
        </w:r>
      </w:ins>
      <w:hyperlink r:id="rId1357">
        <w:r w:rsidRPr="006F2DC3">
          <w:rPr>
            <w:color w:val="000000" w:themeColor="text1"/>
            <w:sz w:val="22"/>
            <w:szCs w:val="22"/>
          </w:rPr>
          <w:t xml:space="preserve">J. Harte, E. A. Newman, Maximum information entropy: a foundation for ecological theory. </w:t>
        </w:r>
      </w:hyperlink>
      <w:hyperlink r:id="rId1358">
        <w:r w:rsidRPr="006F2DC3">
          <w:rPr>
            <w:i/>
            <w:color w:val="000000" w:themeColor="text1"/>
            <w:sz w:val="22"/>
            <w:szCs w:val="22"/>
          </w:rPr>
          <w:t>Trends Ecol. Evol.</w:t>
        </w:r>
      </w:hyperlink>
      <w:hyperlink r:id="rId1359">
        <w:r w:rsidRPr="006F2DC3">
          <w:rPr>
            <w:color w:val="000000" w:themeColor="text1"/>
            <w:sz w:val="22"/>
            <w:szCs w:val="22"/>
          </w:rPr>
          <w:t xml:space="preserve"> </w:t>
        </w:r>
      </w:hyperlink>
      <w:hyperlink r:id="rId1360">
        <w:r w:rsidRPr="006F2DC3">
          <w:rPr>
            <w:b/>
            <w:color w:val="000000" w:themeColor="text1"/>
            <w:sz w:val="22"/>
            <w:szCs w:val="22"/>
          </w:rPr>
          <w:t>29</w:t>
        </w:r>
      </w:hyperlink>
      <w:hyperlink r:id="rId1361">
        <w:r w:rsidRPr="006F2DC3">
          <w:rPr>
            <w:color w:val="000000" w:themeColor="text1"/>
            <w:sz w:val="22"/>
            <w:szCs w:val="22"/>
          </w:rPr>
          <w:t>, 384–389 (2014).</w:t>
        </w:r>
      </w:hyperlink>
    </w:p>
    <w:p w14:paraId="10E98F15" w14:textId="46D0B930"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69" w:author="Roza, Caio G" w:date="2023-04-06T23:06:00Z">
        <w:r w:rsidRPr="006F2DC3">
          <w:rPr>
            <w:color w:val="000000" w:themeColor="text1"/>
            <w:sz w:val="22"/>
            <w:szCs w:val="22"/>
          </w:rPr>
          <w:delText xml:space="preserve">119. J. H. Brown, J. F. Gillooly, A. P. Allen, V. M. Savage, G. B. West, Toward a metabolic theory of ecology. </w:delText>
        </w:r>
        <w:r w:rsidRPr="006F2DC3">
          <w:rPr>
            <w:i/>
            <w:color w:val="000000" w:themeColor="text1"/>
            <w:sz w:val="22"/>
            <w:szCs w:val="22"/>
          </w:rPr>
          <w:delText>Ecology</w:delText>
        </w:r>
        <w:r w:rsidRPr="006F2DC3">
          <w:rPr>
            <w:color w:val="000000" w:themeColor="text1"/>
            <w:sz w:val="22"/>
            <w:szCs w:val="22"/>
          </w:rPr>
          <w:delText xml:space="preserve">. </w:delText>
        </w:r>
        <w:r w:rsidRPr="006F2DC3">
          <w:rPr>
            <w:b/>
            <w:color w:val="000000" w:themeColor="text1"/>
            <w:sz w:val="22"/>
            <w:szCs w:val="22"/>
          </w:rPr>
          <w:delText>85</w:delText>
        </w:r>
        <w:r w:rsidRPr="006F2DC3">
          <w:rPr>
            <w:color w:val="000000" w:themeColor="text1"/>
            <w:sz w:val="22"/>
            <w:szCs w:val="22"/>
          </w:rPr>
          <w:delText>, 1771–1789 (2004).</w:delText>
        </w:r>
      </w:del>
      <w:ins w:id="970" w:author="Roza, Caio G" w:date="2023-04-06T23:06:00Z">
        <w:r w:rsidRPr="006F2DC3">
          <w:rPr>
            <w:color w:val="000000" w:themeColor="text1"/>
            <w:sz w:val="22"/>
            <w:szCs w:val="22"/>
          </w:rPr>
          <w:t xml:space="preserve">119. </w:t>
        </w:r>
      </w:ins>
      <w:hyperlink r:id="rId1362">
        <w:r w:rsidRPr="006F2DC3">
          <w:rPr>
            <w:color w:val="000000" w:themeColor="text1"/>
            <w:sz w:val="22"/>
            <w:szCs w:val="22"/>
          </w:rPr>
          <w:t xml:space="preserve">J. H. Brown, J. F. Gillooly, A. P. Allen, V. M. Savage, G. B. West, Toward a metabolic theory of ecology. </w:t>
        </w:r>
      </w:hyperlink>
      <w:hyperlink r:id="rId1363">
        <w:r w:rsidRPr="006F2DC3">
          <w:rPr>
            <w:i/>
            <w:color w:val="000000" w:themeColor="text1"/>
            <w:sz w:val="22"/>
            <w:szCs w:val="22"/>
          </w:rPr>
          <w:t>Ecology</w:t>
        </w:r>
      </w:hyperlink>
      <w:hyperlink r:id="rId1364">
        <w:r w:rsidRPr="006F2DC3">
          <w:rPr>
            <w:color w:val="000000" w:themeColor="text1"/>
            <w:sz w:val="22"/>
            <w:szCs w:val="22"/>
          </w:rPr>
          <w:t xml:space="preserve">. </w:t>
        </w:r>
      </w:hyperlink>
      <w:hyperlink r:id="rId1365">
        <w:r w:rsidRPr="006F2DC3">
          <w:rPr>
            <w:b/>
            <w:color w:val="000000" w:themeColor="text1"/>
            <w:sz w:val="22"/>
            <w:szCs w:val="22"/>
          </w:rPr>
          <w:t>85</w:t>
        </w:r>
      </w:hyperlink>
      <w:hyperlink r:id="rId1366">
        <w:r w:rsidRPr="006F2DC3">
          <w:rPr>
            <w:color w:val="000000" w:themeColor="text1"/>
            <w:sz w:val="22"/>
            <w:szCs w:val="22"/>
          </w:rPr>
          <w:t>, 1771–1789 (2004).</w:t>
        </w:r>
      </w:hyperlink>
    </w:p>
    <w:p w14:paraId="6B22D53E" w14:textId="14162E35"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71" w:author="Roza, Caio G" w:date="2023-04-06T23:06:00Z">
        <w:r w:rsidRPr="006F2DC3">
          <w:rPr>
            <w:color w:val="000000" w:themeColor="text1"/>
            <w:sz w:val="22"/>
            <w:szCs w:val="22"/>
          </w:rPr>
          <w:delText xml:space="preserve">120. K. Tregonning, A. Roberts, Complex systems which evolve towards homeostasis. </w:delText>
        </w:r>
        <w:r w:rsidRPr="006F2DC3">
          <w:rPr>
            <w:i/>
            <w:color w:val="000000" w:themeColor="text1"/>
            <w:sz w:val="22"/>
            <w:szCs w:val="22"/>
          </w:rPr>
          <w:delText>Nature</w:delText>
        </w:r>
        <w:r w:rsidRPr="006F2DC3">
          <w:rPr>
            <w:color w:val="000000" w:themeColor="text1"/>
            <w:sz w:val="22"/>
            <w:szCs w:val="22"/>
          </w:rPr>
          <w:delText xml:space="preserve">. </w:delText>
        </w:r>
        <w:r w:rsidRPr="006F2DC3">
          <w:rPr>
            <w:b/>
            <w:color w:val="000000" w:themeColor="text1"/>
            <w:sz w:val="22"/>
            <w:szCs w:val="22"/>
          </w:rPr>
          <w:delText>281</w:delText>
        </w:r>
        <w:r w:rsidRPr="006F2DC3">
          <w:rPr>
            <w:color w:val="000000" w:themeColor="text1"/>
            <w:sz w:val="22"/>
            <w:szCs w:val="22"/>
          </w:rPr>
          <w:delText>, 563–564 (1979).</w:delText>
        </w:r>
      </w:del>
      <w:ins w:id="972" w:author="Roza, Caio G" w:date="2023-04-06T23:06:00Z">
        <w:r w:rsidRPr="006F2DC3">
          <w:rPr>
            <w:color w:val="000000" w:themeColor="text1"/>
            <w:sz w:val="22"/>
            <w:szCs w:val="22"/>
          </w:rPr>
          <w:t xml:space="preserve">120. </w:t>
        </w:r>
      </w:ins>
      <w:hyperlink r:id="rId1367">
        <w:r w:rsidRPr="006F2DC3">
          <w:rPr>
            <w:color w:val="000000" w:themeColor="text1"/>
            <w:sz w:val="22"/>
            <w:szCs w:val="22"/>
          </w:rPr>
          <w:t xml:space="preserve">K. Tregonning, A. Roberts, Complex systems which evolve towards homeostasis. </w:t>
        </w:r>
      </w:hyperlink>
      <w:hyperlink r:id="rId1368">
        <w:r w:rsidRPr="006F2DC3">
          <w:rPr>
            <w:i/>
            <w:color w:val="000000" w:themeColor="text1"/>
            <w:sz w:val="22"/>
            <w:szCs w:val="22"/>
          </w:rPr>
          <w:t>Nature</w:t>
        </w:r>
      </w:hyperlink>
      <w:hyperlink r:id="rId1369">
        <w:r w:rsidRPr="006F2DC3">
          <w:rPr>
            <w:color w:val="000000" w:themeColor="text1"/>
            <w:sz w:val="22"/>
            <w:szCs w:val="22"/>
          </w:rPr>
          <w:t xml:space="preserve">. </w:t>
        </w:r>
      </w:hyperlink>
      <w:hyperlink r:id="rId1370">
        <w:r w:rsidRPr="006F2DC3">
          <w:rPr>
            <w:b/>
            <w:color w:val="000000" w:themeColor="text1"/>
            <w:sz w:val="22"/>
            <w:szCs w:val="22"/>
          </w:rPr>
          <w:t>281</w:t>
        </w:r>
      </w:hyperlink>
      <w:hyperlink r:id="rId1371">
        <w:r w:rsidRPr="006F2DC3">
          <w:rPr>
            <w:color w:val="000000" w:themeColor="text1"/>
            <w:sz w:val="22"/>
            <w:szCs w:val="22"/>
          </w:rPr>
          <w:t>, 563–564 (1979).</w:t>
        </w:r>
      </w:hyperlink>
    </w:p>
    <w:p w14:paraId="325BA9B4" w14:textId="4A4850E1"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73" w:author="Roza, Caio G" w:date="2023-04-06T23:06:00Z">
        <w:r w:rsidRPr="006F2DC3">
          <w:rPr>
            <w:color w:val="000000" w:themeColor="text1"/>
            <w:sz w:val="22"/>
            <w:szCs w:val="22"/>
          </w:rPr>
          <w:delText xml:space="preserve">121. M. Lynch, J. Conery, R. Burger, Mutation Accumulation and the Extinction of Small Populations. </w:delText>
        </w:r>
        <w:r w:rsidRPr="006F2DC3">
          <w:rPr>
            <w:i/>
            <w:color w:val="000000" w:themeColor="text1"/>
            <w:sz w:val="22"/>
            <w:szCs w:val="22"/>
          </w:rPr>
          <w:delText>Am. Nat.</w:delText>
        </w:r>
        <w:r w:rsidRPr="006F2DC3">
          <w:rPr>
            <w:color w:val="000000" w:themeColor="text1"/>
            <w:sz w:val="22"/>
            <w:szCs w:val="22"/>
          </w:rPr>
          <w:delText xml:space="preserve"> </w:delText>
        </w:r>
        <w:r w:rsidRPr="006F2DC3">
          <w:rPr>
            <w:b/>
            <w:color w:val="000000" w:themeColor="text1"/>
            <w:sz w:val="22"/>
            <w:szCs w:val="22"/>
          </w:rPr>
          <w:delText>146</w:delText>
        </w:r>
        <w:r w:rsidRPr="006F2DC3">
          <w:rPr>
            <w:color w:val="000000" w:themeColor="text1"/>
            <w:sz w:val="22"/>
            <w:szCs w:val="22"/>
          </w:rPr>
          <w:delText>, 489–518 (1995).</w:delText>
        </w:r>
      </w:del>
      <w:ins w:id="974" w:author="Roza, Caio G" w:date="2023-04-06T23:06:00Z">
        <w:r w:rsidRPr="006F2DC3">
          <w:rPr>
            <w:color w:val="000000" w:themeColor="text1"/>
            <w:sz w:val="22"/>
            <w:szCs w:val="22"/>
          </w:rPr>
          <w:t xml:space="preserve">121. </w:t>
        </w:r>
      </w:ins>
      <w:hyperlink r:id="rId1372">
        <w:r w:rsidRPr="006F2DC3">
          <w:rPr>
            <w:color w:val="000000" w:themeColor="text1"/>
            <w:sz w:val="22"/>
            <w:szCs w:val="22"/>
          </w:rPr>
          <w:t xml:space="preserve">M. Lynch, J. Conery, R. Burger, Mutation Accumulation and the Extinction of Small Populations. </w:t>
        </w:r>
      </w:hyperlink>
      <w:hyperlink r:id="rId1373">
        <w:r w:rsidRPr="006F2DC3">
          <w:rPr>
            <w:i/>
            <w:color w:val="000000" w:themeColor="text1"/>
            <w:sz w:val="22"/>
            <w:szCs w:val="22"/>
          </w:rPr>
          <w:t>Am. Nat.</w:t>
        </w:r>
      </w:hyperlink>
      <w:hyperlink r:id="rId1374">
        <w:r w:rsidRPr="006F2DC3">
          <w:rPr>
            <w:color w:val="000000" w:themeColor="text1"/>
            <w:sz w:val="22"/>
            <w:szCs w:val="22"/>
          </w:rPr>
          <w:t xml:space="preserve"> </w:t>
        </w:r>
      </w:hyperlink>
      <w:hyperlink r:id="rId1375">
        <w:r w:rsidRPr="006F2DC3">
          <w:rPr>
            <w:b/>
            <w:color w:val="000000" w:themeColor="text1"/>
            <w:sz w:val="22"/>
            <w:szCs w:val="22"/>
          </w:rPr>
          <w:t>146</w:t>
        </w:r>
      </w:hyperlink>
      <w:hyperlink r:id="rId1376">
        <w:r w:rsidRPr="006F2DC3">
          <w:rPr>
            <w:color w:val="000000" w:themeColor="text1"/>
            <w:sz w:val="22"/>
            <w:szCs w:val="22"/>
          </w:rPr>
          <w:t>, 489–518 (1995).</w:t>
        </w:r>
      </w:hyperlink>
    </w:p>
    <w:p w14:paraId="018A33BD" w14:textId="7668271C"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75" w:author="Roza, Caio G" w:date="2023-04-06T23:06:00Z">
        <w:r w:rsidRPr="006F2DC3">
          <w:rPr>
            <w:color w:val="000000" w:themeColor="text1"/>
            <w:sz w:val="22"/>
            <w:szCs w:val="22"/>
          </w:rPr>
          <w:delText xml:space="preserve">122. T. Day, Competition and the Effect of Spatial Resource Heterogeneity on Evolutionary Diversification. </w:delText>
        </w:r>
        <w:r w:rsidRPr="006F2DC3">
          <w:rPr>
            <w:i/>
            <w:color w:val="000000" w:themeColor="text1"/>
            <w:sz w:val="22"/>
            <w:szCs w:val="22"/>
          </w:rPr>
          <w:delText>Am. Nat.</w:delText>
        </w:r>
        <w:r w:rsidRPr="006F2DC3">
          <w:rPr>
            <w:color w:val="000000" w:themeColor="text1"/>
            <w:sz w:val="22"/>
            <w:szCs w:val="22"/>
          </w:rPr>
          <w:delText xml:space="preserve"> </w:delText>
        </w:r>
        <w:r w:rsidRPr="006F2DC3">
          <w:rPr>
            <w:b/>
            <w:color w:val="000000" w:themeColor="text1"/>
            <w:sz w:val="22"/>
            <w:szCs w:val="22"/>
          </w:rPr>
          <w:delText>155</w:delText>
        </w:r>
        <w:r w:rsidRPr="006F2DC3">
          <w:rPr>
            <w:color w:val="000000" w:themeColor="text1"/>
            <w:sz w:val="22"/>
            <w:szCs w:val="22"/>
          </w:rPr>
          <w:delText>, 790–803 (2000).</w:delText>
        </w:r>
      </w:del>
      <w:ins w:id="976" w:author="Roza, Caio G" w:date="2023-04-06T23:06:00Z">
        <w:r w:rsidRPr="006F2DC3">
          <w:rPr>
            <w:color w:val="000000" w:themeColor="text1"/>
            <w:sz w:val="22"/>
            <w:szCs w:val="22"/>
          </w:rPr>
          <w:t xml:space="preserve">122. </w:t>
        </w:r>
      </w:ins>
      <w:hyperlink r:id="rId1377">
        <w:r w:rsidRPr="006F2DC3">
          <w:rPr>
            <w:color w:val="000000" w:themeColor="text1"/>
            <w:sz w:val="22"/>
            <w:szCs w:val="22"/>
          </w:rPr>
          <w:t xml:space="preserve">T. Day, Competition and the Effect of Spatial Resource Heterogeneity on Evolutionary Diversification. </w:t>
        </w:r>
      </w:hyperlink>
      <w:hyperlink r:id="rId1378">
        <w:r w:rsidRPr="006F2DC3">
          <w:rPr>
            <w:i/>
            <w:color w:val="000000" w:themeColor="text1"/>
            <w:sz w:val="22"/>
            <w:szCs w:val="22"/>
          </w:rPr>
          <w:t>Am. Nat.</w:t>
        </w:r>
      </w:hyperlink>
      <w:hyperlink r:id="rId1379">
        <w:r w:rsidRPr="006F2DC3">
          <w:rPr>
            <w:color w:val="000000" w:themeColor="text1"/>
            <w:sz w:val="22"/>
            <w:szCs w:val="22"/>
          </w:rPr>
          <w:t xml:space="preserve"> </w:t>
        </w:r>
      </w:hyperlink>
      <w:hyperlink r:id="rId1380">
        <w:r w:rsidRPr="006F2DC3">
          <w:rPr>
            <w:b/>
            <w:color w:val="000000" w:themeColor="text1"/>
            <w:sz w:val="22"/>
            <w:szCs w:val="22"/>
          </w:rPr>
          <w:t>155</w:t>
        </w:r>
      </w:hyperlink>
      <w:hyperlink r:id="rId1381">
        <w:r w:rsidRPr="006F2DC3">
          <w:rPr>
            <w:color w:val="000000" w:themeColor="text1"/>
            <w:sz w:val="22"/>
            <w:szCs w:val="22"/>
          </w:rPr>
          <w:t>, 790–803 (2000).</w:t>
        </w:r>
      </w:hyperlink>
    </w:p>
    <w:p w14:paraId="2DEF88DE" w14:textId="2981A5CD"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977" w:author="Roza, Caio G" w:date="2023-04-06T23:06:00Z">
        <w:r w:rsidRPr="006F2DC3">
          <w:rPr>
            <w:color w:val="000000" w:themeColor="text1"/>
            <w:sz w:val="22"/>
            <w:szCs w:val="22"/>
          </w:rPr>
          <w:t xml:space="preserve">123. </w:t>
        </w:r>
        <w:r w:rsidR="0091753E" w:rsidRPr="00E91065">
          <w:rPr>
            <w:color w:val="000000" w:themeColor="text1"/>
            <w:sz w:val="22"/>
            <w:szCs w:val="22"/>
            <w:highlight w:val="yellow"/>
          </w:rPr>
          <w:t xml:space="preserve">A. </w:t>
        </w:r>
        <w:commentRangeStart w:id="978"/>
        <w:commentRangeStart w:id="979"/>
        <w:r w:rsidRPr="006F2DC3">
          <w:rPr>
            <w:color w:val="000000" w:themeColor="text1"/>
            <w:sz w:val="22"/>
            <w:szCs w:val="22"/>
          </w:rPr>
          <w:t xml:space="preserve">Tyrrell, </w:t>
        </w:r>
        <w:r w:rsidR="0091753E" w:rsidRPr="00E91065">
          <w:rPr>
            <w:color w:val="000000" w:themeColor="text1"/>
            <w:sz w:val="22"/>
            <w:szCs w:val="22"/>
            <w:highlight w:val="yellow"/>
          </w:rPr>
          <w:t xml:space="preserve">G. </w:t>
        </w:r>
        <w:r w:rsidRPr="006F2DC3">
          <w:rPr>
            <w:color w:val="000000" w:themeColor="text1"/>
            <w:sz w:val="22"/>
            <w:szCs w:val="22"/>
          </w:rPr>
          <w:t xml:space="preserve">Auer, </w:t>
        </w:r>
        <w:r w:rsidR="0091753E" w:rsidRPr="00E91065">
          <w:rPr>
            <w:color w:val="000000" w:themeColor="text1"/>
            <w:sz w:val="22"/>
            <w:szCs w:val="22"/>
            <w:highlight w:val="yellow"/>
          </w:rPr>
          <w:t xml:space="preserve">C. </w:t>
        </w:r>
        <w:r w:rsidRPr="006F2DC3">
          <w:rPr>
            <w:color w:val="000000" w:themeColor="text1"/>
            <w:sz w:val="22"/>
            <w:szCs w:val="22"/>
          </w:rPr>
          <w:t xml:space="preserve">Bettstetter, Firefly synchronization in ad hoc networks. </w:t>
        </w:r>
        <w:commentRangeEnd w:id="978"/>
        <w:r w:rsidR="009B298D">
          <w:rPr>
            <w:rStyle w:val="CommentReference"/>
          </w:rPr>
          <w:commentReference w:id="978"/>
        </w:r>
        <w:commentRangeEnd w:id="979"/>
        <w:r w:rsidR="001C76A7">
          <w:rPr>
            <w:rStyle w:val="CommentReference"/>
          </w:rPr>
          <w:commentReference w:id="979"/>
        </w:r>
        <w:r w:rsidR="0091753E" w:rsidRPr="00E91065">
          <w:rPr>
            <w:color w:val="000000" w:themeColor="text1"/>
            <w:highlight w:val="yellow"/>
          </w:rPr>
          <w:t>Proc. 3rd MiNEMA Workshop</w:t>
        </w:r>
        <w:r w:rsidR="001C76A7" w:rsidRPr="00E91065">
          <w:rPr>
            <w:i/>
            <w:color w:val="000000" w:themeColor="text1"/>
            <w:sz w:val="22"/>
            <w:szCs w:val="22"/>
            <w:highlight w:val="yellow"/>
          </w:rPr>
          <w:t xml:space="preserve">, </w:t>
        </w:r>
        <w:r w:rsidR="001C76A7" w:rsidRPr="00E91065">
          <w:rPr>
            <w:color w:val="000000" w:themeColor="text1"/>
            <w:sz w:val="22"/>
            <w:szCs w:val="22"/>
            <w:highlight w:val="yellow"/>
          </w:rPr>
          <w:t>Leuven</w:t>
        </w:r>
        <w:r w:rsidRPr="006F2DC3">
          <w:rPr>
            <w:color w:val="000000" w:themeColor="text1"/>
            <w:sz w:val="22"/>
            <w:szCs w:val="22"/>
          </w:rPr>
          <w:t xml:space="preserve"> (available at http://josh.com/ly/Firefly_sync.pdf).</w:t>
        </w:r>
      </w:ins>
      <w:del w:id="980" w:author="Roza, Caio G" w:date="2023-04-06T23:06:00Z">
        <w:r w:rsidRPr="006F2DC3">
          <w:rPr>
            <w:color w:val="000000" w:themeColor="text1"/>
            <w:sz w:val="22"/>
            <w:szCs w:val="22"/>
          </w:rPr>
          <w:delText xml:space="preserve">123. </w:delText>
        </w:r>
      </w:del>
      <w:hyperlink r:id="rId1382">
        <w:r w:rsidRPr="006F2DC3">
          <w:rPr>
            <w:color w:val="000000" w:themeColor="text1"/>
            <w:sz w:val="22"/>
            <w:szCs w:val="22"/>
          </w:rPr>
          <w:t xml:space="preserve">Tyrrell, Auer, Bettstetter, Firefly synchronization in ad hoc networks. </w:t>
        </w:r>
      </w:hyperlink>
      <w:hyperlink r:id="rId1383">
        <w:r w:rsidRPr="006F2DC3">
          <w:rPr>
            <w:i/>
            <w:color w:val="000000" w:themeColor="text1"/>
            <w:sz w:val="22"/>
            <w:szCs w:val="22"/>
          </w:rPr>
          <w:t>Proceedings of the MiNEMA Workshop</w:t>
        </w:r>
      </w:hyperlink>
      <w:hyperlink r:id="rId1384">
        <w:r w:rsidRPr="006F2DC3">
          <w:rPr>
            <w:color w:val="000000" w:themeColor="text1"/>
            <w:sz w:val="22"/>
            <w:szCs w:val="22"/>
          </w:rPr>
          <w:t xml:space="preserve"> (available at </w:t>
        </w:r>
      </w:hyperlink>
      <w:hyperlink r:id="rId1385">
        <w:r w:rsidRPr="006F2DC3">
          <w:rPr>
            <w:color w:val="000000" w:themeColor="text1"/>
            <w:sz w:val="22"/>
            <w:szCs w:val="22"/>
          </w:rPr>
          <w:t>http://josh.com/ly/Firefly_sync.pdf</w:t>
        </w:r>
      </w:hyperlink>
      <w:hyperlink r:id="rId1386">
        <w:r w:rsidRPr="006F2DC3">
          <w:rPr>
            <w:color w:val="000000" w:themeColor="text1"/>
            <w:sz w:val="22"/>
            <w:szCs w:val="22"/>
          </w:rPr>
          <w:t>).</w:t>
        </w:r>
      </w:hyperlink>
    </w:p>
    <w:p w14:paraId="596270C2" w14:textId="0D0A057D"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81" w:author="Roza, Caio G" w:date="2023-04-06T23:06:00Z">
        <w:r w:rsidRPr="006F2DC3">
          <w:rPr>
            <w:color w:val="000000" w:themeColor="text1"/>
            <w:sz w:val="22"/>
            <w:szCs w:val="22"/>
          </w:rPr>
          <w:delText xml:space="preserve">124. M. Gardner, Mathematical Games. </w:delText>
        </w:r>
        <w:r w:rsidRPr="006F2DC3">
          <w:rPr>
            <w:i/>
            <w:color w:val="000000" w:themeColor="text1"/>
            <w:sz w:val="22"/>
            <w:szCs w:val="22"/>
          </w:rPr>
          <w:delText>Sci. Am.</w:delText>
        </w:r>
        <w:r w:rsidRPr="006F2DC3">
          <w:rPr>
            <w:color w:val="000000" w:themeColor="text1"/>
            <w:sz w:val="22"/>
            <w:szCs w:val="22"/>
          </w:rPr>
          <w:delText xml:space="preserve"> </w:delText>
        </w:r>
        <w:r w:rsidRPr="006F2DC3">
          <w:rPr>
            <w:b/>
            <w:color w:val="000000" w:themeColor="text1"/>
            <w:sz w:val="22"/>
            <w:szCs w:val="22"/>
          </w:rPr>
          <w:delText>223</w:delText>
        </w:r>
        <w:r w:rsidRPr="006F2DC3">
          <w:rPr>
            <w:color w:val="000000" w:themeColor="text1"/>
            <w:sz w:val="22"/>
            <w:szCs w:val="22"/>
          </w:rPr>
          <w:delText>, 120–123 (1970).</w:delText>
        </w:r>
      </w:del>
      <w:ins w:id="982" w:author="Roza, Caio G" w:date="2023-04-06T23:06:00Z">
        <w:r w:rsidRPr="006F2DC3">
          <w:rPr>
            <w:color w:val="000000" w:themeColor="text1"/>
            <w:sz w:val="22"/>
            <w:szCs w:val="22"/>
          </w:rPr>
          <w:t xml:space="preserve">124. </w:t>
        </w:r>
      </w:ins>
      <w:hyperlink r:id="rId1387">
        <w:r w:rsidRPr="006F2DC3">
          <w:rPr>
            <w:color w:val="000000" w:themeColor="text1"/>
            <w:sz w:val="22"/>
            <w:szCs w:val="22"/>
          </w:rPr>
          <w:t xml:space="preserve">M. Gardner, Mathematical Games. </w:t>
        </w:r>
      </w:hyperlink>
      <w:hyperlink r:id="rId1388">
        <w:r w:rsidRPr="006F2DC3">
          <w:rPr>
            <w:i/>
            <w:color w:val="000000" w:themeColor="text1"/>
            <w:sz w:val="22"/>
            <w:szCs w:val="22"/>
          </w:rPr>
          <w:t>Sci. Am.</w:t>
        </w:r>
      </w:hyperlink>
      <w:hyperlink r:id="rId1389">
        <w:r w:rsidRPr="006F2DC3">
          <w:rPr>
            <w:color w:val="000000" w:themeColor="text1"/>
            <w:sz w:val="22"/>
            <w:szCs w:val="22"/>
          </w:rPr>
          <w:t xml:space="preserve"> </w:t>
        </w:r>
      </w:hyperlink>
      <w:hyperlink r:id="rId1390">
        <w:r w:rsidRPr="006F2DC3">
          <w:rPr>
            <w:b/>
            <w:color w:val="000000" w:themeColor="text1"/>
            <w:sz w:val="22"/>
            <w:szCs w:val="22"/>
          </w:rPr>
          <w:t>223</w:t>
        </w:r>
      </w:hyperlink>
      <w:hyperlink r:id="rId1391">
        <w:r w:rsidRPr="006F2DC3">
          <w:rPr>
            <w:color w:val="000000" w:themeColor="text1"/>
            <w:sz w:val="22"/>
            <w:szCs w:val="22"/>
          </w:rPr>
          <w:t>, 120–123 (1970).</w:t>
        </w:r>
      </w:hyperlink>
    </w:p>
    <w:p w14:paraId="308CAC17" w14:textId="46B2CE46"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83" w:author="Roza, Caio G" w:date="2023-04-06T23:06:00Z">
        <w:r w:rsidRPr="006F2DC3">
          <w:rPr>
            <w:color w:val="000000" w:themeColor="text1"/>
            <w:sz w:val="22"/>
            <w:szCs w:val="22"/>
          </w:rPr>
          <w:delText xml:space="preserve">125. S. Wolfram, </w:delText>
        </w:r>
        <w:r w:rsidRPr="006F2DC3">
          <w:rPr>
            <w:i/>
            <w:color w:val="000000" w:themeColor="text1"/>
            <w:sz w:val="22"/>
            <w:szCs w:val="22"/>
          </w:rPr>
          <w:delText>A New Kind of Science</w:delText>
        </w:r>
        <w:r w:rsidRPr="006F2DC3">
          <w:rPr>
            <w:color w:val="000000" w:themeColor="text1"/>
            <w:sz w:val="22"/>
            <w:szCs w:val="22"/>
          </w:rPr>
          <w:delText xml:space="preserve"> (Wolfram Media, 2002).</w:delText>
        </w:r>
      </w:del>
      <w:ins w:id="984" w:author="Roza, Caio G" w:date="2023-04-06T23:06:00Z">
        <w:r w:rsidRPr="006F2DC3">
          <w:rPr>
            <w:color w:val="000000" w:themeColor="text1"/>
            <w:sz w:val="22"/>
            <w:szCs w:val="22"/>
          </w:rPr>
          <w:t xml:space="preserve">125. </w:t>
        </w:r>
      </w:ins>
      <w:hyperlink r:id="rId1392">
        <w:r w:rsidRPr="006F2DC3">
          <w:rPr>
            <w:color w:val="000000" w:themeColor="text1"/>
            <w:sz w:val="22"/>
            <w:szCs w:val="22"/>
          </w:rPr>
          <w:t xml:space="preserve">S. Wolfram, </w:t>
        </w:r>
      </w:hyperlink>
      <w:hyperlink r:id="rId1393">
        <w:r w:rsidRPr="006F2DC3">
          <w:rPr>
            <w:i/>
            <w:color w:val="000000" w:themeColor="text1"/>
            <w:sz w:val="22"/>
            <w:szCs w:val="22"/>
          </w:rPr>
          <w:t>A New Kind of Science</w:t>
        </w:r>
      </w:hyperlink>
      <w:hyperlink r:id="rId1394">
        <w:r w:rsidRPr="006F2DC3">
          <w:rPr>
            <w:color w:val="000000" w:themeColor="text1"/>
            <w:sz w:val="22"/>
            <w:szCs w:val="22"/>
          </w:rPr>
          <w:t xml:space="preserve"> (Wolfram Media, 2002</w:t>
        </w:r>
      </w:hyperlink>
      <w:hyperlink r:id="rId1395">
        <w:r w:rsidRPr="006F2DC3">
          <w:rPr>
            <w:color w:val="000000" w:themeColor="text1"/>
            <w:sz w:val="22"/>
            <w:szCs w:val="22"/>
          </w:rPr>
          <w:t>).</w:t>
        </w:r>
      </w:hyperlink>
    </w:p>
    <w:p w14:paraId="1FB2B5D7" w14:textId="6996BDEE"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85" w:author="Roza, Caio G" w:date="2023-04-06T23:06:00Z">
        <w:r w:rsidRPr="006F2DC3">
          <w:rPr>
            <w:color w:val="000000" w:themeColor="text1"/>
            <w:sz w:val="22"/>
            <w:szCs w:val="22"/>
          </w:rPr>
          <w:delText>126. J. M. Jeschke, S. Lokatis, I. Bartram, K. Tockner, Knowledge in the dark: scientific challenges and ways forward. FACETS 4: 1</w:delText>
        </w:r>
        <w:r w:rsidR="00ED0752" w:rsidRPr="006F2DC3">
          <w:rPr>
            <w:color w:val="000000" w:themeColor="text1"/>
            <w:sz w:val="22"/>
            <w:szCs w:val="22"/>
          </w:rPr>
          <w:delText>–</w:delText>
        </w:r>
        <w:r w:rsidRPr="006F2DC3">
          <w:rPr>
            <w:color w:val="000000" w:themeColor="text1"/>
            <w:sz w:val="22"/>
            <w:szCs w:val="22"/>
          </w:rPr>
          <w:delText>19 (2019).</w:delText>
        </w:r>
      </w:del>
      <w:ins w:id="986" w:author="Roza, Caio G" w:date="2023-04-06T23:06:00Z">
        <w:r w:rsidRPr="006F2DC3">
          <w:rPr>
            <w:color w:val="000000" w:themeColor="text1"/>
            <w:sz w:val="22"/>
            <w:szCs w:val="22"/>
          </w:rPr>
          <w:t xml:space="preserve">126. </w:t>
        </w:r>
      </w:ins>
      <w:hyperlink r:id="rId1396">
        <w:r w:rsidRPr="006F2DC3">
          <w:rPr>
            <w:color w:val="000000" w:themeColor="text1"/>
            <w:sz w:val="22"/>
            <w:szCs w:val="22"/>
          </w:rPr>
          <w:t>J. M. Jeschke, S. Lokatis, I. Bartram, K. Tockner, Knowledge in the dark: scientific challenges and ways forward. FACETS 4: 1</w:t>
        </w:r>
        <w:r w:rsidR="00ED0752" w:rsidRPr="006F2DC3">
          <w:rPr>
            <w:color w:val="000000" w:themeColor="text1"/>
            <w:sz w:val="22"/>
            <w:szCs w:val="22"/>
          </w:rPr>
          <w:t>–</w:t>
        </w:r>
        <w:r w:rsidRPr="006F2DC3">
          <w:rPr>
            <w:color w:val="000000" w:themeColor="text1"/>
            <w:sz w:val="22"/>
            <w:szCs w:val="22"/>
          </w:rPr>
          <w:t>19 (2019).</w:t>
        </w:r>
      </w:hyperlink>
    </w:p>
    <w:p w14:paraId="25F6B786" w14:textId="30A61B99"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987" w:author="Roza, Caio G" w:date="2023-04-06T23:06:00Z">
        <w:r w:rsidRPr="006F2DC3">
          <w:rPr>
            <w:color w:val="000000" w:themeColor="text1"/>
            <w:sz w:val="22"/>
            <w:szCs w:val="22"/>
          </w:rPr>
          <w:t xml:space="preserve">127. </w:t>
        </w:r>
      </w:ins>
      <w:hyperlink r:id="rId1397">
        <w:r w:rsidRPr="006F2DC3">
          <w:rPr>
            <w:color w:val="000000" w:themeColor="text1"/>
            <w:sz w:val="22"/>
            <w:szCs w:val="22"/>
          </w:rPr>
          <w:t xml:space="preserve">K. Wiesner, J. Ladyman, Measuring complexity. </w:t>
        </w:r>
      </w:hyperlink>
      <w:hyperlink r:id="rId1398" w:history="1">
        <w:r w:rsidR="0028363F" w:rsidRPr="006F2DC3">
          <w:rPr>
            <w:rStyle w:val="Hyperlink"/>
            <w:i/>
            <w:iCs/>
            <w:color w:val="000000" w:themeColor="text1"/>
            <w:sz w:val="22"/>
            <w:szCs w:val="22"/>
            <w:u w:val="none"/>
          </w:rPr>
          <w:t>arXiv.</w:t>
        </w:r>
        <w:r w:rsidR="0028363F" w:rsidRPr="006F2DC3">
          <w:rPr>
            <w:rStyle w:val="Hyperlink"/>
            <w:color w:val="000000" w:themeColor="text1"/>
            <w:sz w:val="22"/>
            <w:szCs w:val="22"/>
            <w:u w:val="none"/>
          </w:rPr>
          <w:t>1909.13243</w:t>
        </w:r>
      </w:hyperlink>
      <w:hyperlink r:id="rId1399">
        <w:r w:rsidRPr="006F2DC3">
          <w:rPr>
            <w:color w:val="000000" w:themeColor="text1"/>
            <w:sz w:val="22"/>
            <w:szCs w:val="22"/>
          </w:rPr>
          <w:t xml:space="preserve"> (2019)</w:t>
        </w:r>
      </w:hyperlink>
      <w:del w:id="988" w:author="Roza, Caio G" w:date="2023-04-06T23:06:00Z">
        <w:r w:rsidRPr="006F2DC3">
          <w:rPr>
            <w:color w:val="000000" w:themeColor="text1"/>
            <w:sz w:val="22"/>
            <w:szCs w:val="22"/>
          </w:rPr>
          <w:delText xml:space="preserve">127. K. Wiesner, J. Ladyman, Measuring complexity. </w:delText>
        </w:r>
        <w:r w:rsidR="0028363F" w:rsidRPr="00C376F7">
          <w:rPr>
            <w:rStyle w:val="Hyperlink"/>
            <w:i/>
            <w:iCs/>
            <w:color w:val="000000" w:themeColor="text1"/>
            <w:sz w:val="22"/>
            <w:szCs w:val="22"/>
            <w:u w:val="none"/>
          </w:rPr>
          <w:delText>arXiv.</w:delText>
        </w:r>
        <w:r w:rsidR="0028363F" w:rsidRPr="00C376F7">
          <w:rPr>
            <w:rStyle w:val="Hyperlink"/>
            <w:color w:val="000000" w:themeColor="text1"/>
            <w:sz w:val="22"/>
            <w:szCs w:val="22"/>
            <w:u w:val="none"/>
          </w:rPr>
          <w:delText>1909.13243</w:delText>
        </w:r>
        <w:r w:rsidRPr="006F2DC3">
          <w:rPr>
            <w:color w:val="000000" w:themeColor="text1"/>
            <w:sz w:val="22"/>
            <w:szCs w:val="22"/>
          </w:rPr>
          <w:delText xml:space="preserve"> (2019)</w:delText>
        </w:r>
        <w:r w:rsidR="0028363F" w:rsidRPr="006F2DC3">
          <w:rPr>
            <w:color w:val="000000" w:themeColor="text1"/>
            <w:sz w:val="22"/>
            <w:szCs w:val="22"/>
          </w:rPr>
          <w:delText xml:space="preserve">. </w:delText>
        </w:r>
      </w:del>
      <w:ins w:id="989" w:author="Roza, Caio G" w:date="2023-04-06T23:06:00Z">
        <w:r w:rsidR="0028363F" w:rsidRPr="006F2DC3">
          <w:rPr>
            <w:color w:val="000000" w:themeColor="text1"/>
            <w:sz w:val="22"/>
            <w:szCs w:val="22"/>
          </w:rPr>
          <w:t xml:space="preserve">. </w:t>
        </w:r>
      </w:ins>
    </w:p>
    <w:p w14:paraId="04EB4EEC" w14:textId="7D420E16"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90" w:author="Roza, Caio G" w:date="2023-04-06T23:06:00Z">
        <w:r w:rsidRPr="006F2DC3">
          <w:rPr>
            <w:color w:val="000000" w:themeColor="text1"/>
            <w:sz w:val="22"/>
            <w:szCs w:val="22"/>
          </w:rPr>
          <w:lastRenderedPageBreak/>
          <w:delText xml:space="preserve">128. W. J. Ripple, C. Wolf, J. W. Gregg, K. Levin, J. Rockström, T. M. Newsome, M. G. Betts, S. Huq, B. E. Law, L. Kemp, P. Kalmus, T. M. Lenton, World Scientists’ Warning of a Climate Emergency 2022. </w:delText>
        </w:r>
        <w:r w:rsidRPr="006F2DC3">
          <w:rPr>
            <w:i/>
            <w:color w:val="000000" w:themeColor="text1"/>
            <w:sz w:val="22"/>
            <w:szCs w:val="22"/>
          </w:rPr>
          <w:delText>Bioscience</w:delText>
        </w:r>
        <w:r w:rsidRPr="006F2DC3">
          <w:rPr>
            <w:color w:val="000000" w:themeColor="text1"/>
            <w:sz w:val="22"/>
            <w:szCs w:val="22"/>
          </w:rPr>
          <w:delText xml:space="preserve">. </w:delText>
        </w:r>
        <w:r w:rsidRPr="006F2DC3">
          <w:rPr>
            <w:b/>
            <w:color w:val="000000" w:themeColor="text1"/>
            <w:sz w:val="22"/>
            <w:szCs w:val="22"/>
          </w:rPr>
          <w:delText>72</w:delText>
        </w:r>
        <w:r w:rsidRPr="006F2DC3">
          <w:rPr>
            <w:color w:val="000000" w:themeColor="text1"/>
            <w:sz w:val="22"/>
            <w:szCs w:val="22"/>
          </w:rPr>
          <w:delText>, 1149–1155 (2022).</w:delText>
        </w:r>
      </w:del>
      <w:ins w:id="991" w:author="Roza, Caio G" w:date="2023-04-06T23:06:00Z">
        <w:r w:rsidRPr="006F2DC3">
          <w:rPr>
            <w:color w:val="000000" w:themeColor="text1"/>
            <w:sz w:val="22"/>
            <w:szCs w:val="22"/>
          </w:rPr>
          <w:t xml:space="preserve">128. </w:t>
        </w:r>
      </w:ins>
      <w:hyperlink r:id="rId1400">
        <w:r w:rsidRPr="006F2DC3">
          <w:rPr>
            <w:color w:val="000000" w:themeColor="text1"/>
            <w:sz w:val="22"/>
            <w:szCs w:val="22"/>
          </w:rPr>
          <w:t xml:space="preserve">W. J. Ripple, C. Wolf, J. W. Gregg, K. Levin, J. Rockström, T. M. Newsome, M. G. Betts, S. Huq, B. E. Law, L. Kemp, P. Kalmus, T. M. Lenton, World Scientists’ Warning of a Climate Emergency 2022. </w:t>
        </w:r>
      </w:hyperlink>
      <w:hyperlink r:id="rId1401">
        <w:r w:rsidRPr="006F2DC3">
          <w:rPr>
            <w:i/>
            <w:color w:val="000000" w:themeColor="text1"/>
            <w:sz w:val="22"/>
            <w:szCs w:val="22"/>
          </w:rPr>
          <w:t>Bioscience</w:t>
        </w:r>
      </w:hyperlink>
      <w:hyperlink r:id="rId1402">
        <w:r w:rsidRPr="006F2DC3">
          <w:rPr>
            <w:color w:val="000000" w:themeColor="text1"/>
            <w:sz w:val="22"/>
            <w:szCs w:val="22"/>
          </w:rPr>
          <w:t xml:space="preserve">. </w:t>
        </w:r>
      </w:hyperlink>
      <w:hyperlink r:id="rId1403">
        <w:r w:rsidRPr="006F2DC3">
          <w:rPr>
            <w:b/>
            <w:color w:val="000000" w:themeColor="text1"/>
            <w:sz w:val="22"/>
            <w:szCs w:val="22"/>
          </w:rPr>
          <w:t>72</w:t>
        </w:r>
      </w:hyperlink>
      <w:hyperlink r:id="rId1404">
        <w:r w:rsidRPr="006F2DC3">
          <w:rPr>
            <w:color w:val="000000" w:themeColor="text1"/>
            <w:sz w:val="22"/>
            <w:szCs w:val="22"/>
          </w:rPr>
          <w:t>, 1149–1155 (2022).</w:t>
        </w:r>
      </w:hyperlink>
    </w:p>
    <w:p w14:paraId="523F72E6" w14:textId="121DD5D6"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992" w:author="Roza, Caio G" w:date="2023-04-06T23:06:00Z">
        <w:r w:rsidRPr="006F2DC3">
          <w:rPr>
            <w:color w:val="000000" w:themeColor="text1"/>
            <w:sz w:val="22"/>
            <w:szCs w:val="22"/>
          </w:rPr>
          <w:t xml:space="preserve">129. V. Iglesias, J. K. Balch, W. R. Travis, U.S. fires became larger, more frequent, and more widespread in the 2000s. </w:t>
        </w:r>
        <w:r w:rsidRPr="006F2DC3">
          <w:rPr>
            <w:i/>
            <w:color w:val="000000" w:themeColor="text1"/>
            <w:sz w:val="22"/>
            <w:szCs w:val="22"/>
          </w:rPr>
          <w:t>Sci</w:t>
        </w:r>
        <w:r w:rsidR="001C76A7" w:rsidRPr="00E91065">
          <w:rPr>
            <w:i/>
            <w:color w:val="000000" w:themeColor="text1"/>
            <w:sz w:val="22"/>
            <w:szCs w:val="22"/>
            <w:highlight w:val="yellow"/>
          </w:rPr>
          <w:t>.</w:t>
        </w:r>
        <w:r w:rsidRPr="006F2DC3">
          <w:rPr>
            <w:i/>
            <w:color w:val="000000" w:themeColor="text1"/>
            <w:sz w:val="22"/>
            <w:szCs w:val="22"/>
          </w:rPr>
          <w:t xml:space="preserve"> Adv</w:t>
        </w:r>
        <w:r w:rsidRPr="006F2DC3">
          <w:rPr>
            <w:color w:val="000000" w:themeColor="text1"/>
            <w:sz w:val="22"/>
            <w:szCs w:val="22"/>
          </w:rPr>
          <w:t xml:space="preserve">. </w:t>
        </w:r>
        <w:r w:rsidRPr="006F2DC3">
          <w:rPr>
            <w:b/>
            <w:color w:val="000000" w:themeColor="text1"/>
            <w:sz w:val="22"/>
            <w:szCs w:val="22"/>
          </w:rPr>
          <w:t>8</w:t>
        </w:r>
        <w:r w:rsidRPr="006F2DC3">
          <w:rPr>
            <w:color w:val="000000" w:themeColor="text1"/>
            <w:sz w:val="22"/>
            <w:szCs w:val="22"/>
          </w:rPr>
          <w:t>, eabc0020 (2022).</w:t>
        </w:r>
      </w:ins>
      <w:del w:id="993" w:author="Roza, Caio G" w:date="2023-04-06T23:06:00Z">
        <w:r w:rsidRPr="006F2DC3">
          <w:rPr>
            <w:color w:val="000000" w:themeColor="text1"/>
            <w:sz w:val="22"/>
            <w:szCs w:val="22"/>
          </w:rPr>
          <w:delText xml:space="preserve">129. </w:delText>
        </w:r>
      </w:del>
      <w:hyperlink r:id="rId1405">
        <w:r w:rsidRPr="006F2DC3">
          <w:rPr>
            <w:color w:val="000000" w:themeColor="text1"/>
            <w:sz w:val="22"/>
            <w:szCs w:val="22"/>
          </w:rPr>
          <w:t xml:space="preserve">V. Iglesias, J. K. Balch, W. R. Travis, U.S. fires became larger, more frequent, and more widespread in the 2000s. </w:t>
        </w:r>
      </w:hyperlink>
      <w:hyperlink r:id="rId1406">
        <w:r w:rsidRPr="006F2DC3">
          <w:rPr>
            <w:i/>
            <w:color w:val="000000" w:themeColor="text1"/>
            <w:sz w:val="22"/>
            <w:szCs w:val="22"/>
          </w:rPr>
          <w:t>Sci Adv</w:t>
        </w:r>
      </w:hyperlink>
      <w:hyperlink r:id="rId1407">
        <w:r w:rsidRPr="006F2DC3">
          <w:rPr>
            <w:color w:val="000000" w:themeColor="text1"/>
            <w:sz w:val="22"/>
            <w:szCs w:val="22"/>
          </w:rPr>
          <w:t xml:space="preserve">. </w:t>
        </w:r>
      </w:hyperlink>
      <w:hyperlink r:id="rId1408">
        <w:r w:rsidRPr="006F2DC3">
          <w:rPr>
            <w:b/>
            <w:color w:val="000000" w:themeColor="text1"/>
            <w:sz w:val="22"/>
            <w:szCs w:val="22"/>
          </w:rPr>
          <w:t>8</w:t>
        </w:r>
      </w:hyperlink>
      <w:hyperlink r:id="rId1409">
        <w:r w:rsidRPr="006F2DC3">
          <w:rPr>
            <w:color w:val="000000" w:themeColor="text1"/>
            <w:sz w:val="22"/>
            <w:szCs w:val="22"/>
          </w:rPr>
          <w:t>, eabc0020 (2022).</w:t>
        </w:r>
      </w:hyperlink>
    </w:p>
    <w:p w14:paraId="6727C01D" w14:textId="2DF04582"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94" w:author="Roza, Caio G" w:date="2023-04-06T23:06:00Z">
        <w:r w:rsidRPr="006F2DC3">
          <w:rPr>
            <w:color w:val="000000" w:themeColor="text1"/>
            <w:sz w:val="22"/>
            <w:szCs w:val="22"/>
          </w:rPr>
          <w:delText xml:space="preserve">130. P. Cardoso, C. S. Fukushima, S. Mammola, Quantifying the internationalization and representativeness in research. </w:delText>
        </w:r>
        <w:r w:rsidRPr="006F2DC3">
          <w:rPr>
            <w:i/>
            <w:color w:val="000000" w:themeColor="text1"/>
            <w:sz w:val="22"/>
            <w:szCs w:val="22"/>
          </w:rPr>
          <w:delText>Trends Ecol. Evol.</w:delText>
        </w:r>
        <w:r w:rsidRPr="006F2DC3">
          <w:rPr>
            <w:color w:val="000000" w:themeColor="text1"/>
            <w:sz w:val="22"/>
            <w:szCs w:val="22"/>
          </w:rPr>
          <w:delText xml:space="preserve"> </w:delText>
        </w:r>
        <w:r w:rsidRPr="006F2DC3">
          <w:rPr>
            <w:b/>
            <w:color w:val="000000" w:themeColor="text1"/>
            <w:sz w:val="22"/>
            <w:szCs w:val="22"/>
          </w:rPr>
          <w:delText>37</w:delText>
        </w:r>
        <w:r w:rsidRPr="006F2DC3">
          <w:rPr>
            <w:color w:val="000000" w:themeColor="text1"/>
            <w:sz w:val="22"/>
            <w:szCs w:val="22"/>
          </w:rPr>
          <w:delText>, 725–728 (2022).</w:delText>
        </w:r>
      </w:del>
      <w:ins w:id="995" w:author="Roza, Caio G" w:date="2023-04-06T23:06:00Z">
        <w:r w:rsidRPr="006F2DC3">
          <w:rPr>
            <w:color w:val="000000" w:themeColor="text1"/>
            <w:sz w:val="22"/>
            <w:szCs w:val="22"/>
          </w:rPr>
          <w:t xml:space="preserve">130. </w:t>
        </w:r>
      </w:ins>
      <w:hyperlink r:id="rId1410">
        <w:r w:rsidRPr="006F2DC3">
          <w:rPr>
            <w:color w:val="000000" w:themeColor="text1"/>
            <w:sz w:val="22"/>
            <w:szCs w:val="22"/>
          </w:rPr>
          <w:t xml:space="preserve">P. Cardoso, C. S. Fukushima, S. Mammola, Quantifying the internationalization and representativeness in research. </w:t>
        </w:r>
      </w:hyperlink>
      <w:hyperlink r:id="rId1411">
        <w:r w:rsidRPr="006F2DC3">
          <w:rPr>
            <w:i/>
            <w:color w:val="000000" w:themeColor="text1"/>
            <w:sz w:val="22"/>
            <w:szCs w:val="22"/>
          </w:rPr>
          <w:t>Trends Ecol. Evol.</w:t>
        </w:r>
      </w:hyperlink>
      <w:hyperlink r:id="rId1412">
        <w:r w:rsidRPr="006F2DC3">
          <w:rPr>
            <w:color w:val="000000" w:themeColor="text1"/>
            <w:sz w:val="22"/>
            <w:szCs w:val="22"/>
          </w:rPr>
          <w:t xml:space="preserve"> </w:t>
        </w:r>
      </w:hyperlink>
      <w:hyperlink r:id="rId1413">
        <w:r w:rsidRPr="006F2DC3">
          <w:rPr>
            <w:b/>
            <w:color w:val="000000" w:themeColor="text1"/>
            <w:sz w:val="22"/>
            <w:szCs w:val="22"/>
          </w:rPr>
          <w:t>37</w:t>
        </w:r>
      </w:hyperlink>
      <w:hyperlink r:id="rId1414">
        <w:r w:rsidRPr="006F2DC3">
          <w:rPr>
            <w:color w:val="000000" w:themeColor="text1"/>
            <w:sz w:val="22"/>
            <w:szCs w:val="22"/>
          </w:rPr>
          <w:t>, 725–728 (2022).</w:t>
        </w:r>
      </w:hyperlink>
    </w:p>
    <w:p w14:paraId="7B01FB36" w14:textId="67560A98"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996" w:author="Roza, Caio G" w:date="2023-04-06T23:06:00Z">
        <w:r w:rsidRPr="006F2DC3">
          <w:rPr>
            <w:color w:val="000000" w:themeColor="text1"/>
            <w:sz w:val="22"/>
            <w:szCs w:val="22"/>
          </w:rPr>
          <w:delText>131. R Core Team, R: A language and environment for statistical computing (2020) (available at https://www.R-project.org/).</w:delText>
        </w:r>
      </w:del>
      <w:ins w:id="997" w:author="Roza, Caio G" w:date="2023-04-06T23:06:00Z">
        <w:r w:rsidRPr="006F2DC3">
          <w:rPr>
            <w:color w:val="000000" w:themeColor="text1"/>
            <w:sz w:val="22"/>
            <w:szCs w:val="22"/>
          </w:rPr>
          <w:t xml:space="preserve">131. </w:t>
        </w:r>
      </w:ins>
      <w:hyperlink r:id="rId1415">
        <w:r w:rsidRPr="006F2DC3">
          <w:rPr>
            <w:color w:val="000000" w:themeColor="text1"/>
            <w:sz w:val="22"/>
            <w:szCs w:val="22"/>
          </w:rPr>
          <w:t xml:space="preserve">R Core Team, R: A language and environment for statistical computing (2020) (available at </w:t>
        </w:r>
      </w:hyperlink>
      <w:hyperlink r:id="rId1416">
        <w:r w:rsidRPr="006F2DC3">
          <w:rPr>
            <w:color w:val="000000" w:themeColor="text1"/>
            <w:sz w:val="22"/>
            <w:szCs w:val="22"/>
          </w:rPr>
          <w:t>https://www.R-project.org/</w:t>
        </w:r>
      </w:hyperlink>
      <w:hyperlink r:id="rId1417">
        <w:r w:rsidRPr="006F2DC3">
          <w:rPr>
            <w:color w:val="000000" w:themeColor="text1"/>
            <w:sz w:val="22"/>
            <w:szCs w:val="22"/>
          </w:rPr>
          <w:t>).</w:t>
        </w:r>
      </w:hyperlink>
    </w:p>
    <w:p w14:paraId="160F4F4A" w14:textId="26E129B5"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998" w:author="Roza, Caio G" w:date="2023-04-06T23:06:00Z">
        <w:r w:rsidRPr="006F2DC3">
          <w:rPr>
            <w:color w:val="000000" w:themeColor="text1"/>
            <w:sz w:val="22"/>
            <w:szCs w:val="22"/>
          </w:rPr>
          <w:t xml:space="preserve">132. H. Wickham, The tidyverse. </w:t>
        </w:r>
        <w:r w:rsidRPr="006F2DC3">
          <w:rPr>
            <w:i/>
            <w:color w:val="000000" w:themeColor="text1"/>
            <w:sz w:val="22"/>
            <w:szCs w:val="22"/>
          </w:rPr>
          <w:t>R package ver</w:t>
        </w:r>
        <w:r w:rsidR="001C76A7" w:rsidRPr="00E91065">
          <w:rPr>
            <w:i/>
            <w:color w:val="000000" w:themeColor="text1"/>
            <w:sz w:val="22"/>
            <w:szCs w:val="22"/>
            <w:highlight w:val="yellow"/>
          </w:rPr>
          <w:t>sion</w:t>
        </w:r>
        <w:r w:rsidRPr="006F2DC3">
          <w:rPr>
            <w:color w:val="000000" w:themeColor="text1"/>
            <w:sz w:val="22"/>
            <w:szCs w:val="22"/>
          </w:rPr>
          <w:t xml:space="preserve"> </w:t>
        </w:r>
        <w:r w:rsidRPr="00E91065">
          <w:rPr>
            <w:color w:val="000000" w:themeColor="text1"/>
            <w:sz w:val="22"/>
            <w:szCs w:val="22"/>
            <w:highlight w:val="yellow"/>
          </w:rPr>
          <w:t>1</w:t>
        </w:r>
        <w:commentRangeStart w:id="999"/>
        <w:r w:rsidR="001C76A7" w:rsidRPr="00E91065">
          <w:rPr>
            <w:color w:val="000000" w:themeColor="text1"/>
            <w:sz w:val="22"/>
            <w:szCs w:val="22"/>
            <w:highlight w:val="yellow"/>
          </w:rPr>
          <w:t>.1. (2017).</w:t>
        </w:r>
      </w:ins>
      <w:commentRangeEnd w:id="999"/>
      <w:del w:id="1000" w:author="Roza, Caio G" w:date="2023-04-06T23:06:00Z">
        <w:r w:rsidRPr="006F2DC3">
          <w:rPr>
            <w:color w:val="000000" w:themeColor="text1"/>
            <w:sz w:val="22"/>
            <w:szCs w:val="22"/>
          </w:rPr>
          <w:delText xml:space="preserve">132. </w:delText>
        </w:r>
      </w:del>
      <w:hyperlink r:id="rId1418">
        <w:r w:rsidRPr="006F2DC3">
          <w:rPr>
            <w:color w:val="000000" w:themeColor="text1"/>
            <w:sz w:val="22"/>
            <w:szCs w:val="22"/>
          </w:rPr>
          <w:t xml:space="preserve">H. Wickham, The tidyverse. </w:t>
        </w:r>
      </w:hyperlink>
      <w:hyperlink r:id="rId1419">
        <w:r w:rsidRPr="006F2DC3">
          <w:rPr>
            <w:i/>
            <w:color w:val="000000" w:themeColor="text1"/>
            <w:sz w:val="22"/>
            <w:szCs w:val="22"/>
          </w:rPr>
          <w:t>R package ver</w:t>
        </w:r>
      </w:hyperlink>
      <w:hyperlink r:id="rId1420">
        <w:r w:rsidRPr="006F2DC3">
          <w:rPr>
            <w:color w:val="000000" w:themeColor="text1"/>
            <w:sz w:val="22"/>
            <w:szCs w:val="22"/>
          </w:rPr>
          <w:t xml:space="preserve">. </w:t>
        </w:r>
      </w:hyperlink>
      <w:hyperlink r:id="rId1421">
        <w:r w:rsidRPr="006F2DC3">
          <w:rPr>
            <w:b/>
            <w:color w:val="000000" w:themeColor="text1"/>
            <w:sz w:val="22"/>
            <w:szCs w:val="22"/>
          </w:rPr>
          <w:t>1</w:t>
        </w:r>
      </w:hyperlink>
      <w:hyperlink r:id="rId1422">
        <w:r w:rsidRPr="006F2DC3">
          <w:rPr>
            <w:color w:val="000000" w:themeColor="text1"/>
            <w:sz w:val="22"/>
            <w:szCs w:val="22"/>
          </w:rPr>
          <w:t>, 1 (2017).</w:t>
        </w:r>
      </w:hyperlink>
    </w:p>
    <w:p w14:paraId="64618958" w14:textId="6A0D9B7B"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1001" w:author="Roza, Caio G" w:date="2023-04-06T23:06:00Z">
        <w:r w:rsidRPr="006F2DC3">
          <w:rPr>
            <w:color w:val="000000" w:themeColor="text1"/>
            <w:sz w:val="22"/>
            <w:szCs w:val="22"/>
          </w:rPr>
          <w:delText xml:space="preserve">133. M. J. Grant, A. Booth, A typology of reviews: an analysis of 14 review types and associated methodologies. </w:delText>
        </w:r>
        <w:r w:rsidRPr="006F2DC3">
          <w:rPr>
            <w:i/>
            <w:color w:val="000000" w:themeColor="text1"/>
            <w:sz w:val="22"/>
            <w:szCs w:val="22"/>
          </w:rPr>
          <w:delText>Health Info. Libr. J.</w:delText>
        </w:r>
        <w:r w:rsidRPr="006F2DC3">
          <w:rPr>
            <w:color w:val="000000" w:themeColor="text1"/>
            <w:sz w:val="22"/>
            <w:szCs w:val="22"/>
          </w:rPr>
          <w:delText xml:space="preserve"> </w:delText>
        </w:r>
        <w:r w:rsidRPr="006F2DC3">
          <w:rPr>
            <w:b/>
            <w:color w:val="000000" w:themeColor="text1"/>
            <w:sz w:val="22"/>
            <w:szCs w:val="22"/>
          </w:rPr>
          <w:delText>26</w:delText>
        </w:r>
        <w:r w:rsidRPr="006F2DC3">
          <w:rPr>
            <w:color w:val="000000" w:themeColor="text1"/>
            <w:sz w:val="22"/>
            <w:szCs w:val="22"/>
          </w:rPr>
          <w:delText>, 91–108 (2009).</w:delText>
        </w:r>
      </w:del>
      <w:ins w:id="1002" w:author="Roza, Caio G" w:date="2023-04-06T23:06:00Z">
        <w:r w:rsidRPr="006F2DC3">
          <w:rPr>
            <w:color w:val="000000" w:themeColor="text1"/>
            <w:sz w:val="22"/>
            <w:szCs w:val="22"/>
          </w:rPr>
          <w:t xml:space="preserve">133. </w:t>
        </w:r>
      </w:ins>
      <w:hyperlink r:id="rId1423">
        <w:r w:rsidRPr="006F2DC3">
          <w:rPr>
            <w:color w:val="000000" w:themeColor="text1"/>
            <w:sz w:val="22"/>
            <w:szCs w:val="22"/>
          </w:rPr>
          <w:t xml:space="preserve">M. J. Grant, A. Booth, A typology of reviews: an analysis of 14 review types and associated methodologies. </w:t>
        </w:r>
      </w:hyperlink>
      <w:hyperlink r:id="rId1424">
        <w:r w:rsidRPr="006F2DC3">
          <w:rPr>
            <w:i/>
            <w:color w:val="000000" w:themeColor="text1"/>
            <w:sz w:val="22"/>
            <w:szCs w:val="22"/>
          </w:rPr>
          <w:t>Health Info. Libr. J.</w:t>
        </w:r>
      </w:hyperlink>
      <w:hyperlink r:id="rId1425">
        <w:r w:rsidRPr="006F2DC3">
          <w:rPr>
            <w:color w:val="000000" w:themeColor="text1"/>
            <w:sz w:val="22"/>
            <w:szCs w:val="22"/>
          </w:rPr>
          <w:t xml:space="preserve"> </w:t>
        </w:r>
      </w:hyperlink>
      <w:hyperlink r:id="rId1426">
        <w:r w:rsidRPr="006F2DC3">
          <w:rPr>
            <w:b/>
            <w:color w:val="000000" w:themeColor="text1"/>
            <w:sz w:val="22"/>
            <w:szCs w:val="22"/>
          </w:rPr>
          <w:t>26</w:t>
        </w:r>
      </w:hyperlink>
      <w:hyperlink r:id="rId1427">
        <w:r w:rsidRPr="006F2DC3">
          <w:rPr>
            <w:color w:val="000000" w:themeColor="text1"/>
            <w:sz w:val="22"/>
            <w:szCs w:val="22"/>
          </w:rPr>
          <w:t>, 91–108 (2009).</w:t>
        </w:r>
      </w:hyperlink>
    </w:p>
    <w:p w14:paraId="0CDEEF68" w14:textId="560EDF2E"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1003" w:author="Roza, Caio G" w:date="2023-04-06T23:06:00Z">
        <w:r w:rsidRPr="006F2DC3">
          <w:rPr>
            <w:color w:val="000000" w:themeColor="text1"/>
            <w:sz w:val="22"/>
            <w:szCs w:val="22"/>
          </w:rPr>
          <w:t>134. J. Ooms</w:t>
        </w:r>
        <w:r w:rsidRPr="009D3877">
          <w:rPr>
            <w:color w:val="000000" w:themeColor="text1"/>
            <w:sz w:val="22"/>
            <w:szCs w:val="22"/>
          </w:rPr>
          <w:t xml:space="preserve">, pdftools: text extraction, rendering and converting of PDF documents. </w:t>
        </w:r>
        <w:r w:rsidR="001C76A7" w:rsidRPr="00E91065">
          <w:rPr>
            <w:color w:val="000000" w:themeColor="text1"/>
            <w:highlight w:val="yellow"/>
          </w:rPr>
          <w:t>R package version 2.3.1.</w:t>
        </w:r>
        <w:r w:rsidR="001C76A7" w:rsidRPr="00E91065">
          <w:rPr>
            <w:color w:val="000000" w:themeColor="text1"/>
            <w:sz w:val="22"/>
            <w:szCs w:val="22"/>
            <w:highlight w:val="yellow"/>
          </w:rPr>
          <w:t xml:space="preserve"> </w:t>
        </w:r>
        <w:r w:rsidRPr="00B16E6B">
          <w:rPr>
            <w:color w:val="000000" w:themeColor="text1"/>
            <w:sz w:val="22"/>
            <w:szCs w:val="22"/>
          </w:rPr>
          <w:t xml:space="preserve"> (2019).</w:t>
        </w:r>
        <w:r w:rsidR="001C76A7" w:rsidRPr="00E91065">
          <w:rPr>
            <w:i/>
            <w:color w:val="000000" w:themeColor="text1"/>
            <w:sz w:val="22"/>
            <w:szCs w:val="22"/>
            <w:highlight w:val="yellow"/>
          </w:rPr>
          <w:t xml:space="preserve"> </w:t>
        </w:r>
        <w:r w:rsidR="001C76A7" w:rsidRPr="00E91065">
          <w:rPr>
            <w:color w:val="000000" w:themeColor="text1"/>
            <w:sz w:val="22"/>
            <w:szCs w:val="22"/>
            <w:highlight w:val="yellow"/>
          </w:rPr>
          <w:t>(available at https://CRAN. R-project. org/package= pdftools)</w:t>
        </w:r>
      </w:ins>
      <w:del w:id="1004" w:author="Roza, Caio G" w:date="2023-04-06T23:06:00Z">
        <w:r w:rsidRPr="006F2DC3">
          <w:rPr>
            <w:color w:val="000000" w:themeColor="text1"/>
            <w:sz w:val="22"/>
            <w:szCs w:val="22"/>
          </w:rPr>
          <w:delText xml:space="preserve">134. </w:delText>
        </w:r>
      </w:del>
      <w:hyperlink r:id="rId1428">
        <w:r w:rsidRPr="006F2DC3">
          <w:rPr>
            <w:color w:val="000000" w:themeColor="text1"/>
            <w:sz w:val="22"/>
            <w:szCs w:val="22"/>
          </w:rPr>
          <w:t xml:space="preserve">J. Ooms, pdftools: text extraction, rendering and converting of PDF documents. </w:t>
        </w:r>
      </w:hyperlink>
      <w:hyperlink r:id="rId1429">
        <w:r w:rsidRPr="006F2DC3">
          <w:rPr>
            <w:i/>
            <w:color w:val="000000" w:themeColor="text1"/>
            <w:sz w:val="22"/>
            <w:szCs w:val="22"/>
          </w:rPr>
          <w:t>R package version 2. 3. 1. . Available at https://CRAN. R-project. org/package= pdftools</w:t>
        </w:r>
      </w:hyperlink>
      <w:hyperlink r:id="rId1430">
        <w:r w:rsidRPr="006F2DC3">
          <w:rPr>
            <w:color w:val="000000" w:themeColor="text1"/>
            <w:sz w:val="22"/>
            <w:szCs w:val="22"/>
          </w:rPr>
          <w:t xml:space="preserve"> (2019).</w:t>
        </w:r>
      </w:hyperlink>
    </w:p>
    <w:p w14:paraId="5F93149D" w14:textId="2C04BCC5"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1005" w:author="Roza, Caio G" w:date="2023-04-06T23:06:00Z">
        <w:r w:rsidRPr="006F2DC3">
          <w:rPr>
            <w:color w:val="000000" w:themeColor="text1"/>
            <w:sz w:val="22"/>
            <w:szCs w:val="22"/>
          </w:rPr>
          <w:delText xml:space="preserve">135. J. Silge, D. Robinson, Tidytext: Text mining and analysis using tidy data principles in R. </w:delText>
        </w:r>
        <w:r w:rsidRPr="006F2DC3">
          <w:rPr>
            <w:i/>
            <w:color w:val="000000" w:themeColor="text1"/>
            <w:sz w:val="22"/>
            <w:szCs w:val="22"/>
          </w:rPr>
          <w:delText>J. Open Source Softw.</w:delText>
        </w:r>
        <w:r w:rsidRPr="006F2DC3">
          <w:rPr>
            <w:color w:val="000000" w:themeColor="text1"/>
            <w:sz w:val="22"/>
            <w:szCs w:val="22"/>
          </w:rPr>
          <w:delText xml:space="preserve"> </w:delText>
        </w:r>
        <w:r w:rsidRPr="006F2DC3">
          <w:rPr>
            <w:b/>
            <w:color w:val="000000" w:themeColor="text1"/>
            <w:sz w:val="22"/>
            <w:szCs w:val="22"/>
          </w:rPr>
          <w:delText>1</w:delText>
        </w:r>
        <w:r w:rsidRPr="006F2DC3">
          <w:rPr>
            <w:color w:val="000000" w:themeColor="text1"/>
            <w:sz w:val="22"/>
            <w:szCs w:val="22"/>
          </w:rPr>
          <w:delText>, 37 (2016).</w:delText>
        </w:r>
      </w:del>
      <w:ins w:id="1006" w:author="Roza, Caio G" w:date="2023-04-06T23:06:00Z">
        <w:r w:rsidRPr="006F2DC3">
          <w:rPr>
            <w:color w:val="000000" w:themeColor="text1"/>
            <w:sz w:val="22"/>
            <w:szCs w:val="22"/>
          </w:rPr>
          <w:t xml:space="preserve">135. </w:t>
        </w:r>
      </w:ins>
      <w:hyperlink r:id="rId1431">
        <w:r w:rsidRPr="006F2DC3">
          <w:rPr>
            <w:color w:val="000000" w:themeColor="text1"/>
            <w:sz w:val="22"/>
            <w:szCs w:val="22"/>
          </w:rPr>
          <w:t xml:space="preserve">J. Silge, D. Robinson, Tidytext: Text mining and analysis using tidy data principles in R. </w:t>
        </w:r>
      </w:hyperlink>
      <w:hyperlink r:id="rId1432">
        <w:r w:rsidRPr="006F2DC3">
          <w:rPr>
            <w:i/>
            <w:color w:val="000000" w:themeColor="text1"/>
            <w:sz w:val="22"/>
            <w:szCs w:val="22"/>
          </w:rPr>
          <w:t>J. Open Source Softw.</w:t>
        </w:r>
      </w:hyperlink>
      <w:hyperlink r:id="rId1433">
        <w:r w:rsidRPr="006F2DC3">
          <w:rPr>
            <w:color w:val="000000" w:themeColor="text1"/>
            <w:sz w:val="22"/>
            <w:szCs w:val="22"/>
          </w:rPr>
          <w:t xml:space="preserve"> </w:t>
        </w:r>
      </w:hyperlink>
      <w:hyperlink r:id="rId1434">
        <w:r w:rsidRPr="006F2DC3">
          <w:rPr>
            <w:b/>
            <w:color w:val="000000" w:themeColor="text1"/>
            <w:sz w:val="22"/>
            <w:szCs w:val="22"/>
          </w:rPr>
          <w:t>1</w:t>
        </w:r>
      </w:hyperlink>
      <w:hyperlink r:id="rId1435">
        <w:r w:rsidRPr="006F2DC3">
          <w:rPr>
            <w:color w:val="000000" w:themeColor="text1"/>
            <w:sz w:val="22"/>
            <w:szCs w:val="22"/>
          </w:rPr>
          <w:t>, 37 (2016).</w:t>
        </w:r>
      </w:hyperlink>
    </w:p>
    <w:p w14:paraId="288AAED7" w14:textId="69E857A1"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1007" w:author="Roza, Caio G" w:date="2023-04-06T23:06:00Z">
        <w:r w:rsidRPr="006F2DC3">
          <w:rPr>
            <w:color w:val="000000" w:themeColor="text1"/>
            <w:sz w:val="22"/>
            <w:szCs w:val="22"/>
          </w:rPr>
          <w:delText xml:space="preserve">136. H. Wickham, Stringr: Simple, consistent wrappers for common string operations. </w:delText>
        </w:r>
        <w:r w:rsidRPr="006F2DC3">
          <w:rPr>
            <w:i/>
            <w:color w:val="000000" w:themeColor="text1"/>
            <w:sz w:val="22"/>
            <w:szCs w:val="22"/>
          </w:rPr>
          <w:delText>R package version</w:delText>
        </w:r>
        <w:r w:rsidRPr="006F2DC3">
          <w:rPr>
            <w:color w:val="000000" w:themeColor="text1"/>
            <w:sz w:val="22"/>
            <w:szCs w:val="22"/>
          </w:rPr>
          <w:delText xml:space="preserve">. </w:delText>
        </w:r>
        <w:r w:rsidRPr="00E91065">
          <w:rPr>
            <w:color w:val="000000" w:themeColor="text1"/>
            <w:sz w:val="22"/>
            <w:szCs w:val="22"/>
            <w:highlight w:val="yellow"/>
          </w:rPr>
          <w:delText>1</w:delText>
        </w:r>
        <w:r w:rsidRPr="006F2DC3">
          <w:rPr>
            <w:color w:val="000000" w:themeColor="text1"/>
            <w:sz w:val="22"/>
            <w:szCs w:val="22"/>
          </w:rPr>
          <w:delText>, 86–182 (2019).</w:delText>
        </w:r>
      </w:del>
      <w:ins w:id="1008" w:author="Roza, Caio G" w:date="2023-04-06T23:06:00Z">
        <w:r w:rsidRPr="006F2DC3">
          <w:rPr>
            <w:color w:val="000000" w:themeColor="text1"/>
            <w:sz w:val="22"/>
            <w:szCs w:val="22"/>
          </w:rPr>
          <w:t xml:space="preserve">136. </w:t>
        </w:r>
      </w:ins>
      <w:hyperlink r:id="rId1436">
        <w:r w:rsidRPr="006F2DC3">
          <w:rPr>
            <w:color w:val="000000" w:themeColor="text1"/>
            <w:sz w:val="22"/>
            <w:szCs w:val="22"/>
          </w:rPr>
          <w:t xml:space="preserve">H. Wickham, Stringr: Simple, consistent wrappers for common string operations. </w:t>
        </w:r>
      </w:hyperlink>
      <w:hyperlink r:id="rId1437">
        <w:r w:rsidRPr="006F2DC3">
          <w:rPr>
            <w:i/>
            <w:color w:val="000000" w:themeColor="text1"/>
            <w:sz w:val="22"/>
            <w:szCs w:val="22"/>
          </w:rPr>
          <w:t>R package version</w:t>
        </w:r>
      </w:hyperlink>
      <w:hyperlink r:id="rId1438">
        <w:r w:rsidRPr="006F2DC3">
          <w:rPr>
            <w:color w:val="000000" w:themeColor="text1"/>
            <w:sz w:val="22"/>
            <w:szCs w:val="22"/>
          </w:rPr>
          <w:t xml:space="preserve">. </w:t>
        </w:r>
      </w:hyperlink>
      <w:hyperlink r:id="rId1439">
        <w:r w:rsidRPr="006F2DC3">
          <w:rPr>
            <w:b/>
            <w:color w:val="000000" w:themeColor="text1"/>
            <w:sz w:val="22"/>
            <w:szCs w:val="22"/>
          </w:rPr>
          <w:t>1</w:t>
        </w:r>
      </w:hyperlink>
      <w:hyperlink r:id="rId1440">
        <w:r w:rsidRPr="006F2DC3">
          <w:rPr>
            <w:color w:val="000000" w:themeColor="text1"/>
            <w:sz w:val="22"/>
            <w:szCs w:val="22"/>
          </w:rPr>
          <w:t>, 86–182 (2019).</w:t>
        </w:r>
      </w:hyperlink>
    </w:p>
    <w:p w14:paraId="6B6245D8" w14:textId="61EEF280"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1009" w:author="Roza, Caio G" w:date="2023-04-06T23:06:00Z">
        <w:r w:rsidRPr="006F2DC3">
          <w:rPr>
            <w:color w:val="000000" w:themeColor="text1"/>
            <w:sz w:val="22"/>
            <w:szCs w:val="22"/>
          </w:rPr>
          <w:delText xml:space="preserve">137. D. Kahle, H. Wickham, Ggmap: Spatial visualization with ggplot2. </w:delText>
        </w:r>
        <w:r w:rsidRPr="006F2DC3">
          <w:rPr>
            <w:i/>
            <w:color w:val="000000" w:themeColor="text1"/>
            <w:sz w:val="22"/>
            <w:szCs w:val="22"/>
          </w:rPr>
          <w:delText>R J.</w:delText>
        </w:r>
        <w:r w:rsidRPr="006F2DC3">
          <w:rPr>
            <w:color w:val="000000" w:themeColor="text1"/>
            <w:sz w:val="22"/>
            <w:szCs w:val="22"/>
          </w:rPr>
          <w:delText xml:space="preserve"> </w:delText>
        </w:r>
        <w:r w:rsidRPr="006F2DC3">
          <w:rPr>
            <w:b/>
            <w:color w:val="000000" w:themeColor="text1"/>
            <w:sz w:val="22"/>
            <w:szCs w:val="22"/>
          </w:rPr>
          <w:delText>5</w:delText>
        </w:r>
        <w:r w:rsidRPr="006F2DC3">
          <w:rPr>
            <w:color w:val="000000" w:themeColor="text1"/>
            <w:sz w:val="22"/>
            <w:szCs w:val="22"/>
          </w:rPr>
          <w:delText>, 144 (2013).</w:delText>
        </w:r>
      </w:del>
      <w:ins w:id="1010" w:author="Roza, Caio G" w:date="2023-04-06T23:06:00Z">
        <w:r w:rsidRPr="006F2DC3">
          <w:rPr>
            <w:color w:val="000000" w:themeColor="text1"/>
            <w:sz w:val="22"/>
            <w:szCs w:val="22"/>
          </w:rPr>
          <w:t xml:space="preserve">137. </w:t>
        </w:r>
      </w:ins>
      <w:hyperlink r:id="rId1441">
        <w:r w:rsidRPr="006F2DC3">
          <w:rPr>
            <w:color w:val="000000" w:themeColor="text1"/>
            <w:sz w:val="22"/>
            <w:szCs w:val="22"/>
          </w:rPr>
          <w:t xml:space="preserve">D. Kahle, H. Wickham, Ggmap: Spatial visualization with ggplot2. </w:t>
        </w:r>
      </w:hyperlink>
      <w:hyperlink r:id="rId1442">
        <w:r w:rsidRPr="006F2DC3">
          <w:rPr>
            <w:i/>
            <w:color w:val="000000" w:themeColor="text1"/>
            <w:sz w:val="22"/>
            <w:szCs w:val="22"/>
          </w:rPr>
          <w:t>R J.</w:t>
        </w:r>
      </w:hyperlink>
      <w:hyperlink r:id="rId1443">
        <w:r w:rsidRPr="006F2DC3">
          <w:rPr>
            <w:color w:val="000000" w:themeColor="text1"/>
            <w:sz w:val="22"/>
            <w:szCs w:val="22"/>
          </w:rPr>
          <w:t xml:space="preserve"> </w:t>
        </w:r>
      </w:hyperlink>
      <w:hyperlink r:id="rId1444">
        <w:r w:rsidRPr="006F2DC3">
          <w:rPr>
            <w:b/>
            <w:color w:val="000000" w:themeColor="text1"/>
            <w:sz w:val="22"/>
            <w:szCs w:val="22"/>
          </w:rPr>
          <w:t>5</w:t>
        </w:r>
      </w:hyperlink>
      <w:hyperlink r:id="rId1445">
        <w:r w:rsidRPr="006F2DC3">
          <w:rPr>
            <w:color w:val="000000" w:themeColor="text1"/>
            <w:sz w:val="22"/>
            <w:szCs w:val="22"/>
          </w:rPr>
          <w:t>, 144 (2013).</w:t>
        </w:r>
      </w:hyperlink>
    </w:p>
    <w:p w14:paraId="341E6435" w14:textId="32B89CF2"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lang w:val="pt-BR"/>
        </w:rPr>
      </w:pPr>
      <w:r w:rsidRPr="006F2DC3">
        <w:rPr>
          <w:color w:val="000000" w:themeColor="text1"/>
          <w:sz w:val="22"/>
          <w:szCs w:val="22"/>
        </w:rPr>
        <w:t xml:space="preserve">138. </w:t>
      </w:r>
      <w:hyperlink r:id="rId1446">
        <w:r w:rsidRPr="006F2DC3">
          <w:rPr>
            <w:color w:val="000000" w:themeColor="text1"/>
            <w:sz w:val="22"/>
            <w:szCs w:val="22"/>
          </w:rPr>
          <w:t xml:space="preserve">Blei, Ng, Jordan, Latent dirichlet allocation. </w:t>
        </w:r>
      </w:hyperlink>
      <w:hyperlink r:id="rId1447">
        <w:r w:rsidRPr="006F2DC3">
          <w:rPr>
            <w:i/>
            <w:color w:val="000000" w:themeColor="text1"/>
            <w:sz w:val="22"/>
            <w:szCs w:val="22"/>
          </w:rPr>
          <w:t xml:space="preserve">J. Mach. Learn. </w:t>
        </w:r>
        <w:r w:rsidRPr="006F2DC3">
          <w:rPr>
            <w:i/>
            <w:color w:val="000000" w:themeColor="text1"/>
            <w:sz w:val="22"/>
            <w:szCs w:val="22"/>
            <w:lang w:val="pt-BR"/>
          </w:rPr>
          <w:t>Res.</w:t>
        </w:r>
      </w:hyperlink>
      <w:ins w:id="1011" w:author="Roza, Caio G" w:date="2023-04-06T23:06:00Z">
        <w:r w:rsidR="001C76A7" w:rsidRPr="00E91065">
          <w:rPr>
            <w:color w:val="000000" w:themeColor="text1"/>
            <w:sz w:val="22"/>
            <w:szCs w:val="22"/>
            <w:highlight w:val="yellow"/>
          </w:rPr>
          <w:t xml:space="preserve">D. M. </w:t>
        </w:r>
        <w:commentRangeStart w:id="1012"/>
        <w:commentRangeStart w:id="1013"/>
        <w:r w:rsidRPr="006F2DC3">
          <w:rPr>
            <w:color w:val="000000" w:themeColor="text1"/>
            <w:sz w:val="22"/>
            <w:szCs w:val="22"/>
          </w:rPr>
          <w:t xml:space="preserve">Blei, </w:t>
        </w:r>
        <w:r w:rsidR="001C76A7" w:rsidRPr="00E91065">
          <w:rPr>
            <w:color w:val="000000" w:themeColor="text1"/>
            <w:sz w:val="22"/>
            <w:szCs w:val="22"/>
            <w:highlight w:val="yellow"/>
          </w:rPr>
          <w:t xml:space="preserve">A. Y. </w:t>
        </w:r>
        <w:r w:rsidRPr="006F2DC3">
          <w:rPr>
            <w:color w:val="000000" w:themeColor="text1"/>
            <w:sz w:val="22"/>
            <w:szCs w:val="22"/>
          </w:rPr>
          <w:t xml:space="preserve">Ng, </w:t>
        </w:r>
        <w:r w:rsidR="001C76A7" w:rsidRPr="00E91065">
          <w:rPr>
            <w:color w:val="000000" w:themeColor="text1"/>
            <w:sz w:val="22"/>
            <w:szCs w:val="22"/>
            <w:highlight w:val="yellow"/>
          </w:rPr>
          <w:t xml:space="preserve">M. I. </w:t>
        </w:r>
        <w:r w:rsidRPr="006F2DC3">
          <w:rPr>
            <w:color w:val="000000" w:themeColor="text1"/>
            <w:sz w:val="22"/>
            <w:szCs w:val="22"/>
          </w:rPr>
          <w:t xml:space="preserve">Jordan, Latent dirichlet allocation. </w:t>
        </w:r>
        <w:commentRangeEnd w:id="1012"/>
        <w:r w:rsidR="009B298D">
          <w:rPr>
            <w:rStyle w:val="CommentReference"/>
          </w:rPr>
          <w:commentReference w:id="1012"/>
        </w:r>
        <w:commentRangeEnd w:id="1013"/>
        <w:r w:rsidR="001C76A7">
          <w:rPr>
            <w:rStyle w:val="CommentReference"/>
          </w:rPr>
          <w:commentReference w:id="1013"/>
        </w:r>
        <w:r w:rsidRPr="006F2DC3">
          <w:rPr>
            <w:i/>
            <w:color w:val="000000" w:themeColor="text1"/>
            <w:sz w:val="22"/>
            <w:szCs w:val="22"/>
          </w:rPr>
          <w:t xml:space="preserve">J. Mach. Learn. </w:t>
        </w:r>
        <w:r w:rsidRPr="00E91065">
          <w:rPr>
            <w:i/>
            <w:color w:val="000000" w:themeColor="text1"/>
            <w:sz w:val="22"/>
            <w:szCs w:val="22"/>
            <w:highlight w:val="yellow"/>
          </w:rPr>
          <w:t>Res.</w:t>
        </w:r>
      </w:ins>
      <w:r w:rsidR="00E251E4" w:rsidRPr="006F2DC3">
        <w:rPr>
          <w:i/>
          <w:color w:val="000000" w:themeColor="text1"/>
          <w:sz w:val="22"/>
          <w:szCs w:val="22"/>
          <w:lang w:val="pt-BR"/>
        </w:rPr>
        <w:t xml:space="preserve"> </w:t>
      </w:r>
      <w:r w:rsidR="00E251E4" w:rsidRPr="006F2DC3">
        <w:rPr>
          <w:b/>
          <w:bCs/>
          <w:iCs/>
          <w:color w:val="000000" w:themeColor="text1"/>
          <w:sz w:val="22"/>
          <w:szCs w:val="22"/>
          <w:lang w:val="pt-BR"/>
        </w:rPr>
        <w:t>3</w:t>
      </w:r>
      <w:r w:rsidR="00E251E4" w:rsidRPr="006F2DC3">
        <w:rPr>
          <w:iCs/>
          <w:color w:val="000000" w:themeColor="text1"/>
          <w:sz w:val="22"/>
          <w:szCs w:val="22"/>
          <w:lang w:val="pt-BR"/>
        </w:rPr>
        <w:t>, 993</w:t>
      </w:r>
      <w:r w:rsidR="00A96C74" w:rsidRPr="006F2DC3">
        <w:rPr>
          <w:iCs/>
          <w:color w:val="000000" w:themeColor="text1"/>
          <w:sz w:val="22"/>
          <w:szCs w:val="22"/>
          <w:lang w:val="pt-BR"/>
        </w:rPr>
        <w:t>–1022</w:t>
      </w:r>
      <w:r w:rsidR="00E251E4" w:rsidRPr="006F2DC3">
        <w:rPr>
          <w:i/>
          <w:color w:val="000000" w:themeColor="text1"/>
          <w:sz w:val="22"/>
          <w:szCs w:val="22"/>
          <w:lang w:val="pt-BR"/>
        </w:rPr>
        <w:t xml:space="preserve"> </w:t>
      </w:r>
      <w:hyperlink r:id="rId1448" w:history="1">
        <w:r w:rsidR="00E251E4" w:rsidRPr="006F2DC3">
          <w:rPr>
            <w:rStyle w:val="Hyperlink"/>
            <w:color w:val="000000" w:themeColor="text1"/>
            <w:sz w:val="22"/>
            <w:szCs w:val="22"/>
            <w:u w:val="none"/>
            <w:lang w:val="pt-BR"/>
          </w:rPr>
          <w:t>(2003)</w:t>
        </w:r>
      </w:hyperlink>
      <w:del w:id="1014" w:author="Roza, Caio G" w:date="2023-04-06T23:06:00Z">
        <w:r w:rsidR="00E251E4" w:rsidRPr="00E91065">
          <w:rPr>
            <w:rStyle w:val="Hyperlink"/>
            <w:color w:val="000000" w:themeColor="text1"/>
            <w:sz w:val="22"/>
            <w:szCs w:val="22"/>
            <w:highlight w:val="yellow"/>
            <w:u w:val="none"/>
          </w:rPr>
          <w:delText>(2003)</w:delText>
        </w:r>
        <w:r w:rsidR="00A96C74" w:rsidRPr="00E91065">
          <w:rPr>
            <w:color w:val="000000" w:themeColor="text1"/>
            <w:sz w:val="22"/>
            <w:szCs w:val="22"/>
            <w:highlight w:val="yellow"/>
          </w:rPr>
          <w:delText>.</w:delText>
        </w:r>
      </w:del>
      <w:ins w:id="1015" w:author="Roza, Caio G" w:date="2023-04-06T23:06:00Z">
        <w:r w:rsidR="00A96C74" w:rsidRPr="006F2DC3">
          <w:rPr>
            <w:color w:val="000000" w:themeColor="text1"/>
            <w:sz w:val="22"/>
            <w:szCs w:val="22"/>
            <w:lang w:val="pt-BR"/>
          </w:rPr>
          <w:t>.</w:t>
        </w:r>
      </w:ins>
    </w:p>
    <w:p w14:paraId="0CF71F19" w14:textId="28D15FDB"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r w:rsidRPr="006F2DC3">
        <w:rPr>
          <w:color w:val="000000" w:themeColor="text1"/>
          <w:sz w:val="22"/>
          <w:szCs w:val="22"/>
        </w:rPr>
        <w:t xml:space="preserve">139. </w:t>
      </w:r>
      <w:hyperlink r:id="rId1449">
        <w:r w:rsidRPr="006F2DC3">
          <w:rPr>
            <w:color w:val="000000" w:themeColor="text1"/>
            <w:sz w:val="22"/>
            <w:szCs w:val="22"/>
          </w:rPr>
          <w:t xml:space="preserve">Hornik, Grün, topicmodels: An R package for fitting topic models. </w:t>
        </w:r>
      </w:hyperlink>
      <w:hyperlink r:id="rId1450">
        <w:r w:rsidRPr="006F2DC3">
          <w:rPr>
            <w:i/>
            <w:color w:val="000000" w:themeColor="text1"/>
            <w:sz w:val="22"/>
            <w:szCs w:val="22"/>
          </w:rPr>
          <w:t>J. Stat. Softw.</w:t>
        </w:r>
      </w:hyperlink>
      <w:commentRangeStart w:id="1016"/>
      <w:commentRangeStart w:id="1017"/>
      <w:ins w:id="1018" w:author="Roza, Caio G" w:date="2023-04-06T23:06:00Z">
        <w:r w:rsidR="001C76A7" w:rsidRPr="00E91065">
          <w:rPr>
            <w:color w:val="000000" w:themeColor="text1"/>
            <w:sz w:val="22"/>
            <w:szCs w:val="22"/>
            <w:highlight w:val="yellow"/>
          </w:rPr>
          <w:t xml:space="preserve">B. </w:t>
        </w:r>
        <w:r w:rsidRPr="006F2DC3">
          <w:rPr>
            <w:color w:val="000000" w:themeColor="text1"/>
            <w:sz w:val="22"/>
            <w:szCs w:val="22"/>
          </w:rPr>
          <w:t xml:space="preserve">Grün, </w:t>
        </w:r>
        <w:r w:rsidR="001C76A7" w:rsidRPr="00E91065">
          <w:rPr>
            <w:color w:val="000000" w:themeColor="text1"/>
            <w:sz w:val="22"/>
            <w:szCs w:val="22"/>
            <w:highlight w:val="yellow"/>
          </w:rPr>
          <w:t xml:space="preserve">K. Hornik. </w:t>
        </w:r>
        <w:r w:rsidRPr="006F2DC3">
          <w:rPr>
            <w:color w:val="000000" w:themeColor="text1"/>
            <w:sz w:val="22"/>
            <w:szCs w:val="22"/>
          </w:rPr>
          <w:t xml:space="preserve">topicmodels: An R package for fitting topic models. </w:t>
        </w:r>
        <w:commentRangeEnd w:id="1016"/>
        <w:r w:rsidR="009B298D">
          <w:rPr>
            <w:rStyle w:val="CommentReference"/>
          </w:rPr>
          <w:commentReference w:id="1016"/>
        </w:r>
        <w:commentRangeEnd w:id="1017"/>
        <w:r w:rsidR="001C76A7">
          <w:rPr>
            <w:rStyle w:val="CommentReference"/>
          </w:rPr>
          <w:commentReference w:id="1017"/>
        </w:r>
        <w:r w:rsidRPr="006F2DC3">
          <w:rPr>
            <w:i/>
            <w:color w:val="000000" w:themeColor="text1"/>
            <w:sz w:val="22"/>
            <w:szCs w:val="22"/>
          </w:rPr>
          <w:t>J. Stat. Softw.</w:t>
        </w:r>
      </w:ins>
      <w:r w:rsidR="005049DF" w:rsidRPr="006F2DC3">
        <w:rPr>
          <w:i/>
          <w:color w:val="000000" w:themeColor="text1"/>
          <w:sz w:val="22"/>
          <w:szCs w:val="22"/>
        </w:rPr>
        <w:t xml:space="preserve"> </w:t>
      </w:r>
      <w:r w:rsidR="00643695" w:rsidRPr="006F2DC3">
        <w:rPr>
          <w:b/>
          <w:bCs/>
          <w:iCs/>
          <w:color w:val="000000" w:themeColor="text1"/>
          <w:sz w:val="22"/>
          <w:szCs w:val="22"/>
        </w:rPr>
        <w:t>40</w:t>
      </w:r>
      <w:r w:rsidR="00643695" w:rsidRPr="006F2DC3">
        <w:rPr>
          <w:iCs/>
          <w:color w:val="000000" w:themeColor="text1"/>
          <w:sz w:val="22"/>
          <w:szCs w:val="22"/>
        </w:rPr>
        <w:t>,</w:t>
      </w:r>
      <w:r w:rsidR="00643695" w:rsidRPr="006F2DC3">
        <w:rPr>
          <w:b/>
          <w:bCs/>
          <w:iCs/>
          <w:color w:val="000000" w:themeColor="text1"/>
          <w:sz w:val="22"/>
          <w:szCs w:val="22"/>
        </w:rPr>
        <w:t xml:space="preserve"> </w:t>
      </w:r>
      <w:r w:rsidR="00643695" w:rsidRPr="006F2DC3">
        <w:rPr>
          <w:iCs/>
          <w:color w:val="000000" w:themeColor="text1"/>
          <w:sz w:val="22"/>
          <w:szCs w:val="22"/>
        </w:rPr>
        <w:t>1–30 (2011)</w:t>
      </w:r>
      <w:r w:rsidR="00A96C74" w:rsidRPr="006F2DC3">
        <w:rPr>
          <w:color w:val="000000" w:themeColor="text1"/>
          <w:sz w:val="22"/>
          <w:szCs w:val="22"/>
        </w:rPr>
        <w:t xml:space="preserve"> </w:t>
      </w:r>
    </w:p>
    <w:p w14:paraId="7F70AD63" w14:textId="36A94A5F"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1019" w:author="Roza, Caio G" w:date="2023-04-06T23:06:00Z">
        <w:r w:rsidRPr="006F2DC3">
          <w:rPr>
            <w:color w:val="000000" w:themeColor="text1"/>
            <w:sz w:val="22"/>
            <w:szCs w:val="22"/>
          </w:rPr>
          <w:delText xml:space="preserve">140. L. Jost, Entropy and diversity. </w:delText>
        </w:r>
        <w:r w:rsidRPr="006F2DC3">
          <w:rPr>
            <w:i/>
            <w:color w:val="000000" w:themeColor="text1"/>
            <w:sz w:val="22"/>
            <w:szCs w:val="22"/>
          </w:rPr>
          <w:delText>Oikos</w:delText>
        </w:r>
        <w:r w:rsidRPr="006F2DC3">
          <w:rPr>
            <w:color w:val="000000" w:themeColor="text1"/>
            <w:sz w:val="22"/>
            <w:szCs w:val="22"/>
          </w:rPr>
          <w:delText xml:space="preserve">. </w:delText>
        </w:r>
        <w:r w:rsidRPr="006F2DC3">
          <w:rPr>
            <w:b/>
            <w:color w:val="000000" w:themeColor="text1"/>
            <w:sz w:val="22"/>
            <w:szCs w:val="22"/>
          </w:rPr>
          <w:delText>113</w:delText>
        </w:r>
        <w:r w:rsidRPr="006F2DC3">
          <w:rPr>
            <w:color w:val="000000" w:themeColor="text1"/>
            <w:sz w:val="22"/>
            <w:szCs w:val="22"/>
          </w:rPr>
          <w:delText>, 363–375 (2006).</w:delText>
        </w:r>
      </w:del>
      <w:ins w:id="1020" w:author="Roza, Caio G" w:date="2023-04-06T23:06:00Z">
        <w:r w:rsidRPr="006F2DC3">
          <w:rPr>
            <w:color w:val="000000" w:themeColor="text1"/>
            <w:sz w:val="22"/>
            <w:szCs w:val="22"/>
          </w:rPr>
          <w:t xml:space="preserve">140. </w:t>
        </w:r>
      </w:ins>
      <w:hyperlink r:id="rId1451">
        <w:r w:rsidRPr="006F2DC3">
          <w:rPr>
            <w:color w:val="000000" w:themeColor="text1"/>
            <w:sz w:val="22"/>
            <w:szCs w:val="22"/>
          </w:rPr>
          <w:t xml:space="preserve">L. Jost, Entropy and diversity. </w:t>
        </w:r>
      </w:hyperlink>
      <w:hyperlink r:id="rId1452">
        <w:r w:rsidRPr="006F2DC3">
          <w:rPr>
            <w:i/>
            <w:color w:val="000000" w:themeColor="text1"/>
            <w:sz w:val="22"/>
            <w:szCs w:val="22"/>
          </w:rPr>
          <w:t>Oikos</w:t>
        </w:r>
      </w:hyperlink>
      <w:hyperlink r:id="rId1453">
        <w:r w:rsidRPr="006F2DC3">
          <w:rPr>
            <w:color w:val="000000" w:themeColor="text1"/>
            <w:sz w:val="22"/>
            <w:szCs w:val="22"/>
          </w:rPr>
          <w:t xml:space="preserve">. </w:t>
        </w:r>
      </w:hyperlink>
      <w:hyperlink r:id="rId1454">
        <w:r w:rsidRPr="006F2DC3">
          <w:rPr>
            <w:b/>
            <w:color w:val="000000" w:themeColor="text1"/>
            <w:sz w:val="22"/>
            <w:szCs w:val="22"/>
          </w:rPr>
          <w:t>113</w:t>
        </w:r>
      </w:hyperlink>
      <w:hyperlink r:id="rId1455">
        <w:r w:rsidRPr="006F2DC3">
          <w:rPr>
            <w:color w:val="000000" w:themeColor="text1"/>
            <w:sz w:val="22"/>
            <w:szCs w:val="22"/>
          </w:rPr>
          <w:t>, 363–375 (2006).</w:t>
        </w:r>
      </w:hyperlink>
    </w:p>
    <w:p w14:paraId="20B8AEB8" w14:textId="1A389644"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1021" w:author="Roza, Caio G" w:date="2023-04-06T23:06:00Z">
        <w:r w:rsidRPr="006F2DC3">
          <w:rPr>
            <w:color w:val="000000" w:themeColor="text1"/>
            <w:sz w:val="22"/>
            <w:szCs w:val="22"/>
          </w:rPr>
          <w:delText xml:space="preserve">141. </w:delText>
        </w:r>
      </w:del>
      <w:hyperlink r:id="rId1456">
        <w:r w:rsidRPr="006F2DC3">
          <w:rPr>
            <w:color w:val="000000" w:themeColor="text1"/>
            <w:sz w:val="22"/>
            <w:szCs w:val="22"/>
          </w:rPr>
          <w:t>J. Oksanen, F. G. Blanchet, M. Friendly, R. Kindt, P. Legendre, D. McGlinn, P. R. Minchin, R. B. O’Hara, G. L. Simpson, P. Solymos, M. H. H. Stevens, E. Szoecs, H. Wagner, vegan: Community Ecology Package (2020)</w:t>
        </w:r>
      </w:hyperlink>
      <w:ins w:id="1022" w:author="Roza, Caio G" w:date="2023-04-06T23:06:00Z">
        <w:r w:rsidRPr="006F2DC3">
          <w:rPr>
            <w:color w:val="000000" w:themeColor="text1"/>
            <w:sz w:val="22"/>
            <w:szCs w:val="22"/>
          </w:rPr>
          <w:t xml:space="preserve">141. J. Oksanen, F. G. Blanchet, M. Friendly, R. Kindt, P. Legendre, D. McGlinn, P. R. Minchin, R. B. O’Hara, G. L. Simpson, P. Solymos, M. H. H. Stevens, E. Szoecs, H. </w:t>
        </w:r>
        <w:r w:rsidRPr="006F2DC3">
          <w:rPr>
            <w:color w:val="000000" w:themeColor="text1"/>
            <w:sz w:val="22"/>
            <w:szCs w:val="22"/>
          </w:rPr>
          <w:lastRenderedPageBreak/>
          <w:t>Wagner, vegan: Community Ecology Package (2020)</w:t>
        </w:r>
        <w:r w:rsidR="0014521F" w:rsidRPr="006F2DC3">
          <w:rPr>
            <w:color w:val="000000" w:themeColor="text1"/>
            <w:sz w:val="22"/>
            <w:szCs w:val="22"/>
          </w:rPr>
          <w:t xml:space="preserve">. </w:t>
        </w:r>
        <w:r w:rsidR="001C76A7" w:rsidRPr="00E91065">
          <w:rPr>
            <w:color w:val="000000" w:themeColor="text1"/>
            <w:sz w:val="22"/>
            <w:szCs w:val="22"/>
            <w:highlight w:val="yellow"/>
          </w:rPr>
          <w:t>(available at https://CRAN.R-project.org/package=vegan)</w:t>
        </w:r>
      </w:ins>
      <w:del w:id="1023" w:author="Roza, Caio G" w:date="2023-04-06T23:06:00Z">
        <w:r w:rsidR="0014521F" w:rsidRPr="006F2DC3">
          <w:rPr>
            <w:color w:val="000000" w:themeColor="text1"/>
            <w:sz w:val="22"/>
            <w:szCs w:val="22"/>
          </w:rPr>
          <w:delText xml:space="preserve">. </w:delText>
        </w:r>
      </w:del>
    </w:p>
    <w:p w14:paraId="68139724" w14:textId="3C0C21FE"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1024" w:author="Roza, Caio G" w:date="2023-04-06T23:06:00Z">
        <w:r w:rsidRPr="006F2DC3">
          <w:rPr>
            <w:color w:val="000000" w:themeColor="text1"/>
            <w:sz w:val="22"/>
            <w:szCs w:val="22"/>
          </w:rPr>
          <w:delText xml:space="preserve">142. M. De Caceres, P. Legendre, Associations between species and groups of sites: indices and statistical inference. </w:delText>
        </w:r>
        <w:r w:rsidRPr="006F2DC3">
          <w:rPr>
            <w:i/>
            <w:color w:val="000000" w:themeColor="text1"/>
            <w:sz w:val="22"/>
            <w:szCs w:val="22"/>
          </w:rPr>
          <w:delText>Ecology</w:delText>
        </w:r>
        <w:r w:rsidR="00DD536A" w:rsidRPr="00C376F7">
          <w:rPr>
            <w:rStyle w:val="Hyperlink"/>
            <w:color w:val="000000" w:themeColor="text1"/>
            <w:sz w:val="22"/>
            <w:szCs w:val="22"/>
            <w:u w:val="none"/>
          </w:rPr>
          <w:delText xml:space="preserve"> </w:delText>
        </w:r>
        <w:r w:rsidR="00DD536A" w:rsidRPr="00C376F7">
          <w:rPr>
            <w:rStyle w:val="Hyperlink"/>
            <w:b/>
            <w:bCs/>
            <w:color w:val="000000" w:themeColor="text1"/>
            <w:sz w:val="22"/>
            <w:szCs w:val="22"/>
            <w:u w:val="none"/>
          </w:rPr>
          <w:delText>90</w:delText>
        </w:r>
        <w:r w:rsidR="00DD536A" w:rsidRPr="00C376F7">
          <w:rPr>
            <w:rStyle w:val="Hyperlink"/>
            <w:color w:val="000000" w:themeColor="text1"/>
            <w:sz w:val="22"/>
            <w:szCs w:val="22"/>
            <w:u w:val="none"/>
          </w:rPr>
          <w:delText xml:space="preserve">, 3566–3574 (2009). </w:delText>
        </w:r>
      </w:del>
      <w:ins w:id="1025" w:author="Roza, Caio G" w:date="2023-04-06T23:06:00Z">
        <w:r w:rsidRPr="006F2DC3">
          <w:rPr>
            <w:color w:val="000000" w:themeColor="text1"/>
            <w:sz w:val="22"/>
            <w:szCs w:val="22"/>
          </w:rPr>
          <w:t xml:space="preserve">142. </w:t>
        </w:r>
      </w:ins>
      <w:hyperlink r:id="rId1457">
        <w:r w:rsidRPr="006F2DC3">
          <w:rPr>
            <w:color w:val="000000" w:themeColor="text1"/>
            <w:sz w:val="22"/>
            <w:szCs w:val="22"/>
          </w:rPr>
          <w:t xml:space="preserve">M. De Caceres, P. Legendre, Associations between species and groups of sites: indices and statistical inference. </w:t>
        </w:r>
      </w:hyperlink>
      <w:hyperlink r:id="rId1458">
        <w:r w:rsidRPr="006F2DC3">
          <w:rPr>
            <w:i/>
            <w:color w:val="000000" w:themeColor="text1"/>
            <w:sz w:val="22"/>
            <w:szCs w:val="22"/>
          </w:rPr>
          <w:t>Ecology</w:t>
        </w:r>
      </w:hyperlink>
      <w:hyperlink r:id="rId1459" w:history="1">
        <w:r w:rsidR="00DD536A" w:rsidRPr="006F2DC3">
          <w:rPr>
            <w:rStyle w:val="Hyperlink"/>
            <w:color w:val="000000" w:themeColor="text1"/>
            <w:sz w:val="22"/>
            <w:szCs w:val="22"/>
            <w:u w:val="none"/>
          </w:rPr>
          <w:t xml:space="preserve"> </w:t>
        </w:r>
        <w:r w:rsidR="00DD536A" w:rsidRPr="006F2DC3">
          <w:rPr>
            <w:rStyle w:val="Hyperlink"/>
            <w:b/>
            <w:bCs/>
            <w:color w:val="000000" w:themeColor="text1"/>
            <w:sz w:val="22"/>
            <w:szCs w:val="22"/>
            <w:u w:val="none"/>
          </w:rPr>
          <w:t>90</w:t>
        </w:r>
        <w:r w:rsidR="00DD536A" w:rsidRPr="006F2DC3">
          <w:rPr>
            <w:rStyle w:val="Hyperlink"/>
            <w:color w:val="000000" w:themeColor="text1"/>
            <w:sz w:val="22"/>
            <w:szCs w:val="22"/>
            <w:u w:val="none"/>
          </w:rPr>
          <w:t xml:space="preserve">, 3566–3574 (2009). </w:t>
        </w:r>
      </w:hyperlink>
    </w:p>
    <w:p w14:paraId="529A3929" w14:textId="7006B47D"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1026" w:author="Roza, Caio G" w:date="2023-04-06T23:06:00Z">
        <w:r w:rsidRPr="006F2DC3">
          <w:rPr>
            <w:color w:val="000000" w:themeColor="text1"/>
            <w:sz w:val="22"/>
            <w:szCs w:val="22"/>
          </w:rPr>
          <w:delText xml:space="preserve">143. J. K. Harris, </w:delText>
        </w:r>
        <w:r w:rsidRPr="006F2DC3">
          <w:rPr>
            <w:i/>
            <w:color w:val="000000" w:themeColor="text1"/>
            <w:sz w:val="22"/>
            <w:szCs w:val="22"/>
          </w:rPr>
          <w:delText>An introduction to exponential random graph modeling</w:delText>
        </w:r>
        <w:r w:rsidRPr="006F2DC3">
          <w:rPr>
            <w:color w:val="000000" w:themeColor="text1"/>
            <w:sz w:val="22"/>
            <w:szCs w:val="22"/>
          </w:rPr>
          <w:delText xml:space="preserve"> (SAGE Publications, Thousand Oaks, CA, 2014</w:delText>
        </w:r>
        <w:r w:rsidR="00ED73DE" w:rsidRPr="006F2DC3">
          <w:rPr>
            <w:color w:val="000000" w:themeColor="text1"/>
            <w:sz w:val="22"/>
            <w:szCs w:val="22"/>
          </w:rPr>
          <w:delText>)</w:delText>
        </w:r>
        <w:r w:rsidRPr="006F2DC3">
          <w:rPr>
            <w:color w:val="000000" w:themeColor="text1"/>
            <w:sz w:val="22"/>
            <w:szCs w:val="22"/>
          </w:rPr>
          <w:delText>.</w:delText>
        </w:r>
      </w:del>
      <w:ins w:id="1027" w:author="Roza, Caio G" w:date="2023-04-06T23:06:00Z">
        <w:r w:rsidRPr="006F2DC3">
          <w:rPr>
            <w:color w:val="000000" w:themeColor="text1"/>
            <w:sz w:val="22"/>
            <w:szCs w:val="22"/>
          </w:rPr>
          <w:t xml:space="preserve">143. </w:t>
        </w:r>
      </w:ins>
      <w:hyperlink r:id="rId1460">
        <w:r w:rsidRPr="006F2DC3">
          <w:rPr>
            <w:color w:val="000000" w:themeColor="text1"/>
            <w:sz w:val="22"/>
            <w:szCs w:val="22"/>
          </w:rPr>
          <w:t xml:space="preserve">J. K. Harris, </w:t>
        </w:r>
      </w:hyperlink>
      <w:hyperlink r:id="rId1461">
        <w:r w:rsidRPr="006F2DC3">
          <w:rPr>
            <w:i/>
            <w:color w:val="000000" w:themeColor="text1"/>
            <w:sz w:val="22"/>
            <w:szCs w:val="22"/>
          </w:rPr>
          <w:t>An introduction to exponential random graph modeling</w:t>
        </w:r>
      </w:hyperlink>
      <w:hyperlink r:id="rId1462">
        <w:r w:rsidRPr="006F2DC3">
          <w:rPr>
            <w:color w:val="000000" w:themeColor="text1"/>
            <w:sz w:val="22"/>
            <w:szCs w:val="22"/>
          </w:rPr>
          <w:t xml:space="preserve"> (SAGE Publications, Thousand Oaks, CA, 2014</w:t>
        </w:r>
        <w:r w:rsidR="00ED73DE" w:rsidRPr="006F2DC3">
          <w:rPr>
            <w:color w:val="000000" w:themeColor="text1"/>
            <w:sz w:val="22"/>
            <w:szCs w:val="22"/>
          </w:rPr>
          <w:t>)</w:t>
        </w:r>
      </w:hyperlink>
      <w:hyperlink r:id="rId1463">
        <w:r w:rsidRPr="006F2DC3">
          <w:rPr>
            <w:color w:val="000000" w:themeColor="text1"/>
            <w:sz w:val="22"/>
            <w:szCs w:val="22"/>
          </w:rPr>
          <w:t>.</w:t>
        </w:r>
      </w:hyperlink>
    </w:p>
    <w:p w14:paraId="018FC81E" w14:textId="249F2B3A"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1028" w:author="Roza, Caio G" w:date="2023-04-06T23:06:00Z">
        <w:r w:rsidRPr="006F2DC3">
          <w:rPr>
            <w:color w:val="000000" w:themeColor="text1"/>
            <w:sz w:val="22"/>
            <w:szCs w:val="22"/>
          </w:rPr>
          <w:t>144. M. S. Handcock, D. R. Hunter, C. T. Butts, S. M. Goodreau, P. N. Krivitsky, M. Morris, ergm: Fit, Simulate and Diagnose Exponential-Family Models for Networks (2021)</w:t>
        </w:r>
        <w:r w:rsidR="001C76A7" w:rsidRPr="00E91065">
          <w:rPr>
            <w:color w:val="000000" w:themeColor="text1"/>
            <w:sz w:val="22"/>
            <w:szCs w:val="22"/>
            <w:highlight w:val="yellow"/>
          </w:rPr>
          <w:t>.</w:t>
        </w:r>
        <w:r w:rsidRPr="006F2DC3">
          <w:rPr>
            <w:color w:val="000000" w:themeColor="text1"/>
            <w:sz w:val="22"/>
            <w:szCs w:val="22"/>
          </w:rPr>
          <w:t xml:space="preserve"> (available at https://CRAN.R-project.org/package=ergm).</w:t>
        </w:r>
      </w:ins>
      <w:del w:id="1029" w:author="Roza, Caio G" w:date="2023-04-06T23:06:00Z">
        <w:r w:rsidRPr="006F2DC3">
          <w:rPr>
            <w:color w:val="000000" w:themeColor="text1"/>
            <w:sz w:val="22"/>
            <w:szCs w:val="22"/>
          </w:rPr>
          <w:delText xml:space="preserve">144. </w:delText>
        </w:r>
      </w:del>
      <w:hyperlink r:id="rId1464">
        <w:r w:rsidRPr="006F2DC3">
          <w:rPr>
            <w:color w:val="000000" w:themeColor="text1"/>
            <w:sz w:val="22"/>
            <w:szCs w:val="22"/>
          </w:rPr>
          <w:t xml:space="preserve">M. S. Handcock, D. R. Hunter, C. T. Butts, S. M. Goodreau, P. N. Krivitsky, M. Morris, ergm: Fit, Simulate and Diagnose Exponential-Family Models for Networks (2021), (available at </w:t>
        </w:r>
      </w:hyperlink>
      <w:hyperlink r:id="rId1465">
        <w:r w:rsidRPr="006F2DC3">
          <w:rPr>
            <w:color w:val="000000" w:themeColor="text1"/>
            <w:sz w:val="22"/>
            <w:szCs w:val="22"/>
          </w:rPr>
          <w:t>https://CRAN.R-project.org/package=ergm</w:t>
        </w:r>
      </w:hyperlink>
      <w:hyperlink r:id="rId1466">
        <w:r w:rsidRPr="006F2DC3">
          <w:rPr>
            <w:color w:val="000000" w:themeColor="text1"/>
            <w:sz w:val="22"/>
            <w:szCs w:val="22"/>
          </w:rPr>
          <w:t>).</w:t>
        </w:r>
      </w:hyperlink>
    </w:p>
    <w:p w14:paraId="03FCE1CC" w14:textId="330E8EC2"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1030" w:author="Roza, Caio G" w:date="2023-04-06T23:06:00Z">
        <w:r w:rsidRPr="006F2DC3">
          <w:rPr>
            <w:color w:val="000000" w:themeColor="text1"/>
            <w:sz w:val="22"/>
            <w:szCs w:val="22"/>
          </w:rPr>
          <w:t>145. P. N. Krivitsky, D. R. Hunter, M. Morris, C. Klumb, ergm 4.0: New features and improvements</w:t>
        </w:r>
        <w:r w:rsidR="001C76A7" w:rsidRPr="00E91065">
          <w:rPr>
            <w:color w:val="000000" w:themeColor="text1"/>
            <w:sz w:val="22"/>
            <w:szCs w:val="22"/>
            <w:highlight w:val="yellow"/>
          </w:rPr>
          <w:t>, arXiv. arXiv:2106.04997</w:t>
        </w:r>
        <w:r w:rsidRPr="006F2DC3">
          <w:rPr>
            <w:color w:val="000000" w:themeColor="text1"/>
            <w:sz w:val="22"/>
            <w:szCs w:val="22"/>
          </w:rPr>
          <w:t xml:space="preserve"> (2021).</w:t>
        </w:r>
      </w:ins>
      <w:del w:id="1031" w:author="Roza, Caio G" w:date="2023-04-06T23:06:00Z">
        <w:r w:rsidRPr="006F2DC3">
          <w:rPr>
            <w:color w:val="000000" w:themeColor="text1"/>
            <w:sz w:val="22"/>
            <w:szCs w:val="22"/>
          </w:rPr>
          <w:delText xml:space="preserve">145. </w:delText>
        </w:r>
      </w:del>
      <w:hyperlink r:id="rId1467">
        <w:r w:rsidRPr="006F2DC3">
          <w:rPr>
            <w:color w:val="000000" w:themeColor="text1"/>
            <w:sz w:val="22"/>
            <w:szCs w:val="22"/>
          </w:rPr>
          <w:t>P. N. Krivitsky, D. R. Hunter, M. Morris, C. Klumb, ergm 4.0: New features and improvements (2021).</w:t>
        </w:r>
      </w:hyperlink>
    </w:p>
    <w:p w14:paraId="176EF9BF"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1032" w:author="Roza, Caio G" w:date="2023-04-06T23:06:00Z">
        <w:r w:rsidRPr="006F2DC3">
          <w:rPr>
            <w:color w:val="000000" w:themeColor="text1"/>
            <w:sz w:val="22"/>
            <w:szCs w:val="22"/>
          </w:rPr>
          <w:delText xml:space="preserve">146. D. R. Hunter, M. S. Handcock, C. T. Butts, S. M. Goodreau, M. Morris, Ergm: A package to fit, simulate and diagnose exponential-family models for networks. </w:delText>
        </w:r>
        <w:r w:rsidRPr="006F2DC3">
          <w:rPr>
            <w:i/>
            <w:color w:val="000000" w:themeColor="text1"/>
            <w:sz w:val="22"/>
            <w:szCs w:val="22"/>
          </w:rPr>
          <w:delText>J. Stat. Softw.</w:delText>
        </w:r>
        <w:r w:rsidRPr="006F2DC3">
          <w:rPr>
            <w:color w:val="000000" w:themeColor="text1"/>
            <w:sz w:val="22"/>
            <w:szCs w:val="22"/>
          </w:rPr>
          <w:delText xml:space="preserve"> </w:delText>
        </w:r>
        <w:r w:rsidRPr="006F2DC3">
          <w:rPr>
            <w:b/>
            <w:color w:val="000000" w:themeColor="text1"/>
            <w:sz w:val="22"/>
            <w:szCs w:val="22"/>
          </w:rPr>
          <w:delText>24</w:delText>
        </w:r>
        <w:r w:rsidRPr="006F2DC3">
          <w:rPr>
            <w:color w:val="000000" w:themeColor="text1"/>
            <w:sz w:val="22"/>
            <w:szCs w:val="22"/>
          </w:rPr>
          <w:delText>, nihpa54860 (2008).</w:delText>
        </w:r>
      </w:del>
      <w:ins w:id="1033" w:author="Roza, Caio G" w:date="2023-04-06T23:06:00Z">
        <w:r w:rsidRPr="006F2DC3">
          <w:rPr>
            <w:color w:val="000000" w:themeColor="text1"/>
            <w:sz w:val="22"/>
            <w:szCs w:val="22"/>
          </w:rPr>
          <w:t xml:space="preserve">146. </w:t>
        </w:r>
        <w:r w:rsidRPr="006F2DC3">
          <w:rPr>
            <w:color w:val="000000" w:themeColor="text1"/>
            <w:sz w:val="22"/>
            <w:szCs w:val="22"/>
          </w:rPr>
          <w:tab/>
        </w:r>
      </w:ins>
      <w:hyperlink r:id="rId1468">
        <w:r w:rsidRPr="006F2DC3">
          <w:rPr>
            <w:color w:val="000000" w:themeColor="text1"/>
            <w:sz w:val="22"/>
            <w:szCs w:val="22"/>
          </w:rPr>
          <w:t xml:space="preserve">D. R. Hunter, M. S. Handcock, C. T. Butts, S. M. Goodreau, M. Morris, Ergm: A package to fit, simulate and diagnose exponential-family models for networks. </w:t>
        </w:r>
      </w:hyperlink>
      <w:hyperlink r:id="rId1469">
        <w:r w:rsidRPr="006F2DC3">
          <w:rPr>
            <w:i/>
            <w:color w:val="000000" w:themeColor="text1"/>
            <w:sz w:val="22"/>
            <w:szCs w:val="22"/>
          </w:rPr>
          <w:t>J. Stat. Softw.</w:t>
        </w:r>
      </w:hyperlink>
      <w:hyperlink r:id="rId1470">
        <w:r w:rsidRPr="006F2DC3">
          <w:rPr>
            <w:color w:val="000000" w:themeColor="text1"/>
            <w:sz w:val="22"/>
            <w:szCs w:val="22"/>
          </w:rPr>
          <w:t xml:space="preserve"> </w:t>
        </w:r>
      </w:hyperlink>
      <w:hyperlink r:id="rId1471">
        <w:r w:rsidRPr="006F2DC3">
          <w:rPr>
            <w:b/>
            <w:color w:val="000000" w:themeColor="text1"/>
            <w:sz w:val="22"/>
            <w:szCs w:val="22"/>
          </w:rPr>
          <w:t>24</w:t>
        </w:r>
      </w:hyperlink>
      <w:hyperlink r:id="rId1472">
        <w:r w:rsidRPr="006F2DC3">
          <w:rPr>
            <w:color w:val="000000" w:themeColor="text1"/>
            <w:sz w:val="22"/>
            <w:szCs w:val="22"/>
          </w:rPr>
          <w:t>, nihpa54860 (2008).</w:t>
        </w:r>
      </w:hyperlink>
    </w:p>
    <w:p w14:paraId="176FE0ED"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ins w:id="1034" w:author="Roza, Caio G" w:date="2023-04-06T23:06:00Z">
        <w:r w:rsidRPr="006F2DC3">
          <w:rPr>
            <w:color w:val="000000" w:themeColor="text1"/>
            <w:sz w:val="22"/>
            <w:szCs w:val="22"/>
          </w:rPr>
          <w:t xml:space="preserve">147. C. M. Trujillo, T. M. Long, Document co-citation analysis to enhance transdisciplinary research. </w:t>
        </w:r>
        <w:r w:rsidRPr="006F2DC3">
          <w:rPr>
            <w:i/>
            <w:color w:val="000000" w:themeColor="text1"/>
            <w:sz w:val="22"/>
            <w:szCs w:val="22"/>
          </w:rPr>
          <w:t>Sci</w:t>
        </w:r>
        <w:r w:rsidR="001C76A7" w:rsidRPr="00E91065">
          <w:rPr>
            <w:i/>
            <w:color w:val="000000" w:themeColor="text1"/>
            <w:sz w:val="22"/>
            <w:szCs w:val="22"/>
            <w:highlight w:val="yellow"/>
          </w:rPr>
          <w:t>.</w:t>
        </w:r>
        <w:r w:rsidRPr="006F2DC3">
          <w:rPr>
            <w:i/>
            <w:color w:val="000000" w:themeColor="text1"/>
            <w:sz w:val="22"/>
            <w:szCs w:val="22"/>
          </w:rPr>
          <w:t xml:space="preserve"> Adv</w:t>
        </w:r>
        <w:r w:rsidRPr="006F2DC3">
          <w:rPr>
            <w:color w:val="000000" w:themeColor="text1"/>
            <w:sz w:val="22"/>
            <w:szCs w:val="22"/>
          </w:rPr>
          <w:t xml:space="preserve">. </w:t>
        </w:r>
        <w:r w:rsidRPr="006F2DC3">
          <w:rPr>
            <w:b/>
            <w:color w:val="000000" w:themeColor="text1"/>
            <w:sz w:val="22"/>
            <w:szCs w:val="22"/>
          </w:rPr>
          <w:t>4</w:t>
        </w:r>
        <w:r w:rsidRPr="006F2DC3">
          <w:rPr>
            <w:color w:val="000000" w:themeColor="text1"/>
            <w:sz w:val="22"/>
            <w:szCs w:val="22"/>
          </w:rPr>
          <w:t>, e1701130 (2018).</w:t>
        </w:r>
      </w:ins>
      <w:del w:id="1035" w:author="Roza, Caio G" w:date="2023-04-06T23:06:00Z">
        <w:r w:rsidRPr="006F2DC3">
          <w:rPr>
            <w:color w:val="000000" w:themeColor="text1"/>
            <w:sz w:val="22"/>
            <w:szCs w:val="22"/>
          </w:rPr>
          <w:delText xml:space="preserve">147. </w:delText>
        </w:r>
        <w:r w:rsidRPr="006F2DC3">
          <w:rPr>
            <w:color w:val="000000" w:themeColor="text1"/>
            <w:sz w:val="22"/>
            <w:szCs w:val="22"/>
          </w:rPr>
          <w:tab/>
        </w:r>
      </w:del>
      <w:hyperlink r:id="rId1473">
        <w:r w:rsidRPr="006F2DC3">
          <w:rPr>
            <w:color w:val="000000" w:themeColor="text1"/>
            <w:sz w:val="22"/>
            <w:szCs w:val="22"/>
          </w:rPr>
          <w:t xml:space="preserve">C. M. Trujillo, T. M. Long, Document co-citation analysis to enhance transdisciplinary research. </w:t>
        </w:r>
      </w:hyperlink>
      <w:hyperlink r:id="rId1474">
        <w:r w:rsidRPr="006F2DC3">
          <w:rPr>
            <w:i/>
            <w:color w:val="000000" w:themeColor="text1"/>
            <w:sz w:val="22"/>
            <w:szCs w:val="22"/>
          </w:rPr>
          <w:t>Sci Adv</w:t>
        </w:r>
      </w:hyperlink>
      <w:hyperlink r:id="rId1475">
        <w:r w:rsidRPr="006F2DC3">
          <w:rPr>
            <w:color w:val="000000" w:themeColor="text1"/>
            <w:sz w:val="22"/>
            <w:szCs w:val="22"/>
          </w:rPr>
          <w:t xml:space="preserve">. </w:t>
        </w:r>
      </w:hyperlink>
      <w:hyperlink r:id="rId1476">
        <w:r w:rsidRPr="006F2DC3">
          <w:rPr>
            <w:b/>
            <w:color w:val="000000" w:themeColor="text1"/>
            <w:sz w:val="22"/>
            <w:szCs w:val="22"/>
          </w:rPr>
          <w:t>4</w:t>
        </w:r>
      </w:hyperlink>
      <w:hyperlink r:id="rId1477">
        <w:r w:rsidRPr="006F2DC3">
          <w:rPr>
            <w:color w:val="000000" w:themeColor="text1"/>
            <w:sz w:val="22"/>
            <w:szCs w:val="22"/>
          </w:rPr>
          <w:t>, e1701130 (2018).</w:t>
        </w:r>
      </w:hyperlink>
    </w:p>
    <w:p w14:paraId="3A1491B6"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1036" w:author="Roza, Caio G" w:date="2023-04-06T23:06:00Z">
        <w:r w:rsidRPr="006F2DC3">
          <w:rPr>
            <w:color w:val="000000" w:themeColor="text1"/>
            <w:sz w:val="22"/>
            <w:szCs w:val="22"/>
          </w:rPr>
          <w:delText xml:space="preserve">148. V. Batagelj, M. Cerinšek, On bibliographic networks. </w:delText>
        </w:r>
        <w:r w:rsidRPr="006F2DC3">
          <w:rPr>
            <w:i/>
            <w:color w:val="000000" w:themeColor="text1"/>
            <w:sz w:val="22"/>
            <w:szCs w:val="22"/>
          </w:rPr>
          <w:delText>Scientometrics</w:delText>
        </w:r>
        <w:r w:rsidRPr="006F2DC3">
          <w:rPr>
            <w:color w:val="000000" w:themeColor="text1"/>
            <w:sz w:val="22"/>
            <w:szCs w:val="22"/>
          </w:rPr>
          <w:delText xml:space="preserve">. </w:delText>
        </w:r>
        <w:r w:rsidRPr="006F2DC3">
          <w:rPr>
            <w:b/>
            <w:color w:val="000000" w:themeColor="text1"/>
            <w:sz w:val="22"/>
            <w:szCs w:val="22"/>
          </w:rPr>
          <w:delText>96</w:delText>
        </w:r>
        <w:r w:rsidRPr="006F2DC3">
          <w:rPr>
            <w:color w:val="000000" w:themeColor="text1"/>
            <w:sz w:val="22"/>
            <w:szCs w:val="22"/>
          </w:rPr>
          <w:delText>, 845–864 (2013).</w:delText>
        </w:r>
      </w:del>
      <w:ins w:id="1037" w:author="Roza, Caio G" w:date="2023-04-06T23:06:00Z">
        <w:r w:rsidRPr="006F2DC3">
          <w:rPr>
            <w:color w:val="000000" w:themeColor="text1"/>
            <w:sz w:val="22"/>
            <w:szCs w:val="22"/>
          </w:rPr>
          <w:t xml:space="preserve">148. </w:t>
        </w:r>
        <w:r w:rsidRPr="006F2DC3">
          <w:rPr>
            <w:color w:val="000000" w:themeColor="text1"/>
            <w:sz w:val="22"/>
            <w:szCs w:val="22"/>
          </w:rPr>
          <w:tab/>
        </w:r>
      </w:ins>
      <w:hyperlink r:id="rId1478">
        <w:r w:rsidRPr="006F2DC3">
          <w:rPr>
            <w:color w:val="000000" w:themeColor="text1"/>
            <w:sz w:val="22"/>
            <w:szCs w:val="22"/>
          </w:rPr>
          <w:t xml:space="preserve">V. Batagelj, M. Cerinšek, On bibliographic networks. </w:t>
        </w:r>
      </w:hyperlink>
      <w:hyperlink r:id="rId1479">
        <w:r w:rsidRPr="006F2DC3">
          <w:rPr>
            <w:i/>
            <w:color w:val="000000" w:themeColor="text1"/>
            <w:sz w:val="22"/>
            <w:szCs w:val="22"/>
          </w:rPr>
          <w:t>Scientometrics</w:t>
        </w:r>
      </w:hyperlink>
      <w:hyperlink r:id="rId1480">
        <w:r w:rsidRPr="006F2DC3">
          <w:rPr>
            <w:color w:val="000000" w:themeColor="text1"/>
            <w:sz w:val="22"/>
            <w:szCs w:val="22"/>
          </w:rPr>
          <w:t xml:space="preserve">. </w:t>
        </w:r>
      </w:hyperlink>
      <w:hyperlink r:id="rId1481">
        <w:r w:rsidRPr="006F2DC3">
          <w:rPr>
            <w:b/>
            <w:color w:val="000000" w:themeColor="text1"/>
            <w:sz w:val="22"/>
            <w:szCs w:val="22"/>
          </w:rPr>
          <w:t>96</w:t>
        </w:r>
      </w:hyperlink>
      <w:hyperlink r:id="rId1482">
        <w:r w:rsidRPr="006F2DC3">
          <w:rPr>
            <w:color w:val="000000" w:themeColor="text1"/>
            <w:sz w:val="22"/>
            <w:szCs w:val="22"/>
          </w:rPr>
          <w:t>, 845–864 (2013).</w:t>
        </w:r>
      </w:hyperlink>
    </w:p>
    <w:p w14:paraId="4226C632" w14:textId="03034BC8"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1038" w:author="Roza, Caio G" w:date="2023-04-06T23:06:00Z">
        <w:r w:rsidRPr="006F2DC3">
          <w:rPr>
            <w:color w:val="000000" w:themeColor="text1"/>
            <w:sz w:val="22"/>
            <w:szCs w:val="22"/>
          </w:rPr>
          <w:delText xml:space="preserve">149. </w:delText>
        </w:r>
        <w:r w:rsidRPr="006F2DC3">
          <w:rPr>
            <w:color w:val="000000" w:themeColor="text1"/>
            <w:sz w:val="22"/>
            <w:szCs w:val="22"/>
          </w:rPr>
          <w:tab/>
        </w:r>
      </w:del>
      <w:hyperlink r:id="rId1483">
        <w:r w:rsidRPr="006F2DC3">
          <w:rPr>
            <w:color w:val="000000" w:themeColor="text1"/>
            <w:sz w:val="22"/>
            <w:szCs w:val="22"/>
          </w:rPr>
          <w:t xml:space="preserve">V. D. Blondel, J.-L. Guillaume, R. Lambiotte, E. Lefebvre, Fast unfolding of communities in large networks. </w:t>
        </w:r>
      </w:hyperlink>
      <w:hyperlink r:id="rId1484" w:history="1">
        <w:r w:rsidR="00361839" w:rsidRPr="006F2DC3">
          <w:rPr>
            <w:rStyle w:val="Hyperlink"/>
            <w:i/>
            <w:color w:val="000000" w:themeColor="text1"/>
            <w:sz w:val="22"/>
            <w:szCs w:val="22"/>
            <w:u w:val="none"/>
          </w:rPr>
          <w:t>Journal</w:t>
        </w:r>
      </w:hyperlink>
      <w:ins w:id="1039" w:author="Roza, Caio G" w:date="2023-04-06T23:06:00Z">
        <w:r w:rsidRPr="006F2DC3">
          <w:rPr>
            <w:color w:val="000000" w:themeColor="text1"/>
            <w:sz w:val="22"/>
            <w:szCs w:val="22"/>
          </w:rPr>
          <w:t xml:space="preserve">149. V. D. Blondel, J.-L. Guillaume, R. Lambiotte, E. Lefebvre, Fast unfolding of communities in large networks. </w:t>
        </w:r>
        <w:r w:rsidR="001C76A7" w:rsidRPr="00E91065">
          <w:rPr>
            <w:rStyle w:val="Hyperlink"/>
            <w:i/>
            <w:color w:val="000000" w:themeColor="text1"/>
            <w:sz w:val="22"/>
            <w:szCs w:val="22"/>
            <w:highlight w:val="yellow"/>
            <w:u w:val="none"/>
          </w:rPr>
          <w:t>J.</w:t>
        </w:r>
        <w:r w:rsidR="00361839" w:rsidRPr="006F2DC3">
          <w:rPr>
            <w:i/>
            <w:color w:val="000000" w:themeColor="text1"/>
            <w:sz w:val="22"/>
            <w:szCs w:val="22"/>
          </w:rPr>
          <w:t xml:space="preserve"> Stat</w:t>
        </w:r>
        <w:r w:rsidR="001C76A7" w:rsidRPr="00E91065">
          <w:rPr>
            <w:i/>
            <w:color w:val="000000" w:themeColor="text1"/>
            <w:sz w:val="22"/>
            <w:szCs w:val="22"/>
            <w:highlight w:val="yellow"/>
          </w:rPr>
          <w:t>.</w:t>
        </w:r>
        <w:r w:rsidR="00361839" w:rsidRPr="006F2DC3">
          <w:rPr>
            <w:i/>
            <w:color w:val="000000" w:themeColor="text1"/>
            <w:sz w:val="22"/>
            <w:szCs w:val="22"/>
          </w:rPr>
          <w:t xml:space="preserve"> </w:t>
        </w:r>
        <w:r w:rsidR="001C76A7" w:rsidRPr="00E91065">
          <w:rPr>
            <w:i/>
            <w:color w:val="000000" w:themeColor="text1"/>
            <w:sz w:val="22"/>
            <w:szCs w:val="22"/>
            <w:highlight w:val="yellow"/>
          </w:rPr>
          <w:t>Mech.</w:t>
        </w:r>
        <w:r w:rsidR="003617CB" w:rsidRPr="006F2DC3">
          <w:rPr>
            <w:i/>
            <w:color w:val="000000" w:themeColor="text1"/>
            <w:sz w:val="22"/>
            <w:szCs w:val="22"/>
          </w:rPr>
          <w:t xml:space="preserve"> </w:t>
        </w:r>
        <w:r w:rsidR="004B1D45" w:rsidRPr="006F2DC3">
          <w:rPr>
            <w:b/>
            <w:bCs/>
            <w:iCs/>
            <w:color w:val="000000" w:themeColor="text1"/>
            <w:sz w:val="22"/>
            <w:szCs w:val="22"/>
          </w:rPr>
          <w:t>10</w:t>
        </w:r>
        <w:r w:rsidR="004B1D45" w:rsidRPr="006F2DC3">
          <w:rPr>
            <w:color w:val="000000" w:themeColor="text1"/>
            <w:sz w:val="22"/>
            <w:szCs w:val="22"/>
          </w:rPr>
          <w:t>, P10008</w:t>
        </w:r>
        <w:r w:rsidR="004B1D45" w:rsidRPr="00C376F7">
          <w:rPr>
            <w:rStyle w:val="Hyperlink"/>
            <w:color w:val="000000" w:themeColor="text1"/>
            <w:sz w:val="22"/>
            <w:szCs w:val="22"/>
            <w:u w:val="none"/>
          </w:rPr>
          <w:t xml:space="preserve"> (2008)</w:t>
        </w:r>
        <w:r w:rsidRPr="006F2DC3">
          <w:rPr>
            <w:color w:val="000000" w:themeColor="text1"/>
            <w:sz w:val="22"/>
            <w:szCs w:val="22"/>
          </w:rPr>
          <w:t>.</w:t>
        </w:r>
      </w:ins>
      <w:del w:id="1040" w:author="Roza, Caio G" w:date="2023-04-06T23:06:00Z">
        <w:r w:rsidR="00361839" w:rsidRPr="006F2DC3">
          <w:rPr>
            <w:i/>
            <w:color w:val="000000" w:themeColor="text1"/>
            <w:sz w:val="22"/>
            <w:szCs w:val="22"/>
          </w:rPr>
          <w:delText xml:space="preserve"> of Statistical Mechanics</w:delText>
        </w:r>
        <w:r w:rsidR="003617CB" w:rsidRPr="006F2DC3">
          <w:rPr>
            <w:i/>
            <w:color w:val="000000" w:themeColor="text1"/>
            <w:sz w:val="22"/>
            <w:szCs w:val="22"/>
          </w:rPr>
          <w:delText xml:space="preserve">: theory and experiment. </w:delText>
        </w:r>
        <w:r w:rsidR="004B1D45" w:rsidRPr="006F2DC3">
          <w:rPr>
            <w:b/>
            <w:bCs/>
            <w:iCs/>
            <w:color w:val="000000" w:themeColor="text1"/>
            <w:sz w:val="22"/>
            <w:szCs w:val="22"/>
          </w:rPr>
          <w:delText>10</w:delText>
        </w:r>
        <w:r w:rsidR="004B1D45" w:rsidRPr="006F2DC3">
          <w:rPr>
            <w:color w:val="000000" w:themeColor="text1"/>
            <w:sz w:val="22"/>
            <w:szCs w:val="22"/>
          </w:rPr>
          <w:delText>, P10008</w:delText>
        </w:r>
      </w:del>
      <w:hyperlink r:id="rId1485" w:history="1">
        <w:r w:rsidR="004B1D45" w:rsidRPr="006F2DC3">
          <w:rPr>
            <w:rStyle w:val="Hyperlink"/>
            <w:color w:val="000000" w:themeColor="text1"/>
            <w:sz w:val="22"/>
            <w:szCs w:val="22"/>
            <w:u w:val="none"/>
          </w:rPr>
          <w:t xml:space="preserve"> (2008)</w:t>
        </w:r>
      </w:hyperlink>
      <w:hyperlink r:id="rId1486">
        <w:r w:rsidRPr="006F2DC3">
          <w:rPr>
            <w:color w:val="000000" w:themeColor="text1"/>
            <w:sz w:val="22"/>
            <w:szCs w:val="22"/>
          </w:rPr>
          <w:t>.</w:t>
        </w:r>
      </w:hyperlink>
    </w:p>
    <w:p w14:paraId="648E385D"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1041" w:author="Roza, Caio G" w:date="2023-04-06T23:06:00Z">
        <w:r w:rsidRPr="006F2DC3">
          <w:rPr>
            <w:color w:val="000000" w:themeColor="text1"/>
            <w:sz w:val="22"/>
            <w:szCs w:val="22"/>
          </w:rPr>
          <w:delText xml:space="preserve">150. J. Vandermeer, I. Perfecto, S. Philpott, Ecological complexity and pest control in organic coffee production: Uncovering an autonomous ecosystem service. </w:delText>
        </w:r>
        <w:r w:rsidRPr="006F2DC3">
          <w:rPr>
            <w:i/>
            <w:color w:val="000000" w:themeColor="text1"/>
            <w:sz w:val="22"/>
            <w:szCs w:val="22"/>
          </w:rPr>
          <w:delText>Bioscience</w:delText>
        </w:r>
        <w:r w:rsidRPr="006F2DC3">
          <w:rPr>
            <w:color w:val="000000" w:themeColor="text1"/>
            <w:sz w:val="22"/>
            <w:szCs w:val="22"/>
          </w:rPr>
          <w:delText xml:space="preserve">. </w:delText>
        </w:r>
        <w:r w:rsidRPr="006F2DC3">
          <w:rPr>
            <w:b/>
            <w:color w:val="000000" w:themeColor="text1"/>
            <w:sz w:val="22"/>
            <w:szCs w:val="22"/>
          </w:rPr>
          <w:delText>60</w:delText>
        </w:r>
        <w:r w:rsidRPr="006F2DC3">
          <w:rPr>
            <w:color w:val="000000" w:themeColor="text1"/>
            <w:sz w:val="22"/>
            <w:szCs w:val="22"/>
          </w:rPr>
          <w:delText>, 527–537 (2010).</w:delText>
        </w:r>
      </w:del>
      <w:ins w:id="1042" w:author="Roza, Caio G" w:date="2023-04-06T23:06:00Z">
        <w:r w:rsidRPr="006F2DC3">
          <w:rPr>
            <w:color w:val="000000" w:themeColor="text1"/>
            <w:sz w:val="22"/>
            <w:szCs w:val="22"/>
          </w:rPr>
          <w:t xml:space="preserve">150. </w:t>
        </w:r>
        <w:r w:rsidRPr="006F2DC3">
          <w:rPr>
            <w:color w:val="000000" w:themeColor="text1"/>
            <w:sz w:val="22"/>
            <w:szCs w:val="22"/>
          </w:rPr>
          <w:tab/>
        </w:r>
      </w:ins>
      <w:hyperlink r:id="rId1487">
        <w:r w:rsidRPr="006F2DC3">
          <w:rPr>
            <w:color w:val="000000" w:themeColor="text1"/>
            <w:sz w:val="22"/>
            <w:szCs w:val="22"/>
          </w:rPr>
          <w:t xml:space="preserve">J. Vandermeer, I. Perfecto, S. Philpott, Ecological complexity and pest control in organic coffee production: Uncovering an autonomous ecosystem service. </w:t>
        </w:r>
      </w:hyperlink>
      <w:hyperlink r:id="rId1488">
        <w:r w:rsidRPr="006F2DC3">
          <w:rPr>
            <w:i/>
            <w:color w:val="000000" w:themeColor="text1"/>
            <w:sz w:val="22"/>
            <w:szCs w:val="22"/>
          </w:rPr>
          <w:t>Bioscience</w:t>
        </w:r>
      </w:hyperlink>
      <w:hyperlink r:id="rId1489">
        <w:r w:rsidRPr="006F2DC3">
          <w:rPr>
            <w:color w:val="000000" w:themeColor="text1"/>
            <w:sz w:val="22"/>
            <w:szCs w:val="22"/>
          </w:rPr>
          <w:t xml:space="preserve">. </w:t>
        </w:r>
      </w:hyperlink>
      <w:hyperlink r:id="rId1490">
        <w:r w:rsidRPr="006F2DC3">
          <w:rPr>
            <w:b/>
            <w:color w:val="000000" w:themeColor="text1"/>
            <w:sz w:val="22"/>
            <w:szCs w:val="22"/>
          </w:rPr>
          <w:t>60</w:t>
        </w:r>
      </w:hyperlink>
      <w:hyperlink r:id="rId1491">
        <w:r w:rsidRPr="006F2DC3">
          <w:rPr>
            <w:color w:val="000000" w:themeColor="text1"/>
            <w:sz w:val="22"/>
            <w:szCs w:val="22"/>
          </w:rPr>
          <w:t>, 527–537 (2010).</w:t>
        </w:r>
      </w:hyperlink>
    </w:p>
    <w:p w14:paraId="3F153D93"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1043" w:author="Roza, Caio G" w:date="2023-04-06T23:06:00Z">
        <w:r w:rsidRPr="006F2DC3">
          <w:rPr>
            <w:color w:val="000000" w:themeColor="text1"/>
            <w:sz w:val="22"/>
            <w:szCs w:val="22"/>
          </w:rPr>
          <w:delText xml:space="preserve">151. S. Wang, M. Loreau, Ecosystem stability in space: α, β and γ variability. </w:delText>
        </w:r>
        <w:r w:rsidRPr="006F2DC3">
          <w:rPr>
            <w:i/>
            <w:color w:val="000000" w:themeColor="text1"/>
            <w:sz w:val="22"/>
            <w:szCs w:val="22"/>
          </w:rPr>
          <w:delText>Ecol. Lett.</w:delText>
        </w:r>
        <w:r w:rsidRPr="006F2DC3">
          <w:rPr>
            <w:color w:val="000000" w:themeColor="text1"/>
            <w:sz w:val="22"/>
            <w:szCs w:val="22"/>
          </w:rPr>
          <w:delText xml:space="preserve"> </w:delText>
        </w:r>
        <w:r w:rsidRPr="006F2DC3">
          <w:rPr>
            <w:b/>
            <w:color w:val="000000" w:themeColor="text1"/>
            <w:sz w:val="22"/>
            <w:szCs w:val="22"/>
          </w:rPr>
          <w:delText>17</w:delText>
        </w:r>
        <w:r w:rsidRPr="006F2DC3">
          <w:rPr>
            <w:color w:val="000000" w:themeColor="text1"/>
            <w:sz w:val="22"/>
            <w:szCs w:val="22"/>
          </w:rPr>
          <w:delText>, 891–901 (2014).</w:delText>
        </w:r>
      </w:del>
      <w:ins w:id="1044" w:author="Roza, Caio G" w:date="2023-04-06T23:06:00Z">
        <w:r w:rsidRPr="006F2DC3">
          <w:rPr>
            <w:color w:val="000000" w:themeColor="text1"/>
            <w:sz w:val="22"/>
            <w:szCs w:val="22"/>
          </w:rPr>
          <w:t xml:space="preserve">151. </w:t>
        </w:r>
        <w:r w:rsidRPr="006F2DC3">
          <w:rPr>
            <w:color w:val="000000" w:themeColor="text1"/>
            <w:sz w:val="22"/>
            <w:szCs w:val="22"/>
          </w:rPr>
          <w:tab/>
        </w:r>
      </w:ins>
      <w:hyperlink r:id="rId1492">
        <w:r w:rsidRPr="006F2DC3">
          <w:rPr>
            <w:color w:val="000000" w:themeColor="text1"/>
            <w:sz w:val="22"/>
            <w:szCs w:val="22"/>
          </w:rPr>
          <w:t xml:space="preserve">S. Wang, M. Loreau, Ecosystem stability in space: α, β and γ variability. </w:t>
        </w:r>
      </w:hyperlink>
      <w:hyperlink r:id="rId1493">
        <w:r w:rsidRPr="006F2DC3">
          <w:rPr>
            <w:i/>
            <w:color w:val="000000" w:themeColor="text1"/>
            <w:sz w:val="22"/>
            <w:szCs w:val="22"/>
          </w:rPr>
          <w:t>Ecol. Lett.</w:t>
        </w:r>
      </w:hyperlink>
      <w:hyperlink r:id="rId1494">
        <w:r w:rsidRPr="006F2DC3">
          <w:rPr>
            <w:color w:val="000000" w:themeColor="text1"/>
            <w:sz w:val="22"/>
            <w:szCs w:val="22"/>
          </w:rPr>
          <w:t xml:space="preserve"> </w:t>
        </w:r>
      </w:hyperlink>
      <w:hyperlink r:id="rId1495">
        <w:r w:rsidRPr="006F2DC3">
          <w:rPr>
            <w:b/>
            <w:color w:val="000000" w:themeColor="text1"/>
            <w:sz w:val="22"/>
            <w:szCs w:val="22"/>
          </w:rPr>
          <w:t>17</w:t>
        </w:r>
      </w:hyperlink>
      <w:hyperlink r:id="rId1496">
        <w:r w:rsidRPr="006F2DC3">
          <w:rPr>
            <w:color w:val="000000" w:themeColor="text1"/>
            <w:sz w:val="22"/>
            <w:szCs w:val="22"/>
          </w:rPr>
          <w:t>, 891–901 (2014).</w:t>
        </w:r>
      </w:hyperlink>
    </w:p>
    <w:p w14:paraId="2CE7F88F"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1045" w:author="Roza, Caio G" w:date="2023-04-06T23:06:00Z">
        <w:r w:rsidRPr="006F2DC3">
          <w:rPr>
            <w:color w:val="000000" w:themeColor="text1"/>
            <w:sz w:val="22"/>
            <w:szCs w:val="22"/>
          </w:rPr>
          <w:delText xml:space="preserve">152. A. Pikovsky, A. Politi, </w:delText>
        </w:r>
        <w:r w:rsidRPr="006F2DC3">
          <w:rPr>
            <w:i/>
            <w:color w:val="000000" w:themeColor="text1"/>
            <w:sz w:val="22"/>
            <w:szCs w:val="22"/>
          </w:rPr>
          <w:delText>Lyapunov exponents: a tool to explore complex dynamics</w:delText>
        </w:r>
        <w:r w:rsidRPr="006F2DC3">
          <w:rPr>
            <w:color w:val="000000" w:themeColor="text1"/>
            <w:sz w:val="22"/>
            <w:szCs w:val="22"/>
          </w:rPr>
          <w:delText xml:space="preserve"> (Cambridge University Press, 2016).</w:delText>
        </w:r>
      </w:del>
      <w:ins w:id="1046" w:author="Roza, Caio G" w:date="2023-04-06T23:06:00Z">
        <w:r w:rsidRPr="006F2DC3">
          <w:rPr>
            <w:color w:val="000000" w:themeColor="text1"/>
            <w:sz w:val="22"/>
            <w:szCs w:val="22"/>
          </w:rPr>
          <w:t xml:space="preserve">152. </w:t>
        </w:r>
        <w:r w:rsidRPr="006F2DC3">
          <w:rPr>
            <w:color w:val="000000" w:themeColor="text1"/>
            <w:sz w:val="22"/>
            <w:szCs w:val="22"/>
          </w:rPr>
          <w:tab/>
        </w:r>
      </w:ins>
      <w:hyperlink r:id="rId1497">
        <w:r w:rsidRPr="006F2DC3">
          <w:rPr>
            <w:color w:val="000000" w:themeColor="text1"/>
            <w:sz w:val="22"/>
            <w:szCs w:val="22"/>
          </w:rPr>
          <w:t xml:space="preserve">A. Pikovsky, A. Politi, </w:t>
        </w:r>
      </w:hyperlink>
      <w:hyperlink r:id="rId1498">
        <w:r w:rsidRPr="006F2DC3">
          <w:rPr>
            <w:i/>
            <w:color w:val="000000" w:themeColor="text1"/>
            <w:sz w:val="22"/>
            <w:szCs w:val="22"/>
          </w:rPr>
          <w:t>Lyapunov exponents: a tool to explore complex dynamics</w:t>
        </w:r>
      </w:hyperlink>
      <w:hyperlink r:id="rId1499">
        <w:r w:rsidRPr="006F2DC3">
          <w:rPr>
            <w:color w:val="000000" w:themeColor="text1"/>
            <w:sz w:val="22"/>
            <w:szCs w:val="22"/>
          </w:rPr>
          <w:t xml:space="preserve"> (Cambridge University Press, 2016).</w:t>
        </w:r>
      </w:hyperlink>
    </w:p>
    <w:p w14:paraId="5A375CB7"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1047" w:author="Roza, Caio G" w:date="2023-04-06T23:06:00Z">
        <w:r w:rsidRPr="006F2DC3">
          <w:rPr>
            <w:color w:val="000000" w:themeColor="text1"/>
            <w:sz w:val="22"/>
            <w:szCs w:val="22"/>
          </w:rPr>
          <w:delText xml:space="preserve">153. P. Grassberger, Problems in quantifying self-generated complexity. </w:delText>
        </w:r>
        <w:r w:rsidRPr="006F2DC3">
          <w:rPr>
            <w:i/>
            <w:color w:val="000000" w:themeColor="text1"/>
            <w:sz w:val="22"/>
            <w:szCs w:val="22"/>
          </w:rPr>
          <w:delText>Helv. Phys. Acta</w:delText>
        </w:r>
        <w:r w:rsidRPr="006F2DC3">
          <w:rPr>
            <w:color w:val="000000" w:themeColor="text1"/>
            <w:sz w:val="22"/>
            <w:szCs w:val="22"/>
          </w:rPr>
          <w:delText xml:space="preserve">. </w:delText>
        </w:r>
        <w:r w:rsidRPr="006F2DC3">
          <w:rPr>
            <w:b/>
            <w:color w:val="000000" w:themeColor="text1"/>
            <w:sz w:val="22"/>
            <w:szCs w:val="22"/>
          </w:rPr>
          <w:delText>62</w:delText>
        </w:r>
        <w:r w:rsidRPr="006F2DC3">
          <w:rPr>
            <w:color w:val="000000" w:themeColor="text1"/>
            <w:sz w:val="22"/>
            <w:szCs w:val="22"/>
          </w:rPr>
          <w:delText>, 489–511 (1989).</w:delText>
        </w:r>
      </w:del>
      <w:ins w:id="1048" w:author="Roza, Caio G" w:date="2023-04-06T23:06:00Z">
        <w:r w:rsidRPr="006F2DC3">
          <w:rPr>
            <w:color w:val="000000" w:themeColor="text1"/>
            <w:sz w:val="22"/>
            <w:szCs w:val="22"/>
          </w:rPr>
          <w:t xml:space="preserve">153. </w:t>
        </w:r>
        <w:r w:rsidRPr="006F2DC3">
          <w:rPr>
            <w:color w:val="000000" w:themeColor="text1"/>
            <w:sz w:val="22"/>
            <w:szCs w:val="22"/>
          </w:rPr>
          <w:tab/>
        </w:r>
      </w:ins>
      <w:hyperlink r:id="rId1500">
        <w:r w:rsidRPr="006F2DC3">
          <w:rPr>
            <w:color w:val="000000" w:themeColor="text1"/>
            <w:sz w:val="22"/>
            <w:szCs w:val="22"/>
          </w:rPr>
          <w:t xml:space="preserve">P. Grassberger, Problems in quantifying self-generated complexity. </w:t>
        </w:r>
      </w:hyperlink>
      <w:hyperlink r:id="rId1501">
        <w:r w:rsidRPr="006F2DC3">
          <w:rPr>
            <w:i/>
            <w:color w:val="000000" w:themeColor="text1"/>
            <w:sz w:val="22"/>
            <w:szCs w:val="22"/>
          </w:rPr>
          <w:t>Helv. Phys. Acta</w:t>
        </w:r>
      </w:hyperlink>
      <w:hyperlink r:id="rId1502">
        <w:r w:rsidRPr="006F2DC3">
          <w:rPr>
            <w:color w:val="000000" w:themeColor="text1"/>
            <w:sz w:val="22"/>
            <w:szCs w:val="22"/>
          </w:rPr>
          <w:t xml:space="preserve">. </w:t>
        </w:r>
      </w:hyperlink>
      <w:hyperlink r:id="rId1503">
        <w:r w:rsidRPr="006F2DC3">
          <w:rPr>
            <w:b/>
            <w:color w:val="000000" w:themeColor="text1"/>
            <w:sz w:val="22"/>
            <w:szCs w:val="22"/>
          </w:rPr>
          <w:t>62</w:t>
        </w:r>
      </w:hyperlink>
      <w:hyperlink r:id="rId1504">
        <w:r w:rsidRPr="006F2DC3">
          <w:rPr>
            <w:color w:val="000000" w:themeColor="text1"/>
            <w:sz w:val="22"/>
            <w:szCs w:val="22"/>
          </w:rPr>
          <w:t>, 489–511 (1989).</w:t>
        </w:r>
      </w:hyperlink>
    </w:p>
    <w:p w14:paraId="18ECBF5C" w14:textId="77777777"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1049" w:author="Roza, Caio G" w:date="2023-04-06T23:06:00Z">
        <w:r w:rsidRPr="006F2DC3">
          <w:rPr>
            <w:color w:val="000000" w:themeColor="text1"/>
            <w:sz w:val="22"/>
            <w:szCs w:val="22"/>
          </w:rPr>
          <w:lastRenderedPageBreak/>
          <w:delText xml:space="preserve">154. T. Xu, I. D. Moore, J. C. Gallant, Fractals, fractal dimensions and landscapes—a review. </w:delText>
        </w:r>
        <w:r w:rsidRPr="006F2DC3">
          <w:rPr>
            <w:i/>
            <w:color w:val="000000" w:themeColor="text1"/>
            <w:sz w:val="22"/>
            <w:szCs w:val="22"/>
          </w:rPr>
          <w:delText xml:space="preserve">Geomorphology </w:delText>
        </w:r>
        <w:r w:rsidRPr="006F2DC3">
          <w:rPr>
            <w:color w:val="000000" w:themeColor="text1"/>
            <w:sz w:val="22"/>
            <w:szCs w:val="22"/>
          </w:rPr>
          <w:delText xml:space="preserve">. </w:delText>
        </w:r>
        <w:r w:rsidRPr="006F2DC3">
          <w:rPr>
            <w:b/>
            <w:color w:val="000000" w:themeColor="text1"/>
            <w:sz w:val="22"/>
            <w:szCs w:val="22"/>
          </w:rPr>
          <w:delText>8</w:delText>
        </w:r>
        <w:r w:rsidRPr="006F2DC3">
          <w:rPr>
            <w:color w:val="000000" w:themeColor="text1"/>
            <w:sz w:val="22"/>
            <w:szCs w:val="22"/>
          </w:rPr>
          <w:delText>, 245–262 (1993).</w:delText>
        </w:r>
      </w:del>
      <w:ins w:id="1050" w:author="Roza, Caio G" w:date="2023-04-06T23:06:00Z">
        <w:r w:rsidRPr="006F2DC3">
          <w:rPr>
            <w:color w:val="000000" w:themeColor="text1"/>
            <w:sz w:val="22"/>
            <w:szCs w:val="22"/>
          </w:rPr>
          <w:t xml:space="preserve">154. </w:t>
        </w:r>
        <w:r w:rsidRPr="006F2DC3">
          <w:rPr>
            <w:color w:val="000000" w:themeColor="text1"/>
            <w:sz w:val="22"/>
            <w:szCs w:val="22"/>
          </w:rPr>
          <w:tab/>
        </w:r>
      </w:ins>
      <w:hyperlink r:id="rId1505">
        <w:r w:rsidRPr="006F2DC3">
          <w:rPr>
            <w:color w:val="000000" w:themeColor="text1"/>
            <w:sz w:val="22"/>
            <w:szCs w:val="22"/>
          </w:rPr>
          <w:t xml:space="preserve">T. Xu, I. D. Moore, J. C. Gallant, Fractals, fractal dimensions and landscapes—a review. </w:t>
        </w:r>
      </w:hyperlink>
      <w:hyperlink r:id="rId1506">
        <w:r w:rsidRPr="006F2DC3">
          <w:rPr>
            <w:i/>
            <w:color w:val="000000" w:themeColor="text1"/>
            <w:sz w:val="22"/>
            <w:szCs w:val="22"/>
          </w:rPr>
          <w:t xml:space="preserve">Geomorphology </w:t>
        </w:r>
      </w:hyperlink>
      <w:hyperlink r:id="rId1507">
        <w:r w:rsidRPr="006F2DC3">
          <w:rPr>
            <w:color w:val="000000" w:themeColor="text1"/>
            <w:sz w:val="22"/>
            <w:szCs w:val="22"/>
          </w:rPr>
          <w:t xml:space="preserve">. </w:t>
        </w:r>
      </w:hyperlink>
      <w:hyperlink r:id="rId1508">
        <w:r w:rsidRPr="006F2DC3">
          <w:rPr>
            <w:b/>
            <w:color w:val="000000" w:themeColor="text1"/>
            <w:sz w:val="22"/>
            <w:szCs w:val="22"/>
          </w:rPr>
          <w:t>8</w:t>
        </w:r>
      </w:hyperlink>
      <w:hyperlink r:id="rId1509">
        <w:r w:rsidRPr="006F2DC3">
          <w:rPr>
            <w:color w:val="000000" w:themeColor="text1"/>
            <w:sz w:val="22"/>
            <w:szCs w:val="22"/>
          </w:rPr>
          <w:t>, 245–262 (1993).</w:t>
        </w:r>
      </w:hyperlink>
    </w:p>
    <w:p w14:paraId="4D75EEF5" w14:textId="7246C6B3" w:rsidR="00FF1AFD" w:rsidRPr="006F2DC3" w:rsidRDefault="00FF1AFD" w:rsidP="00FF1AFD">
      <w:pPr>
        <w:widowControl w:val="0"/>
        <w:pBdr>
          <w:top w:val="nil"/>
          <w:left w:val="nil"/>
          <w:bottom w:val="nil"/>
          <w:right w:val="nil"/>
          <w:between w:val="nil"/>
        </w:pBdr>
        <w:spacing w:after="220"/>
        <w:ind w:left="440" w:hanging="440"/>
        <w:rPr>
          <w:color w:val="000000" w:themeColor="text1"/>
          <w:sz w:val="22"/>
          <w:szCs w:val="22"/>
        </w:rPr>
      </w:pPr>
      <w:del w:id="1051" w:author="Roza, Caio G" w:date="2023-04-06T23:06:00Z">
        <w:r w:rsidRPr="006F2DC3">
          <w:rPr>
            <w:color w:val="000000" w:themeColor="text1"/>
            <w:sz w:val="22"/>
            <w:szCs w:val="22"/>
          </w:rPr>
          <w:delText xml:space="preserve">155. </w:delText>
        </w:r>
        <w:r w:rsidRPr="006F2DC3">
          <w:rPr>
            <w:color w:val="000000" w:themeColor="text1"/>
            <w:sz w:val="22"/>
            <w:szCs w:val="22"/>
          </w:rPr>
          <w:tab/>
        </w:r>
      </w:del>
      <w:hyperlink r:id="rId1510">
        <w:r w:rsidRPr="006F2DC3">
          <w:rPr>
            <w:color w:val="000000" w:themeColor="text1"/>
            <w:sz w:val="22"/>
            <w:szCs w:val="22"/>
          </w:rPr>
          <w:t xml:space="preserve">T. Strydom, G. V. Dalla Riva, T. Poisot, SVD Entropy Reveals the High Complexity of Ecological Networks. </w:t>
        </w:r>
      </w:hyperlink>
      <w:hyperlink r:id="rId1511">
        <w:r w:rsidRPr="006F2DC3">
          <w:rPr>
            <w:i/>
            <w:color w:val="000000" w:themeColor="text1"/>
            <w:sz w:val="22"/>
            <w:szCs w:val="22"/>
          </w:rPr>
          <w:t>Frontiers in Ecology and Evolution</w:t>
        </w:r>
      </w:hyperlink>
      <w:hyperlink r:id="rId1512">
        <w:r w:rsidRPr="006F2DC3">
          <w:rPr>
            <w:color w:val="000000" w:themeColor="text1"/>
            <w:sz w:val="22"/>
            <w:szCs w:val="22"/>
          </w:rPr>
          <w:t xml:space="preserve">. </w:t>
        </w:r>
      </w:hyperlink>
      <w:hyperlink r:id="rId1513">
        <w:r w:rsidRPr="006F2DC3">
          <w:rPr>
            <w:b/>
            <w:color w:val="000000" w:themeColor="text1"/>
            <w:sz w:val="22"/>
            <w:szCs w:val="22"/>
          </w:rPr>
          <w:t>9</w:t>
        </w:r>
      </w:hyperlink>
      <w:del w:id="1052" w:author="Roza, Caio G" w:date="2023-04-06T23:06:00Z">
        <w:r w:rsidR="003B58A9" w:rsidRPr="006F2DC3">
          <w:rPr>
            <w:bCs/>
            <w:color w:val="000000" w:themeColor="text1"/>
            <w:sz w:val="22"/>
            <w:szCs w:val="22"/>
          </w:rPr>
          <w:delText>,</w:delText>
        </w:r>
        <w:r w:rsidR="003B58A9" w:rsidRPr="006F2DC3">
          <w:rPr>
            <w:color w:val="000000" w:themeColor="text1"/>
            <w:sz w:val="22"/>
            <w:szCs w:val="22"/>
          </w:rPr>
          <w:delText xml:space="preserve"> 623141</w:delText>
        </w:r>
      </w:del>
      <w:hyperlink r:id="rId1514">
        <w:r w:rsidRPr="006F2DC3">
          <w:rPr>
            <w:color w:val="000000" w:themeColor="text1"/>
            <w:sz w:val="22"/>
            <w:szCs w:val="22"/>
          </w:rPr>
          <w:t xml:space="preserve"> (2021)</w:t>
        </w:r>
      </w:hyperlink>
      <w:ins w:id="1053" w:author="Roza, Caio G" w:date="2023-04-06T23:06:00Z">
        <w:r w:rsidRPr="006F2DC3">
          <w:rPr>
            <w:color w:val="000000" w:themeColor="text1"/>
            <w:sz w:val="22"/>
            <w:szCs w:val="22"/>
          </w:rPr>
          <w:t xml:space="preserve">155. T. Strydom, G. V. Dalla Riva, T. Poisot, SVD Entropy Reveals the High Complexity of Ecological Networks. </w:t>
        </w:r>
        <w:r w:rsidR="001C76A7" w:rsidRPr="00E91065">
          <w:rPr>
            <w:i/>
            <w:color w:val="000000" w:themeColor="text1"/>
            <w:sz w:val="22"/>
            <w:szCs w:val="22"/>
            <w:highlight w:val="yellow"/>
          </w:rPr>
          <w:t>Front. Ecol. Evol</w:t>
        </w:r>
        <w:r w:rsidRPr="006F2DC3">
          <w:rPr>
            <w:color w:val="000000" w:themeColor="text1"/>
            <w:sz w:val="22"/>
            <w:szCs w:val="22"/>
          </w:rPr>
          <w:t xml:space="preserve">. </w:t>
        </w:r>
        <w:r w:rsidRPr="006F2DC3">
          <w:rPr>
            <w:b/>
            <w:color w:val="000000" w:themeColor="text1"/>
            <w:sz w:val="22"/>
            <w:szCs w:val="22"/>
          </w:rPr>
          <w:t>9</w:t>
        </w:r>
        <w:r w:rsidR="003B58A9" w:rsidRPr="006F2DC3">
          <w:rPr>
            <w:bCs/>
            <w:color w:val="000000" w:themeColor="text1"/>
            <w:sz w:val="22"/>
            <w:szCs w:val="22"/>
          </w:rPr>
          <w:t>,</w:t>
        </w:r>
        <w:r w:rsidR="003B58A9" w:rsidRPr="006F2DC3">
          <w:rPr>
            <w:color w:val="000000" w:themeColor="text1"/>
            <w:sz w:val="22"/>
            <w:szCs w:val="22"/>
          </w:rPr>
          <w:t xml:space="preserve"> 623141</w:t>
        </w:r>
        <w:r w:rsidRPr="006F2DC3">
          <w:rPr>
            <w:color w:val="000000" w:themeColor="text1"/>
            <w:sz w:val="22"/>
            <w:szCs w:val="22"/>
          </w:rPr>
          <w:t xml:space="preserve"> (2021)</w:t>
        </w:r>
        <w:r w:rsidR="00696BAE" w:rsidRPr="006F2DC3">
          <w:rPr>
            <w:color w:val="000000" w:themeColor="text1"/>
            <w:sz w:val="22"/>
            <w:szCs w:val="22"/>
          </w:rPr>
          <w:t xml:space="preserve">. </w:t>
        </w:r>
      </w:ins>
      <w:del w:id="1054" w:author="Roza, Caio G" w:date="2023-04-06T23:06:00Z">
        <w:r w:rsidR="00696BAE" w:rsidRPr="006F2DC3">
          <w:rPr>
            <w:color w:val="000000" w:themeColor="text1"/>
            <w:sz w:val="22"/>
            <w:szCs w:val="22"/>
          </w:rPr>
          <w:delText xml:space="preserve">. </w:delText>
        </w:r>
      </w:del>
    </w:p>
    <w:p w14:paraId="405D123B" w14:textId="77777777" w:rsidR="00FF1AFD" w:rsidRPr="006F2DC3" w:rsidRDefault="00FF1AFD" w:rsidP="00FF1AFD">
      <w:pPr>
        <w:ind w:left="1440" w:hanging="720"/>
        <w:rPr>
          <w:b/>
          <w:color w:val="000000" w:themeColor="text1"/>
          <w:sz w:val="22"/>
          <w:szCs w:val="22"/>
        </w:rPr>
      </w:pPr>
      <w:r w:rsidRPr="006F2DC3">
        <w:rPr>
          <w:b/>
          <w:color w:val="000000" w:themeColor="text1"/>
          <w:sz w:val="22"/>
          <w:szCs w:val="22"/>
        </w:rPr>
        <w:t xml:space="preserve"> </w:t>
      </w:r>
    </w:p>
    <w:p w14:paraId="4D914A7C" w14:textId="77777777" w:rsidR="00FF1AFD" w:rsidRPr="006F2DC3" w:rsidRDefault="00FF1AFD" w:rsidP="00FF1AFD">
      <w:pPr>
        <w:ind w:left="1440" w:hanging="720"/>
        <w:rPr>
          <w:b/>
          <w:color w:val="000000" w:themeColor="text1"/>
          <w:sz w:val="22"/>
          <w:szCs w:val="22"/>
        </w:rPr>
      </w:pPr>
      <w:r w:rsidRPr="006F2DC3">
        <w:rPr>
          <w:b/>
          <w:color w:val="000000" w:themeColor="text1"/>
          <w:sz w:val="22"/>
          <w:szCs w:val="22"/>
        </w:rPr>
        <w:t>Acknowledgments</w:t>
      </w:r>
    </w:p>
    <w:p w14:paraId="59E343D9" w14:textId="77777777" w:rsidR="00FF1AFD" w:rsidRPr="00826F82" w:rsidRDefault="00FF1AFD" w:rsidP="00FF1AFD">
      <w:pPr>
        <w:ind w:left="1440" w:hanging="720"/>
        <w:rPr>
          <w:b/>
        </w:rPr>
      </w:pPr>
      <w:r w:rsidRPr="00826F82">
        <w:rPr>
          <w:b/>
        </w:rPr>
        <w:t xml:space="preserve"> </w:t>
      </w:r>
    </w:p>
    <w:p w14:paraId="7EAEBCA3" w14:textId="77777777" w:rsidR="00FF1AFD" w:rsidRPr="00826F82" w:rsidRDefault="00FF1AFD" w:rsidP="00FF1AFD">
      <w:pPr>
        <w:ind w:left="720"/>
      </w:pPr>
      <w:r w:rsidRPr="00826F82">
        <w:t>We thank Lenore Fahrig, Ron Jones, and the Geomatic Landscape Ecology Laboratory (GLEL, Carleton University) for their comments on a previous version of this manuscript.</w:t>
      </w:r>
    </w:p>
    <w:p w14:paraId="1087AD22" w14:textId="77777777" w:rsidR="00FF1AFD" w:rsidRPr="00826F82" w:rsidRDefault="00FF1AFD" w:rsidP="00FF1AFD">
      <w:pPr>
        <w:ind w:left="720"/>
        <w:rPr>
          <w:b/>
        </w:rPr>
      </w:pPr>
      <w:r w:rsidRPr="00826F82">
        <w:rPr>
          <w:b/>
        </w:rPr>
        <w:t xml:space="preserve"> </w:t>
      </w:r>
    </w:p>
    <w:p w14:paraId="4009A4D4" w14:textId="77777777" w:rsidR="00FF1AFD" w:rsidRPr="00826F82" w:rsidRDefault="00FF1AFD" w:rsidP="00FF1AFD">
      <w:pPr>
        <w:ind w:left="720"/>
        <w:rPr>
          <w:b/>
        </w:rPr>
      </w:pPr>
      <w:r w:rsidRPr="00826F82">
        <w:rPr>
          <w:b/>
        </w:rPr>
        <w:t>Funding:</w:t>
      </w:r>
    </w:p>
    <w:p w14:paraId="4D052AB0" w14:textId="77777777" w:rsidR="00FF1AFD" w:rsidRPr="00826F82" w:rsidRDefault="00FF1AFD" w:rsidP="00FF1AFD">
      <w:pPr>
        <w:ind w:left="720"/>
      </w:pPr>
      <w:r w:rsidRPr="00826F82">
        <w:t xml:space="preserve"> </w:t>
      </w:r>
    </w:p>
    <w:p w14:paraId="5A437B53" w14:textId="77777777" w:rsidR="00FF1AFD" w:rsidRPr="00826F82" w:rsidRDefault="00FF1AFD" w:rsidP="00FF1AFD">
      <w:pPr>
        <w:ind w:left="720"/>
      </w:pPr>
      <w:r w:rsidRPr="00826F82">
        <w:t>Mitacs Accelerate (FR)</w:t>
      </w:r>
    </w:p>
    <w:p w14:paraId="3D014AE6" w14:textId="1E515BAF" w:rsidR="0093203A" w:rsidRDefault="00FF1AFD" w:rsidP="0093203A">
      <w:pPr>
        <w:ind w:left="720"/>
        <w:rPr>
          <w:lang w:val="fi-FI"/>
        </w:rPr>
      </w:pPr>
      <w:r w:rsidRPr="0093203A">
        <w:rPr>
          <w:lang w:val="fi-FI"/>
        </w:rPr>
        <w:t>Sakari Alhopuuro Säätiö</w:t>
      </w:r>
      <w:r w:rsidR="0093203A" w:rsidRPr="0093203A">
        <w:rPr>
          <w:lang w:val="fi-FI"/>
        </w:rPr>
        <w:t xml:space="preserve"> </w:t>
      </w:r>
      <w:r w:rsidRPr="0093203A">
        <w:rPr>
          <w:lang w:val="fi-FI"/>
        </w:rPr>
        <w:t>(CGR)</w:t>
      </w:r>
    </w:p>
    <w:p w14:paraId="015302B7" w14:textId="365E5474" w:rsidR="0036057B" w:rsidRPr="00974034" w:rsidRDefault="00974034" w:rsidP="0093203A">
      <w:pPr>
        <w:ind w:left="720"/>
        <w:rPr>
          <w:lang w:val="fi-FI"/>
        </w:rPr>
      </w:pPr>
      <w:r w:rsidRPr="00974034">
        <w:rPr>
          <w:lang w:val="fi-FI"/>
        </w:rPr>
        <w:t>Suomen Kulttuurirahasto</w:t>
      </w:r>
      <w:r>
        <w:rPr>
          <w:lang w:val="fi-FI"/>
        </w:rPr>
        <w:t>: grant</w:t>
      </w:r>
      <w:r w:rsidRPr="00974034">
        <w:rPr>
          <w:lang w:val="fi-FI"/>
        </w:rPr>
        <w:t xml:space="preserve"> </w:t>
      </w:r>
      <w:r w:rsidR="00E54F31" w:rsidRPr="00974034">
        <w:rPr>
          <w:lang w:val="fi-FI"/>
        </w:rPr>
        <w:t>00220879</w:t>
      </w:r>
      <w:r w:rsidRPr="00974034">
        <w:rPr>
          <w:lang w:val="fi-FI"/>
        </w:rPr>
        <w:t xml:space="preserve"> (CGR)</w:t>
      </w:r>
    </w:p>
    <w:p w14:paraId="2E052BC7" w14:textId="77777777" w:rsidR="00FF1AFD" w:rsidRDefault="00FF1AFD" w:rsidP="00FF1AFD">
      <w:pPr>
        <w:ind w:left="720"/>
      </w:pPr>
      <w:r w:rsidRPr="00826F82">
        <w:t>European commission Horizon 2020 Marie Skłodowska-Curie Actions: grant 882221 (SM) and grant</w:t>
      </w:r>
      <w:r w:rsidRPr="00826F82">
        <w:rPr>
          <w:b/>
        </w:rPr>
        <w:t xml:space="preserve"> </w:t>
      </w:r>
      <w:r w:rsidRPr="00826F82">
        <w:t>101024579 (FR)</w:t>
      </w:r>
    </w:p>
    <w:p w14:paraId="502BB361" w14:textId="68B7D045" w:rsidR="00974034" w:rsidRPr="00826F82" w:rsidRDefault="00974034" w:rsidP="00FF1AFD">
      <w:pPr>
        <w:ind w:left="720"/>
      </w:pPr>
      <w:r>
        <w:t>Biodiversa+</w:t>
      </w:r>
      <w:r w:rsidR="00935E8B">
        <w:t xml:space="preserve"> 2021: grant DarCo (SM)</w:t>
      </w:r>
    </w:p>
    <w:p w14:paraId="176D3D46" w14:textId="77777777" w:rsidR="00FF1AFD" w:rsidRPr="00826F82" w:rsidRDefault="00FF1AFD" w:rsidP="00FF1AFD">
      <w:pPr>
        <w:ind w:left="720"/>
        <w:rPr>
          <w:b/>
        </w:rPr>
      </w:pPr>
      <w:r w:rsidRPr="00826F82">
        <w:rPr>
          <w:b/>
        </w:rPr>
        <w:t xml:space="preserve"> </w:t>
      </w:r>
    </w:p>
    <w:p w14:paraId="54D460F3" w14:textId="77777777" w:rsidR="00FF1AFD" w:rsidRPr="00826F82" w:rsidRDefault="00FF1AFD" w:rsidP="00FF1AFD">
      <w:pPr>
        <w:ind w:left="720"/>
        <w:rPr>
          <w:b/>
        </w:rPr>
      </w:pPr>
      <w:r w:rsidRPr="00826F82">
        <w:rPr>
          <w:b/>
        </w:rPr>
        <w:t>Author contributions:</w:t>
      </w:r>
    </w:p>
    <w:p w14:paraId="72981ECB" w14:textId="77777777" w:rsidR="00FF1AFD" w:rsidRPr="00826F82" w:rsidRDefault="00FF1AFD" w:rsidP="00FF1AFD">
      <w:pPr>
        <w:ind w:left="720"/>
      </w:pPr>
      <w:r w:rsidRPr="00826F82">
        <w:t xml:space="preserve">        </w:t>
      </w:r>
      <w:r w:rsidRPr="00826F82">
        <w:tab/>
        <w:t>Conceptualization: FR, SM, EAN</w:t>
      </w:r>
    </w:p>
    <w:p w14:paraId="50E24DC0" w14:textId="77777777" w:rsidR="00FF1AFD" w:rsidRPr="00826F82" w:rsidRDefault="00FF1AFD" w:rsidP="00FF1AFD">
      <w:pPr>
        <w:ind w:left="720"/>
      </w:pPr>
      <w:r w:rsidRPr="00826F82">
        <w:t xml:space="preserve">        </w:t>
      </w:r>
      <w:r w:rsidRPr="00826F82">
        <w:tab/>
        <w:t>Methodology: CGR, SM, FR</w:t>
      </w:r>
    </w:p>
    <w:p w14:paraId="14CDB045" w14:textId="77777777" w:rsidR="00FF1AFD" w:rsidRPr="00826F82" w:rsidRDefault="00FF1AFD" w:rsidP="00FF1AFD">
      <w:pPr>
        <w:ind w:left="720"/>
      </w:pPr>
      <w:r w:rsidRPr="00826F82">
        <w:t xml:space="preserve">        </w:t>
      </w:r>
      <w:r w:rsidRPr="00826F82">
        <w:tab/>
        <w:t>Investigation: FR, CGR, SM</w:t>
      </w:r>
    </w:p>
    <w:p w14:paraId="31F001A9" w14:textId="17853660" w:rsidR="00FF1AFD" w:rsidRPr="00826F82" w:rsidRDefault="00FF1AFD" w:rsidP="00FF1AFD">
      <w:pPr>
        <w:ind w:left="720"/>
      </w:pPr>
      <w:r w:rsidRPr="00826F82">
        <w:t xml:space="preserve">        </w:t>
      </w:r>
      <w:r w:rsidRPr="00826F82">
        <w:tab/>
        <w:t>Visualization: CGR</w:t>
      </w:r>
      <w:r w:rsidR="00935E8B">
        <w:t>, SM</w:t>
      </w:r>
    </w:p>
    <w:p w14:paraId="5F7C8BE1" w14:textId="3CBD6008" w:rsidR="00FF1AFD" w:rsidRPr="00826F82" w:rsidRDefault="00FF1AFD" w:rsidP="00FF1AFD">
      <w:pPr>
        <w:ind w:left="720"/>
      </w:pPr>
      <w:r w:rsidRPr="00826F82">
        <w:t xml:space="preserve">        </w:t>
      </w:r>
      <w:r w:rsidRPr="00826F82">
        <w:tab/>
        <w:t>Supervision: SM</w:t>
      </w:r>
      <w:r w:rsidR="007808DE">
        <w:t>, EAN</w:t>
      </w:r>
    </w:p>
    <w:p w14:paraId="480F2EA0" w14:textId="77777777" w:rsidR="00FF1AFD" w:rsidRPr="00826F82" w:rsidRDefault="00FF1AFD" w:rsidP="00FF1AFD">
      <w:pPr>
        <w:ind w:left="720"/>
      </w:pPr>
      <w:r w:rsidRPr="00826F82">
        <w:t xml:space="preserve">        </w:t>
      </w:r>
      <w:r w:rsidRPr="00826F82">
        <w:tab/>
        <w:t>Writing—original draft: FR, CGR, SM</w:t>
      </w:r>
    </w:p>
    <w:p w14:paraId="097C7B95" w14:textId="77777777" w:rsidR="00FF1AFD" w:rsidRPr="00826F82" w:rsidRDefault="00FF1AFD" w:rsidP="00FF1AFD">
      <w:pPr>
        <w:ind w:left="720"/>
      </w:pPr>
      <w:r w:rsidRPr="00826F82">
        <w:t xml:space="preserve">        </w:t>
      </w:r>
      <w:r w:rsidRPr="00826F82">
        <w:tab/>
        <w:t xml:space="preserve">Writing—review &amp; editing: FR, SM, CGR, </w:t>
      </w:r>
      <w:ins w:id="1055" w:author="Roza, Caio G" w:date="2023-04-06T23:06:00Z">
        <w:r w:rsidR="00E3641A" w:rsidRPr="00E91065">
          <w:rPr>
            <w:highlight w:val="yellow"/>
          </w:rPr>
          <w:t xml:space="preserve">EAN, MR, </w:t>
        </w:r>
      </w:ins>
      <w:r w:rsidRPr="00826F82">
        <w:t xml:space="preserve">EJH, JMML, </w:t>
      </w:r>
      <w:del w:id="1056" w:author="Roza, Caio G" w:date="2023-04-06T23:06:00Z">
        <w:r w:rsidRPr="00826F82">
          <w:delText xml:space="preserve">EAN, MR, </w:delText>
        </w:r>
      </w:del>
      <w:r w:rsidRPr="00826F82">
        <w:t>GND</w:t>
      </w:r>
    </w:p>
    <w:p w14:paraId="079DB33D" w14:textId="77777777" w:rsidR="00FF1AFD" w:rsidRPr="00826F82" w:rsidRDefault="00FF1AFD" w:rsidP="00FF1AFD">
      <w:pPr>
        <w:ind w:left="720"/>
      </w:pPr>
      <w:r w:rsidRPr="00826F82">
        <w:t xml:space="preserve"> </w:t>
      </w:r>
    </w:p>
    <w:p w14:paraId="47F1CFCD" w14:textId="77777777" w:rsidR="00FF1AFD" w:rsidRPr="00826F82" w:rsidRDefault="00FF1AFD" w:rsidP="00FF1AFD">
      <w:pPr>
        <w:ind w:left="720"/>
      </w:pPr>
      <w:r w:rsidRPr="00826F82">
        <w:rPr>
          <w:b/>
        </w:rPr>
        <w:t>Competing interests:</w:t>
      </w:r>
      <w:r w:rsidRPr="00826F82">
        <w:t xml:space="preserve"> All authors declare they have no competing interests.</w:t>
      </w:r>
    </w:p>
    <w:p w14:paraId="22BDBE7F" w14:textId="77777777" w:rsidR="00FF1AFD" w:rsidRPr="00826F82" w:rsidRDefault="00FF1AFD" w:rsidP="00FF1AFD">
      <w:pPr>
        <w:ind w:left="720"/>
        <w:rPr>
          <w:b/>
        </w:rPr>
      </w:pPr>
      <w:r w:rsidRPr="00826F82">
        <w:rPr>
          <w:b/>
        </w:rPr>
        <w:t xml:space="preserve"> </w:t>
      </w:r>
    </w:p>
    <w:p w14:paraId="6441CB80" w14:textId="77777777" w:rsidR="00FF1AFD" w:rsidRPr="00826F82" w:rsidRDefault="00FF1AFD" w:rsidP="00FF1AFD">
      <w:pPr>
        <w:ind w:left="720"/>
      </w:pPr>
      <w:r w:rsidRPr="00826F82">
        <w:rPr>
          <w:b/>
        </w:rPr>
        <w:t>Data and materials availability:</w:t>
      </w:r>
      <w:r w:rsidRPr="00826F82">
        <w:t xml:space="preserve"> All data used in this manuscript is available at a Figshare repository &lt;link&gt;. Code used to run analysis is available at a Github repository &lt;link&gt;. Links will be provided should the manuscript be accepted.</w:t>
      </w:r>
    </w:p>
    <w:p w14:paraId="4B28E4A3" w14:textId="77777777" w:rsidR="00FF1AFD" w:rsidRPr="00826F82" w:rsidRDefault="00FF1AFD" w:rsidP="00FF1AFD">
      <w:pPr>
        <w:ind w:left="1440" w:hanging="720"/>
        <w:rPr>
          <w:b/>
        </w:rPr>
      </w:pPr>
      <w:r w:rsidRPr="00826F82">
        <w:rPr>
          <w:b/>
        </w:rPr>
        <w:t xml:space="preserve"> </w:t>
      </w:r>
    </w:p>
    <w:p w14:paraId="2134D63E" w14:textId="77777777" w:rsidR="008A69ED" w:rsidRPr="00826F82" w:rsidRDefault="008A69ED">
      <w:pPr>
        <w:rPr>
          <w:b/>
        </w:rPr>
      </w:pPr>
      <w:r w:rsidRPr="00826F82">
        <w:rPr>
          <w:b/>
        </w:rPr>
        <w:br w:type="page"/>
      </w:r>
    </w:p>
    <w:p w14:paraId="7AD813B5" w14:textId="76AE8BC4" w:rsidR="00FF1AFD" w:rsidRPr="00826F82" w:rsidRDefault="00FF1AFD" w:rsidP="00FF1AFD">
      <w:pPr>
        <w:ind w:left="1440" w:hanging="720"/>
        <w:rPr>
          <w:b/>
        </w:rPr>
      </w:pPr>
      <w:r w:rsidRPr="00826F82">
        <w:rPr>
          <w:b/>
        </w:rPr>
        <w:lastRenderedPageBreak/>
        <w:t>Figures and Tables</w:t>
      </w:r>
    </w:p>
    <w:p w14:paraId="4E79066E" w14:textId="104E1E19" w:rsidR="00FF1AFD" w:rsidRPr="00826F82" w:rsidRDefault="00FF1AFD" w:rsidP="00EF7849">
      <w:pPr>
        <w:ind w:left="709" w:firstLine="11"/>
        <w:rPr>
          <w:b/>
        </w:rPr>
      </w:pPr>
      <w:r w:rsidRPr="00826F82">
        <w:rPr>
          <w:b/>
        </w:rPr>
        <w:t xml:space="preserve"> </w:t>
      </w:r>
      <w:r w:rsidR="00EF7849">
        <w:rPr>
          <w:b/>
          <w:noProof/>
        </w:rPr>
        <w:drawing>
          <wp:inline distT="0" distB="0" distL="0" distR="0" wp14:anchorId="1FE54E4B" wp14:editId="10DDC29E">
            <wp:extent cx="5998845" cy="5501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15">
                      <a:extLst>
                        <a:ext uri="{28A0092B-C50C-407E-A947-70E740481C1C}">
                          <a14:useLocalDpi xmlns:a14="http://schemas.microsoft.com/office/drawing/2010/main" val="0"/>
                        </a:ext>
                      </a:extLst>
                    </a:blip>
                    <a:stretch>
                      <a:fillRect/>
                    </a:stretch>
                  </pic:blipFill>
                  <pic:spPr>
                    <a:xfrm>
                      <a:off x="0" y="0"/>
                      <a:ext cx="5998845" cy="5501640"/>
                    </a:xfrm>
                    <a:prstGeom prst="rect">
                      <a:avLst/>
                    </a:prstGeom>
                  </pic:spPr>
                </pic:pic>
              </a:graphicData>
            </a:graphic>
          </wp:inline>
        </w:drawing>
      </w:r>
    </w:p>
    <w:p w14:paraId="13F89796" w14:textId="5B5F2861" w:rsidR="00FF1AFD" w:rsidRPr="00826F82" w:rsidRDefault="00FF1AFD" w:rsidP="00FF1AFD">
      <w:pPr>
        <w:spacing w:before="120"/>
        <w:ind w:left="2160" w:hanging="720"/>
      </w:pPr>
      <w:r w:rsidRPr="00826F82">
        <w:rPr>
          <w:b/>
        </w:rPr>
        <w:t xml:space="preserve">Fig. 1. Analytical roadmap. </w:t>
      </w:r>
      <w:r w:rsidRPr="00826F82">
        <w:t>Summary illustrating the different sections that compose our synthesis on ecological complexity.</w:t>
      </w:r>
      <w:ins w:id="1057" w:author="Roza, Caio G" w:date="2023-04-06T23:06:00Z">
        <w:r w:rsidR="00936E04">
          <w:t xml:space="preserve"> </w:t>
        </w:r>
        <w:r w:rsidR="00936E04" w:rsidRPr="00E91065">
          <w:rPr>
            <w:highlight w:val="yellow"/>
          </w:rPr>
          <w:t>TS=Topic, WC=Web of Science Categories, TI=Title, AK=Author Keywords.</w:t>
        </w:r>
      </w:ins>
    </w:p>
    <w:p w14:paraId="6C9D097F" w14:textId="0D1CDD49" w:rsidR="00FF1AFD" w:rsidRPr="00826F82" w:rsidRDefault="00FF1AFD" w:rsidP="00FF1AFD">
      <w:pPr>
        <w:spacing w:before="120"/>
        <w:ind w:left="2160" w:hanging="720"/>
      </w:pPr>
    </w:p>
    <w:p w14:paraId="42DBFF01" w14:textId="77777777" w:rsidR="00FF1AFD" w:rsidRPr="00826F82" w:rsidRDefault="00FF1AFD" w:rsidP="00FF1AFD">
      <w:pPr>
        <w:spacing w:before="120"/>
        <w:ind w:left="2160" w:hanging="720"/>
      </w:pPr>
    </w:p>
    <w:p w14:paraId="2E3D4CF8" w14:textId="368C5691" w:rsidR="00FF1AFD" w:rsidRPr="00826F82" w:rsidRDefault="00FF1AFD" w:rsidP="00FF1AFD">
      <w:pPr>
        <w:spacing w:before="120"/>
        <w:ind w:left="2160" w:hanging="720"/>
        <w:rPr>
          <w:b/>
        </w:rPr>
      </w:pPr>
      <w:r w:rsidRPr="00826F82">
        <w:rPr>
          <w:noProof/>
        </w:rPr>
        <w:lastRenderedPageBreak/>
        <w:drawing>
          <wp:inline distT="0" distB="0" distL="0" distR="0" wp14:anchorId="40E1BA3D" wp14:editId="453CA518">
            <wp:extent cx="5998845" cy="2397125"/>
            <wp:effectExtent l="0" t="0" r="0" b="3175"/>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516"/>
                    <a:stretch>
                      <a:fillRect/>
                    </a:stretch>
                  </pic:blipFill>
                  <pic:spPr>
                    <a:xfrm>
                      <a:off x="0" y="0"/>
                      <a:ext cx="5998845" cy="2397125"/>
                    </a:xfrm>
                    <a:prstGeom prst="rect">
                      <a:avLst/>
                    </a:prstGeom>
                  </pic:spPr>
                </pic:pic>
              </a:graphicData>
            </a:graphic>
          </wp:inline>
        </w:drawing>
      </w:r>
    </w:p>
    <w:p w14:paraId="0CD294F8" w14:textId="0096C024" w:rsidR="00FF1AFD" w:rsidRPr="00826F82" w:rsidRDefault="00FF1AFD" w:rsidP="00FF1AFD">
      <w:pPr>
        <w:spacing w:before="120"/>
        <w:ind w:left="2160" w:hanging="720"/>
      </w:pPr>
      <w:r w:rsidRPr="00826F82">
        <w:rPr>
          <w:b/>
        </w:rPr>
        <w:t>Fig. 2.</w:t>
      </w:r>
      <w:r w:rsidRPr="00826F82">
        <w:t xml:space="preserve"> </w:t>
      </w:r>
      <w:r w:rsidRPr="00826F82">
        <w:rPr>
          <w:b/>
        </w:rPr>
        <w:t>The study of ecological complexity in space and time.</w:t>
      </w:r>
      <w:r w:rsidRPr="00826F82">
        <w:t xml:space="preserve"> a) Global network of collaborations </w:t>
      </w:r>
      <w:ins w:id="1058" w:author="Roza, Caio G" w:date="2023-04-06T23:06:00Z">
        <w:r w:rsidR="009D3877" w:rsidRPr="00E91065">
          <w:rPr>
            <w:highlight w:val="yellow"/>
          </w:rPr>
          <w:t>including</w:t>
        </w:r>
      </w:ins>
      <w:del w:id="1059" w:author="Roza, Caio G" w:date="2023-04-06T23:06:00Z">
        <w:r w:rsidRPr="00826F82">
          <w:delText>considering</w:delText>
        </w:r>
      </w:del>
      <w:r w:rsidRPr="00826F82">
        <w:t xml:space="preserve"> all</w:t>
      </w:r>
      <w:del w:id="1060" w:author="Roza, Caio G" w:date="2023-04-06T23:06:00Z">
        <w:r w:rsidRPr="00826F82">
          <w:delText xml:space="preserve"> the</w:delText>
        </w:r>
      </w:del>
      <w:r w:rsidRPr="00826F82">
        <w:t xml:space="preserve"> authors from the articles that referred to “ecological complexity” in their title or keywords (n = </w:t>
      </w:r>
      <w:ins w:id="1061" w:author="Roza, Caio G" w:date="2023-04-06T23:06:00Z">
        <w:r w:rsidR="00CC4F6A" w:rsidRPr="00E91065">
          <w:rPr>
            <w:highlight w:val="yellow"/>
          </w:rPr>
          <w:t>172</w:t>
        </w:r>
      </w:ins>
      <w:del w:id="1062" w:author="Roza, Caio G" w:date="2023-04-06T23:06:00Z">
        <w:r w:rsidRPr="00826F82">
          <w:delText>188</w:delText>
        </w:r>
      </w:del>
      <w:r w:rsidRPr="00826F82">
        <w:t xml:space="preserve">). Points represent researchers’ affiliation addresses, </w:t>
      </w:r>
      <w:ins w:id="1063" w:author="Roza, Caio G" w:date="2023-04-06T23:06:00Z">
        <w:r w:rsidR="009D3877" w:rsidRPr="00E91065">
          <w:rPr>
            <w:highlight w:val="yellow"/>
          </w:rPr>
          <w:t>and</w:t>
        </w:r>
      </w:ins>
      <w:del w:id="1064" w:author="Roza, Caio G" w:date="2023-04-06T23:06:00Z">
        <w:r w:rsidRPr="00826F82">
          <w:delText>whereas</w:delText>
        </w:r>
      </w:del>
      <w:r w:rsidRPr="00826F82">
        <w:t xml:space="preserve"> lines indicate collaboration between authors. b) Cumulative production (from 1970 to 2021) between articles mentioning “complexity” in their titles and </w:t>
      </w:r>
      <w:ins w:id="1065" w:author="Roza, Caio G" w:date="2023-04-06T23:06:00Z">
        <w:r w:rsidRPr="00826F82">
          <w:t>abstract</w:t>
        </w:r>
        <w:r w:rsidR="009D3877" w:rsidRPr="00E91065">
          <w:rPr>
            <w:highlight w:val="yellow"/>
          </w:rPr>
          <w:t>s</w:t>
        </w:r>
        <w:r w:rsidRPr="00826F82">
          <w:t xml:space="preserve"> </w:t>
        </w:r>
        <w:r w:rsidR="009D3877" w:rsidRPr="00E91065">
          <w:rPr>
            <w:highlight w:val="yellow"/>
          </w:rPr>
          <w:t>including</w:t>
        </w:r>
      </w:ins>
      <w:del w:id="1066" w:author="Roza, Caio G" w:date="2023-04-06T23:06:00Z">
        <w:r w:rsidRPr="00826F82">
          <w:delText>abstract considering</w:delText>
        </w:r>
      </w:del>
      <w:r w:rsidRPr="00826F82">
        <w:t xml:space="preserve"> all </w:t>
      </w:r>
      <w:del w:id="1067" w:author="Roza, Caio G" w:date="2023-04-06T23:06:00Z">
        <w:r w:rsidRPr="00826F82">
          <w:delText xml:space="preserve">the </w:delText>
        </w:r>
      </w:del>
      <w:r w:rsidRPr="00826F82">
        <w:t>scientific fields (gray line</w:t>
      </w:r>
      <w:ins w:id="1068" w:author="Roza, Caio G" w:date="2023-04-06T23:06:00Z">
        <w:r w:rsidRPr="00826F82">
          <w:t>)</w:t>
        </w:r>
        <w:r w:rsidR="009D3877" w:rsidRPr="00E91065">
          <w:rPr>
            <w:highlight w:val="yellow"/>
          </w:rPr>
          <w:t>,</w:t>
        </w:r>
      </w:ins>
      <w:del w:id="1069" w:author="Roza, Caio G" w:date="2023-04-06T23:06:00Z">
        <w:r w:rsidRPr="00826F82">
          <w:delText>)</w:delText>
        </w:r>
      </w:del>
      <w:r w:rsidRPr="00826F82">
        <w:t xml:space="preserve"> and separately</w:t>
      </w:r>
      <w:ins w:id="1070" w:author="Roza, Caio G" w:date="2023-04-06T23:06:00Z">
        <w:r w:rsidR="009D3877" w:rsidRPr="00E91065">
          <w:rPr>
            <w:highlight w:val="yellow"/>
          </w:rPr>
          <w:t>,</w:t>
        </w:r>
      </w:ins>
      <w:r w:rsidRPr="00826F82">
        <w:t xml:space="preserve"> for</w:t>
      </w:r>
      <w:del w:id="1071" w:author="Roza, Caio G" w:date="2023-04-06T23:06:00Z">
        <w:r w:rsidRPr="00826F82">
          <w:delText xml:space="preserve"> the</w:delText>
        </w:r>
      </w:del>
      <w:r w:rsidRPr="00826F82">
        <w:t xml:space="preserve"> ecology and environmental sciences, as approximated by the search term “ecological complexity” (red line).</w:t>
      </w:r>
    </w:p>
    <w:p w14:paraId="11DD4F8F" w14:textId="7D2EB655" w:rsidR="008A69ED" w:rsidRPr="00826F82" w:rsidRDefault="008A69ED">
      <w:r w:rsidRPr="00826F82">
        <w:br w:type="page"/>
      </w:r>
    </w:p>
    <w:p w14:paraId="0415DA7C" w14:textId="77777777" w:rsidR="005259BD" w:rsidRPr="00826F82" w:rsidRDefault="005259BD" w:rsidP="00FF1AFD">
      <w:pPr>
        <w:spacing w:before="120"/>
        <w:ind w:left="2160" w:hanging="720"/>
      </w:pPr>
    </w:p>
    <w:p w14:paraId="53FC4AD2" w14:textId="49152810" w:rsidR="00FF1AFD" w:rsidRPr="00826F82" w:rsidRDefault="00FF1AFD" w:rsidP="00FF1AFD">
      <w:pPr>
        <w:spacing w:before="120"/>
        <w:ind w:left="2160" w:hanging="720"/>
      </w:pPr>
      <w:r w:rsidRPr="00826F82">
        <w:rPr>
          <w:noProof/>
        </w:rPr>
        <w:drawing>
          <wp:inline distT="0" distB="0" distL="0" distR="0" wp14:anchorId="4BAECEEB" wp14:editId="02BC068A">
            <wp:extent cx="5998845" cy="3361055"/>
            <wp:effectExtent l="0" t="0" r="0" b="444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17"/>
                    <a:stretch>
                      <a:fillRect/>
                    </a:stretch>
                  </pic:blipFill>
                  <pic:spPr>
                    <a:xfrm>
                      <a:off x="0" y="0"/>
                      <a:ext cx="5998845" cy="3361055"/>
                    </a:xfrm>
                    <a:prstGeom prst="rect">
                      <a:avLst/>
                    </a:prstGeom>
                  </pic:spPr>
                </pic:pic>
              </a:graphicData>
            </a:graphic>
          </wp:inline>
        </w:drawing>
      </w:r>
    </w:p>
    <w:p w14:paraId="05A9AC23" w14:textId="77777777" w:rsidR="00FF1AFD" w:rsidRPr="00826F82" w:rsidRDefault="00FF1AFD" w:rsidP="00FF1AFD">
      <w:pPr>
        <w:spacing w:before="120"/>
        <w:ind w:left="2160" w:hanging="720"/>
      </w:pPr>
    </w:p>
    <w:p w14:paraId="593D7D7A" w14:textId="2C870D03" w:rsidR="00FF1AFD" w:rsidRPr="00826F82" w:rsidRDefault="00FF1AFD" w:rsidP="00FF1AFD">
      <w:pPr>
        <w:spacing w:before="120"/>
        <w:ind w:left="2120" w:hanging="700"/>
      </w:pPr>
      <w:r w:rsidRPr="00826F82">
        <w:rPr>
          <w:b/>
        </w:rPr>
        <w:t>Fig. 3.</w:t>
      </w:r>
      <w:r w:rsidRPr="00826F82">
        <w:t xml:space="preserve"> </w:t>
      </w:r>
      <w:r w:rsidRPr="00826F82">
        <w:rPr>
          <w:b/>
        </w:rPr>
        <w:t xml:space="preserve">Comparison between </w:t>
      </w:r>
      <w:r w:rsidRPr="00826F82">
        <w:rPr>
          <w:b/>
          <w:i/>
        </w:rPr>
        <w:t xml:space="preserve">control </w:t>
      </w:r>
      <w:r w:rsidRPr="00826F82">
        <w:rPr>
          <w:b/>
        </w:rPr>
        <w:t xml:space="preserve">and </w:t>
      </w:r>
      <w:r w:rsidRPr="00826F82">
        <w:rPr>
          <w:b/>
          <w:i/>
        </w:rPr>
        <w:t xml:space="preserve">complexity </w:t>
      </w:r>
      <w:r w:rsidRPr="00826F82">
        <w:rPr>
          <w:b/>
        </w:rPr>
        <w:t xml:space="preserve">articles. </w:t>
      </w:r>
      <w:r w:rsidRPr="00826F82">
        <w:t xml:space="preserve">Comparison between </w:t>
      </w:r>
      <w:r w:rsidRPr="00826F82">
        <w:rPr>
          <w:i/>
        </w:rPr>
        <w:t>control</w:t>
      </w:r>
      <w:r w:rsidRPr="00826F82">
        <w:t xml:space="preserve"> (gray) and </w:t>
      </w:r>
      <w:r w:rsidRPr="00826F82">
        <w:rPr>
          <w:i/>
        </w:rPr>
        <w:t>complexity</w:t>
      </w:r>
      <w:r w:rsidRPr="00826F82">
        <w:t xml:space="preserve"> (red) </w:t>
      </w:r>
      <w:ins w:id="1072" w:author="Roza, Caio G" w:date="2023-04-06T23:06:00Z">
        <w:r w:rsidR="00363DBB" w:rsidRPr="00E91065">
          <w:rPr>
            <w:highlight w:val="yellow"/>
          </w:rPr>
          <w:t>groups</w:t>
        </w:r>
      </w:ins>
      <w:del w:id="1073" w:author="Roza, Caio G" w:date="2023-04-06T23:06:00Z">
        <w:r w:rsidRPr="00826F82">
          <w:delText>articles</w:delText>
        </w:r>
      </w:del>
      <w:r w:rsidRPr="00826F82">
        <w:t xml:space="preserve"> considering the features retrieved by the systematic mapping (listed in Table 1). The</w:t>
      </w:r>
      <w:r w:rsidRPr="00826F82">
        <w:rPr>
          <w:i/>
        </w:rPr>
        <w:t xml:space="preserve"> control</w:t>
      </w:r>
      <w:r w:rsidRPr="00826F82">
        <w:t xml:space="preserve"> group </w:t>
      </w:r>
      <w:del w:id="1074" w:author="Roza, Caio G" w:date="2023-04-06T23:06:00Z">
        <w:r w:rsidRPr="00826F82">
          <w:delText>(</w:delText>
        </w:r>
        <w:r w:rsidRPr="00826F82">
          <w:rPr>
            <w:i/>
          </w:rPr>
          <w:delText>n</w:delText>
        </w:r>
        <w:r w:rsidRPr="00826F82">
          <w:delText xml:space="preserve"> = 176) </w:delText>
        </w:r>
      </w:del>
      <w:r w:rsidRPr="00826F82">
        <w:t xml:space="preserve">includes articles randomly selected from the ecological literature and the </w:t>
      </w:r>
      <w:r w:rsidRPr="00826F82">
        <w:rPr>
          <w:i/>
        </w:rPr>
        <w:t>complexity</w:t>
      </w:r>
      <w:r w:rsidRPr="00826F82">
        <w:t xml:space="preserve"> group </w:t>
      </w:r>
      <w:del w:id="1075" w:author="Roza, Caio G" w:date="2023-04-06T23:06:00Z">
        <w:r w:rsidRPr="00826F82">
          <w:delText>(</w:delText>
        </w:r>
        <w:r w:rsidRPr="00826F82">
          <w:rPr>
            <w:i/>
          </w:rPr>
          <w:delText>n</w:delText>
        </w:r>
        <w:r w:rsidRPr="00826F82">
          <w:delText xml:space="preserve"> = 170) </w:delText>
        </w:r>
      </w:del>
      <w:r w:rsidRPr="00826F82">
        <w:t xml:space="preserve">includes articles explicitly referring to ‘ecological complexity’ in their title or keywords. </w:t>
      </w:r>
      <w:ins w:id="1076" w:author="Roza, Caio G" w:date="2023-04-06T23:06:00Z">
        <w:r w:rsidR="00A26F3F" w:rsidRPr="00E91065">
          <w:rPr>
            <w:highlight w:val="yellow"/>
          </w:rPr>
          <w:t xml:space="preserve">Note that </w:t>
        </w:r>
        <w:r w:rsidR="00353C22" w:rsidRPr="00E91065">
          <w:rPr>
            <w:highlight w:val="yellow"/>
          </w:rPr>
          <w:t>six articles (</w:t>
        </w:r>
        <w:r w:rsidR="00353C22" w:rsidRPr="00E91065">
          <w:rPr>
            <w:i/>
            <w:iCs/>
            <w:highlight w:val="yellow"/>
          </w:rPr>
          <w:t>control</w:t>
        </w:r>
        <w:r w:rsidR="00353C22" w:rsidRPr="00E91065">
          <w:rPr>
            <w:highlight w:val="yellow"/>
          </w:rPr>
          <w:t xml:space="preserve"> = 4, </w:t>
        </w:r>
        <w:r w:rsidR="00353C22" w:rsidRPr="00E91065">
          <w:rPr>
            <w:i/>
            <w:iCs/>
            <w:highlight w:val="yellow"/>
          </w:rPr>
          <w:t>complexity</w:t>
        </w:r>
        <w:r w:rsidR="00353C22" w:rsidRPr="00E91065">
          <w:rPr>
            <w:highlight w:val="yellow"/>
          </w:rPr>
          <w:t xml:space="preserve"> = 2)</w:t>
        </w:r>
        <w:r w:rsidRPr="00826F82">
          <w:t xml:space="preserve"> </w:t>
        </w:r>
        <w:r w:rsidR="00353C22" w:rsidRPr="00E91065">
          <w:rPr>
            <w:highlight w:val="yellow"/>
          </w:rPr>
          <w:t xml:space="preserve">did not include any of the features described in Table 1, and were excluded from the analysis. </w:t>
        </w:r>
      </w:ins>
      <w:r w:rsidRPr="00826F82">
        <w:t xml:space="preserve">(a) The richness of features of each article and (b) the exponential of the Shannon entropy calculated on relative frequency of feature usage were significantly higher in the </w:t>
      </w:r>
      <w:r w:rsidRPr="00826F82">
        <w:rPr>
          <w:i/>
        </w:rPr>
        <w:t>complexity</w:t>
      </w:r>
      <w:r w:rsidRPr="00826F82">
        <w:t xml:space="preserve"> articles. (c) Study uniqueness (i.e., the distance from each article to its group median) was smaller in </w:t>
      </w:r>
      <w:r w:rsidRPr="00826F82">
        <w:rPr>
          <w:i/>
        </w:rPr>
        <w:t>complexity</w:t>
      </w:r>
      <w:r w:rsidRPr="00826F82">
        <w:t xml:space="preserve"> articles, indicating that these were typically more similar among themselves. (d) The relationship between study uniqueness and feature richness shows that articles mentioning fewer features were on average more distant from their group mean, suggesting that these features were rarely mentioned by other articles.</w:t>
      </w:r>
      <w:ins w:id="1077" w:author="Roza, Caio G" w:date="2023-04-06T23:06:00Z">
        <w:r w:rsidR="00936E04" w:rsidRPr="00E91065">
          <w:rPr>
            <w:highlight w:val="yellow"/>
          </w:rPr>
          <w:t xml:space="preserve"> </w:t>
        </w:r>
        <w:r w:rsidR="006F1369" w:rsidRPr="00E91065">
          <w:rPr>
            <w:highlight w:val="yellow"/>
          </w:rPr>
          <w:t xml:space="preserve">In panel (a-c), the data distributions are depicted with a kernel density plot </w:t>
        </w:r>
        <w:r w:rsidR="00363DBB" w:rsidRPr="00E91065">
          <w:rPr>
            <w:highlight w:val="yellow"/>
          </w:rPr>
          <w:t>with a dot representing the me</w:t>
        </w:r>
        <w:r w:rsidR="00E91065">
          <w:rPr>
            <w:highlight w:val="yellow"/>
          </w:rPr>
          <w:t>di</w:t>
        </w:r>
        <w:r w:rsidR="00363DBB" w:rsidRPr="00E91065">
          <w:rPr>
            <w:highlight w:val="yellow"/>
          </w:rPr>
          <w:t>an</w:t>
        </w:r>
        <w:commentRangeStart w:id="1078"/>
        <w:r w:rsidR="006F1369" w:rsidRPr="00E91065">
          <w:rPr>
            <w:highlight w:val="yellow"/>
          </w:rPr>
          <w:t xml:space="preserve"> value,</w:t>
        </w:r>
        <w:commentRangeEnd w:id="1078"/>
        <w:r w:rsidR="00363DBB" w:rsidRPr="00E91065">
          <w:rPr>
            <w:rStyle w:val="CommentReference"/>
            <w:highlight w:val="yellow"/>
          </w:rPr>
          <w:commentReference w:id="1078"/>
        </w:r>
        <w:r w:rsidR="006F1369" w:rsidRPr="00E91065">
          <w:rPr>
            <w:highlight w:val="yellow"/>
          </w:rPr>
          <w:t xml:space="preserve"> a box</w:t>
        </w:r>
        <w:r w:rsidR="00363DBB" w:rsidRPr="00E91065">
          <w:rPr>
            <w:highlight w:val="yellow"/>
          </w:rPr>
          <w:t xml:space="preserve">-and-whisker plot with outliers representing the minimum, Q1, median, Q3, and maximum with the length of 1.5 x the interquartile range.  </w:t>
        </w:r>
      </w:ins>
    </w:p>
    <w:p w14:paraId="540AF9F0" w14:textId="2CE03DEB" w:rsidR="00FF1AFD" w:rsidRPr="00826F82" w:rsidRDefault="00FF1AFD" w:rsidP="00FF1AFD">
      <w:pPr>
        <w:spacing w:before="120"/>
        <w:ind w:left="2120" w:hanging="700"/>
      </w:pPr>
      <w:r w:rsidRPr="00826F82">
        <w:rPr>
          <w:noProof/>
        </w:rPr>
        <w:lastRenderedPageBreak/>
        <w:drawing>
          <wp:inline distT="0" distB="0" distL="0" distR="0" wp14:anchorId="31B42621" wp14:editId="620D6E1F">
            <wp:extent cx="5998845" cy="3690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8"/>
                    <a:stretch>
                      <a:fillRect/>
                    </a:stretch>
                  </pic:blipFill>
                  <pic:spPr>
                    <a:xfrm>
                      <a:off x="0" y="0"/>
                      <a:ext cx="5998845" cy="3690620"/>
                    </a:xfrm>
                    <a:prstGeom prst="rect">
                      <a:avLst/>
                    </a:prstGeom>
                  </pic:spPr>
                </pic:pic>
              </a:graphicData>
            </a:graphic>
          </wp:inline>
        </w:drawing>
      </w:r>
    </w:p>
    <w:p w14:paraId="27038518" w14:textId="77777777" w:rsidR="00FF1AFD" w:rsidRPr="00826F82" w:rsidRDefault="00FF1AFD" w:rsidP="00FF1AFD">
      <w:pPr>
        <w:spacing w:before="120"/>
        <w:ind w:left="2120" w:hanging="700"/>
      </w:pPr>
      <w:r w:rsidRPr="00826F82">
        <w:t xml:space="preserve"> </w:t>
      </w:r>
    </w:p>
    <w:p w14:paraId="4D15A00B" w14:textId="2F4F4586" w:rsidR="00FF1AFD" w:rsidRPr="00826F82" w:rsidRDefault="00FF1AFD" w:rsidP="00FF1AFD">
      <w:pPr>
        <w:ind w:left="2120" w:hanging="700"/>
      </w:pPr>
      <w:r w:rsidRPr="00826F82">
        <w:rPr>
          <w:b/>
        </w:rPr>
        <w:t xml:space="preserve">Fig 4. Connections among complexity </w:t>
      </w:r>
      <w:ins w:id="1079" w:author="Roza, Caio G" w:date="2023-04-06T23:06:00Z">
        <w:r w:rsidR="008148A6" w:rsidRPr="00E91065">
          <w:rPr>
            <w:b/>
            <w:highlight w:val="yellow"/>
          </w:rPr>
          <w:t>features</w:t>
        </w:r>
      </w:ins>
      <w:del w:id="1080" w:author="Roza, Caio G" w:date="2023-04-06T23:06:00Z">
        <w:r w:rsidRPr="00826F82">
          <w:rPr>
            <w:b/>
          </w:rPr>
          <w:delText>articles</w:delText>
        </w:r>
      </w:del>
      <w:r w:rsidRPr="00826F82">
        <w:rPr>
          <w:b/>
        </w:rPr>
        <w:t xml:space="preserve"> in ecology</w:t>
      </w:r>
      <w:ins w:id="1081" w:author="Roza, Caio G" w:date="2023-04-06T23:06:00Z">
        <w:r w:rsidRPr="00826F82">
          <w:rPr>
            <w:b/>
          </w:rPr>
          <w:t>.</w:t>
        </w:r>
      </w:ins>
      <w:del w:id="1082" w:author="Roza, Caio G" w:date="2023-04-06T23:06:00Z">
        <w:r w:rsidRPr="00826F82">
          <w:rPr>
            <w:b/>
          </w:rPr>
          <w:delText xml:space="preserve"> based on its features.</w:delText>
        </w:r>
      </w:del>
      <w:r w:rsidRPr="00826F82">
        <w:rPr>
          <w:b/>
        </w:rPr>
        <w:t xml:space="preserve"> </w:t>
      </w:r>
      <w:r w:rsidRPr="00826F82">
        <w:t xml:space="preserve">This unipartite network shows the projection of a bipartite network </w:t>
      </w:r>
      <w:commentRangeStart w:id="1083"/>
      <w:r w:rsidRPr="00826F82">
        <w:t xml:space="preserve">linking complexity </w:t>
      </w:r>
      <w:del w:id="1084" w:author="Roza, Caio G" w:date="2023-04-06T23:06:00Z">
        <w:r w:rsidRPr="00826F82">
          <w:delText xml:space="preserve">articles through their usage of complexity </w:delText>
        </w:r>
      </w:del>
      <w:r w:rsidRPr="00826F82">
        <w:t>features (Table 1</w:t>
      </w:r>
      <w:ins w:id="1085" w:author="Roza, Caio G" w:date="2023-04-06T23:06:00Z">
        <w:r w:rsidR="008148A6" w:rsidRPr="00E91065">
          <w:rPr>
            <w:highlight w:val="yellow"/>
          </w:rPr>
          <w:t>) based on</w:t>
        </w:r>
        <w:r w:rsidRPr="00826F82">
          <w:t xml:space="preserve"> their </w:t>
        </w:r>
        <w:r w:rsidR="008148A6" w:rsidRPr="00E91065">
          <w:rPr>
            <w:highlight w:val="yellow"/>
          </w:rPr>
          <w:t xml:space="preserve">co-occurrence in the </w:t>
        </w:r>
        <w:r w:rsidR="00E3641A" w:rsidRPr="00E91065">
          <w:rPr>
            <w:highlight w:val="yellow"/>
          </w:rPr>
          <w:t>“</w:t>
        </w:r>
        <w:r w:rsidRPr="00826F82">
          <w:t>complexity</w:t>
        </w:r>
        <w:r w:rsidR="00E3641A" w:rsidRPr="00E91065">
          <w:rPr>
            <w:highlight w:val="yellow"/>
          </w:rPr>
          <w:t>” group of</w:t>
        </w:r>
        <w:r w:rsidRPr="00826F82">
          <w:t xml:space="preserve"> </w:t>
        </w:r>
        <w:commentRangeEnd w:id="1083"/>
        <w:r w:rsidR="008148A6" w:rsidRPr="00E91065">
          <w:rPr>
            <w:highlight w:val="yellow"/>
          </w:rPr>
          <w:t>articles</w:t>
        </w:r>
        <w:r w:rsidR="008148A6">
          <w:rPr>
            <w:rStyle w:val="CommentReference"/>
          </w:rPr>
          <w:commentReference w:id="1083"/>
        </w:r>
        <w:r w:rsidRPr="00826F82">
          <w:t>.</w:t>
        </w:r>
      </w:ins>
      <w:del w:id="1086" w:author="Roza, Caio G" w:date="2023-04-06T23:06:00Z">
        <w:r w:rsidRPr="00826F82">
          <w:delText>).</w:delText>
        </w:r>
      </w:del>
      <w:r w:rsidRPr="00826F82">
        <w:t xml:space="preserve"> Features (Nodes of the network) are shown with more red color indicating that features are more significantly associated with </w:t>
      </w:r>
      <w:ins w:id="1087" w:author="Roza, Caio G" w:date="2023-04-06T23:06:00Z">
        <w:r w:rsidR="008148A6" w:rsidRPr="00E91065">
          <w:rPr>
            <w:highlight w:val="yellow"/>
          </w:rPr>
          <w:t xml:space="preserve">the </w:t>
        </w:r>
      </w:ins>
      <w:r w:rsidRPr="00826F82">
        <w:t>complexity articles based on Indicator Species Analysis. Co-occurrence strength (edges) are represented by the sum of the edge weights of the adjacent edges of the node.</w:t>
      </w:r>
    </w:p>
    <w:p w14:paraId="0F2B0135" w14:textId="5A285999" w:rsidR="00FF1AFD" w:rsidRPr="00826F82" w:rsidRDefault="00FF1AFD" w:rsidP="00FF1AFD">
      <w:pPr>
        <w:ind w:left="2120" w:hanging="700"/>
      </w:pPr>
    </w:p>
    <w:p w14:paraId="59022017" w14:textId="51A3266C" w:rsidR="00624551" w:rsidRPr="00826F82" w:rsidRDefault="00624551" w:rsidP="00FF1AFD">
      <w:pPr>
        <w:ind w:left="2120" w:hanging="700"/>
      </w:pPr>
      <w:r w:rsidRPr="00826F82">
        <w:rPr>
          <w:noProof/>
        </w:rPr>
        <w:lastRenderedPageBreak/>
        <w:drawing>
          <wp:inline distT="0" distB="0" distL="0" distR="0" wp14:anchorId="7B05E801" wp14:editId="5F5914CB">
            <wp:extent cx="5998845" cy="3599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19" cstate="print">
                      <a:extLst>
                        <a:ext uri="{28A0092B-C50C-407E-A947-70E740481C1C}">
                          <a14:useLocalDpi xmlns:a14="http://schemas.microsoft.com/office/drawing/2010/main" val="0"/>
                        </a:ext>
                      </a:extLst>
                    </a:blip>
                    <a:stretch>
                      <a:fillRect/>
                    </a:stretch>
                  </pic:blipFill>
                  <pic:spPr>
                    <a:xfrm>
                      <a:off x="0" y="0"/>
                      <a:ext cx="5998845" cy="3599180"/>
                    </a:xfrm>
                    <a:prstGeom prst="rect">
                      <a:avLst/>
                    </a:prstGeom>
                  </pic:spPr>
                </pic:pic>
              </a:graphicData>
            </a:graphic>
          </wp:inline>
        </w:drawing>
      </w:r>
    </w:p>
    <w:p w14:paraId="51A993EC" w14:textId="59E8FF81" w:rsidR="005259BD" w:rsidRPr="00826F82" w:rsidRDefault="00FF1AFD" w:rsidP="00FF1AFD">
      <w:pPr>
        <w:ind w:left="1280"/>
      </w:pPr>
      <w:r w:rsidRPr="00826F82">
        <w:rPr>
          <w:b/>
        </w:rPr>
        <w:t>Fig 5.</w:t>
      </w:r>
      <w:r w:rsidRPr="00826F82">
        <w:t xml:space="preserve"> </w:t>
      </w:r>
      <w:r w:rsidRPr="00826F82">
        <w:rPr>
          <w:b/>
        </w:rPr>
        <w:t xml:space="preserve">Seminal literature </w:t>
      </w:r>
      <w:ins w:id="1088" w:author="Roza, Caio G" w:date="2023-04-06T23:06:00Z">
        <w:r w:rsidR="008148A6" w:rsidRPr="00E91065">
          <w:rPr>
            <w:b/>
            <w:highlight w:val="yellow"/>
          </w:rPr>
          <w:t xml:space="preserve">and the topic clusters </w:t>
        </w:r>
      </w:ins>
      <w:r w:rsidRPr="00826F82">
        <w:rPr>
          <w:b/>
        </w:rPr>
        <w:t xml:space="preserve">in </w:t>
      </w:r>
      <w:ins w:id="1089" w:author="Roza, Caio G" w:date="2023-04-06T23:06:00Z">
        <w:r w:rsidR="00E3641A" w:rsidRPr="00E91065">
          <w:rPr>
            <w:b/>
            <w:highlight w:val="yellow"/>
          </w:rPr>
          <w:t xml:space="preserve">the </w:t>
        </w:r>
      </w:ins>
      <w:r w:rsidRPr="00826F82">
        <w:rPr>
          <w:b/>
        </w:rPr>
        <w:t>ecological complexity</w:t>
      </w:r>
      <w:ins w:id="1090" w:author="Roza, Caio G" w:date="2023-04-06T23:06:00Z">
        <w:r w:rsidR="00E3641A" w:rsidRPr="00E91065">
          <w:rPr>
            <w:b/>
            <w:highlight w:val="yellow"/>
          </w:rPr>
          <w:t xml:space="preserve"> literature</w:t>
        </w:r>
      </w:ins>
      <w:r w:rsidRPr="00826F82">
        <w:rPr>
          <w:b/>
        </w:rPr>
        <w:t xml:space="preserve">. </w:t>
      </w:r>
      <w:r w:rsidRPr="00826F82">
        <w:t xml:space="preserve">Weighted co-citation network for the top 100 co-cited articles in the </w:t>
      </w:r>
      <w:r w:rsidRPr="00826F82">
        <w:rPr>
          <w:i/>
        </w:rPr>
        <w:t>complexity</w:t>
      </w:r>
      <w:r w:rsidRPr="00826F82">
        <w:t xml:space="preserve"> articles. The colors reflect co-citation clusters: foundational complexity theory</w:t>
      </w:r>
      <w:hyperlink r:id="rId1520">
        <w:r w:rsidRPr="00826F82">
          <w:rPr>
            <w:color w:val="000000"/>
          </w:rPr>
          <w:t>(</w:t>
        </w:r>
      </w:hyperlink>
      <w:hyperlink r:id="rId1521">
        <w:r w:rsidRPr="00826F82">
          <w:rPr>
            <w:i/>
            <w:color w:val="000000"/>
          </w:rPr>
          <w:t>18</w:t>
        </w:r>
      </w:hyperlink>
      <w:hyperlink r:id="rId1522">
        <w:r w:rsidRPr="00826F82">
          <w:rPr>
            <w:color w:val="000000"/>
          </w:rPr>
          <w:t xml:space="preserve"> – in blue)</w:t>
        </w:r>
      </w:hyperlink>
      <w:ins w:id="1091" w:author="Roza, Caio G" w:date="2023-04-06T23:06:00Z">
        <w:r w:rsidR="008148A6" w:rsidRPr="00E91065">
          <w:rPr>
            <w:highlight w:val="yellow"/>
          </w:rPr>
          <w:t xml:space="preserve"> </w:t>
        </w:r>
        <w:r w:rsidRPr="00826F82">
          <w:rPr>
            <w:color w:val="000000"/>
          </w:rPr>
          <w:t>(</w:t>
        </w:r>
        <w:r w:rsidRPr="00826F82">
          <w:rPr>
            <w:i/>
            <w:color w:val="000000"/>
          </w:rPr>
          <w:t>18</w:t>
        </w:r>
        <w:r w:rsidRPr="00826F82">
          <w:rPr>
            <w:color w:val="000000"/>
          </w:rPr>
          <w:t xml:space="preserve"> – in blue)</w:t>
        </w:r>
        <w:r w:rsidRPr="00826F82">
          <w:t>;</w:t>
        </w:r>
      </w:ins>
      <w:del w:id="1092" w:author="Roza, Caio G" w:date="2023-04-06T23:06:00Z">
        <w:r w:rsidRPr="00826F82">
          <w:delText>;</w:delText>
        </w:r>
      </w:del>
      <w:r w:rsidRPr="00826F82">
        <w:t xml:space="preserve"> scaling, hierarchies, and cross-scale dynamics</w:t>
      </w:r>
      <w:hyperlink r:id="rId1523">
        <w:r w:rsidRPr="00826F82">
          <w:rPr>
            <w:color w:val="000000"/>
          </w:rPr>
          <w:t>(</w:t>
        </w:r>
      </w:hyperlink>
      <w:hyperlink r:id="rId1524">
        <w:r w:rsidRPr="00826F82">
          <w:rPr>
            <w:i/>
            <w:color w:val="000000"/>
          </w:rPr>
          <w:t>67</w:t>
        </w:r>
      </w:hyperlink>
      <w:hyperlink r:id="rId1525">
        <w:r w:rsidRPr="00826F82">
          <w:rPr>
            <w:color w:val="000000"/>
          </w:rPr>
          <w:t xml:space="preserve"> – in red)</w:t>
        </w:r>
      </w:hyperlink>
      <w:ins w:id="1093" w:author="Roza, Caio G" w:date="2023-04-06T23:06:00Z">
        <w:r w:rsidR="00A26F3F" w:rsidRPr="00E91065">
          <w:rPr>
            <w:highlight w:val="yellow"/>
          </w:rPr>
          <w:t xml:space="preserve"> </w:t>
        </w:r>
        <w:r w:rsidRPr="00826F82">
          <w:rPr>
            <w:color w:val="000000"/>
          </w:rPr>
          <w:t>(</w:t>
        </w:r>
        <w:commentRangeStart w:id="1094"/>
        <w:r w:rsidRPr="00826F82">
          <w:rPr>
            <w:i/>
            <w:color w:val="000000"/>
          </w:rPr>
          <w:t>67</w:t>
        </w:r>
        <w:r w:rsidRPr="00826F82">
          <w:rPr>
            <w:color w:val="000000"/>
          </w:rPr>
          <w:t xml:space="preserve"> – in red)</w:t>
        </w:r>
        <w:commentRangeEnd w:id="1094"/>
        <w:r w:rsidR="008148A6">
          <w:rPr>
            <w:rStyle w:val="CommentReference"/>
          </w:rPr>
          <w:commentReference w:id="1094"/>
        </w:r>
        <w:r w:rsidRPr="00826F82">
          <w:t>;</w:t>
        </w:r>
      </w:ins>
      <w:del w:id="1095" w:author="Roza, Caio G" w:date="2023-04-06T23:06:00Z">
        <w:r w:rsidRPr="00826F82">
          <w:delText>;</w:delText>
        </w:r>
      </w:del>
      <w:r w:rsidRPr="00826F82">
        <w:t xml:space="preserve"> and macroecological theory and large-scale systems</w:t>
      </w:r>
      <w:hyperlink r:id="rId1526">
        <w:r w:rsidRPr="00826F82">
          <w:rPr>
            <w:color w:val="000000"/>
          </w:rPr>
          <w:t>(</w:t>
        </w:r>
      </w:hyperlink>
      <w:hyperlink r:id="rId1527">
        <w:r w:rsidRPr="00826F82">
          <w:rPr>
            <w:i/>
            <w:color w:val="000000"/>
          </w:rPr>
          <w:t>2</w:t>
        </w:r>
      </w:hyperlink>
      <w:hyperlink r:id="rId1528">
        <w:r w:rsidRPr="00826F82">
          <w:rPr>
            <w:color w:val="000000"/>
          </w:rPr>
          <w:t xml:space="preserve"> – in pink)</w:t>
        </w:r>
      </w:hyperlink>
      <w:del w:id="1096" w:author="Roza, Caio G" w:date="2023-04-06T23:06:00Z">
        <w:r w:rsidRPr="00826F82">
          <w:rPr>
            <w:color w:val="000000"/>
          </w:rPr>
          <w:delText>(</w:delText>
        </w:r>
        <w:r w:rsidRPr="00826F82">
          <w:rPr>
            <w:i/>
            <w:color w:val="000000"/>
          </w:rPr>
          <w:delText>2</w:delText>
        </w:r>
        <w:r w:rsidRPr="00826F82">
          <w:rPr>
            <w:color w:val="000000"/>
          </w:rPr>
          <w:delText xml:space="preserve"> – in pink)</w:delText>
        </w:r>
        <w:r w:rsidRPr="00826F82">
          <w:delText>.</w:delText>
        </w:r>
      </w:del>
      <w:ins w:id="1097" w:author="Roza, Caio G" w:date="2023-04-06T23:06:00Z">
        <w:r w:rsidRPr="00826F82">
          <w:t>.</w:t>
        </w:r>
      </w:ins>
      <w:r w:rsidRPr="00826F82">
        <w:t xml:space="preserve"> Two additional clusters</w:t>
      </w:r>
      <w:hyperlink r:id="rId1529">
        <w:r w:rsidRPr="00826F82">
          <w:rPr>
            <w:color w:val="000000"/>
          </w:rPr>
          <w:t>(</w:t>
        </w:r>
      </w:hyperlink>
      <w:hyperlink r:id="rId1530">
        <w:r w:rsidRPr="00826F82">
          <w:rPr>
            <w:i/>
            <w:color w:val="000000"/>
          </w:rPr>
          <w:t>43</w:t>
        </w:r>
      </w:hyperlink>
      <w:hyperlink r:id="rId1531">
        <w:r w:rsidRPr="00826F82">
          <w:rPr>
            <w:color w:val="000000"/>
          </w:rPr>
          <w:t xml:space="preserve">, </w:t>
        </w:r>
      </w:hyperlink>
      <w:hyperlink r:id="rId1532">
        <w:r w:rsidRPr="00826F82">
          <w:rPr>
            <w:i/>
            <w:color w:val="000000"/>
          </w:rPr>
          <w:t>150</w:t>
        </w:r>
      </w:hyperlink>
      <w:hyperlink r:id="rId1533">
        <w:r w:rsidRPr="00826F82">
          <w:rPr>
            <w:color w:val="000000"/>
          </w:rPr>
          <w:t xml:space="preserve"> – in gray)</w:t>
        </w:r>
      </w:hyperlink>
      <w:ins w:id="1098" w:author="Roza, Caio G" w:date="2023-04-06T23:06:00Z">
        <w:r w:rsidR="008148A6" w:rsidRPr="00E91065">
          <w:rPr>
            <w:highlight w:val="yellow"/>
          </w:rPr>
          <w:t xml:space="preserve"> </w:t>
        </w:r>
        <w:r w:rsidRPr="00826F82">
          <w:rPr>
            <w:color w:val="000000"/>
          </w:rPr>
          <w:t>(</w:t>
        </w:r>
        <w:r w:rsidRPr="00826F82">
          <w:rPr>
            <w:i/>
            <w:color w:val="000000"/>
          </w:rPr>
          <w:t>43</w:t>
        </w:r>
        <w:r w:rsidRPr="00826F82">
          <w:rPr>
            <w:color w:val="000000"/>
          </w:rPr>
          <w:t xml:space="preserve">, </w:t>
        </w:r>
        <w:r w:rsidRPr="00826F82">
          <w:rPr>
            <w:i/>
            <w:color w:val="000000"/>
          </w:rPr>
          <w:t>150</w:t>
        </w:r>
        <w:r w:rsidRPr="00826F82">
          <w:rPr>
            <w:color w:val="000000"/>
          </w:rPr>
          <w:t xml:space="preserve"> – in gray)</w:t>
        </w:r>
      </w:ins>
      <w:r w:rsidRPr="00826F82">
        <w:t xml:space="preserve"> count 10 or less articles and emerged from the use of “ecological complexity” in a more specific context (e.g., </w:t>
      </w:r>
      <w:commentRangeStart w:id="1099"/>
      <w:ins w:id="1100" w:author="Roza, Caio G" w:date="2023-04-06T23:06:00Z">
        <w:r w:rsidR="008148A6" w:rsidRPr="00E91065">
          <w:rPr>
            <w:highlight w:val="yellow"/>
          </w:rPr>
          <w:t>pest control in agriculture; 79</w:t>
        </w:r>
      </w:ins>
      <w:commentRangeEnd w:id="1099"/>
      <w:del w:id="1101" w:author="Roza, Caio G" w:date="2023-04-06T23:06:00Z">
        <w:r w:rsidRPr="00826F82">
          <w:delText>one research group</w:delText>
        </w:r>
      </w:del>
      <w:r w:rsidRPr="00826F82">
        <w:t>).</w:t>
      </w:r>
    </w:p>
    <w:p w14:paraId="5A9EEB40" w14:textId="77777777" w:rsidR="005259BD" w:rsidRPr="00826F82" w:rsidRDefault="005259BD">
      <w:r w:rsidRPr="00826F82">
        <w:br w:type="page"/>
      </w:r>
    </w:p>
    <w:p w14:paraId="3D5751C6" w14:textId="77777777" w:rsidR="00FF1AFD" w:rsidRPr="00826F82" w:rsidRDefault="00FF1AFD" w:rsidP="00FF1AFD">
      <w:pPr>
        <w:ind w:left="1280"/>
      </w:pPr>
    </w:p>
    <w:p w14:paraId="719C9AF9" w14:textId="77777777" w:rsidR="00FF1AFD" w:rsidRPr="00826F82" w:rsidRDefault="00FF1AFD" w:rsidP="00FF1AFD">
      <w:pPr>
        <w:ind w:left="2400" w:hanging="840"/>
        <w:rPr>
          <w:b/>
        </w:rPr>
      </w:pPr>
      <w:r w:rsidRPr="00826F82">
        <w:rPr>
          <w:b/>
        </w:rPr>
        <w:t xml:space="preserve"> </w:t>
      </w:r>
    </w:p>
    <w:p w14:paraId="24FCD1BC" w14:textId="46D422A1" w:rsidR="00FF1AFD" w:rsidRPr="00826F82" w:rsidRDefault="00FF1AFD" w:rsidP="00FF1AFD">
      <w:pPr>
        <w:ind w:left="2400" w:hanging="840"/>
      </w:pPr>
      <w:r w:rsidRPr="00826F82">
        <w:rPr>
          <w:b/>
        </w:rPr>
        <w:t>Table 1.</w:t>
      </w:r>
      <w:r w:rsidRPr="00826F82">
        <w:t xml:space="preserve"> </w:t>
      </w:r>
      <w:r w:rsidRPr="00826F82">
        <w:rPr>
          <w:b/>
        </w:rPr>
        <w:t xml:space="preserve">Features typical of complex ecological systems. </w:t>
      </w:r>
      <w:r w:rsidRPr="00826F82">
        <w:t xml:space="preserve">Features identified as typical of complex ecological systems through a critical review of the literature in complexity science. Note that search strings are presented as word stem (e.g., ‘self-orga’) to capture plurals and alternative forms and spellings (e.g., self-organization, self-organisation, self-organising, etc.). We </w:t>
      </w:r>
      <w:ins w:id="1102" w:author="Roza, Caio G" w:date="2023-04-06T23:06:00Z">
        <w:r w:rsidR="00B76951" w:rsidRPr="00E91065">
          <w:rPr>
            <w:highlight w:val="yellow"/>
          </w:rPr>
          <w:t>introduce a short</w:t>
        </w:r>
      </w:ins>
      <w:del w:id="1103" w:author="Roza, Caio G" w:date="2023-04-06T23:06:00Z">
        <w:r w:rsidRPr="00826F82">
          <w:delText>suggest in each</w:delText>
        </w:r>
      </w:del>
      <w:r w:rsidRPr="00826F82">
        <w:t xml:space="preserve"> definition </w:t>
      </w:r>
      <w:ins w:id="1104" w:author="Roza, Caio G" w:date="2023-04-06T23:06:00Z">
        <w:r w:rsidR="00B76951" w:rsidRPr="00E91065">
          <w:rPr>
            <w:highlight w:val="yellow"/>
          </w:rPr>
          <w:t xml:space="preserve">of each feature with </w:t>
        </w:r>
      </w:ins>
      <w:r w:rsidRPr="00826F82">
        <w:t>some seminal references</w:t>
      </w:r>
      <w:ins w:id="1105" w:author="Roza, Caio G" w:date="2023-04-06T23:06:00Z">
        <w:r w:rsidR="00B76951" w:rsidRPr="00E91065">
          <w:rPr>
            <w:highlight w:val="yellow"/>
          </w:rPr>
          <w:t xml:space="preserve"> for brevity</w:t>
        </w:r>
      </w:ins>
      <w:r w:rsidRPr="00826F82">
        <w:t xml:space="preserve">, but </w:t>
      </w:r>
      <w:ins w:id="1106" w:author="Roza, Caio G" w:date="2023-04-06T23:06:00Z">
        <w:r w:rsidR="00B76951" w:rsidRPr="00E91065">
          <w:rPr>
            <w:highlight w:val="yellow"/>
          </w:rPr>
          <w:t>it does not necessarily exclude other definitions. See</w:t>
        </w:r>
      </w:ins>
      <w:del w:id="1107" w:author="Roza, Caio G" w:date="2023-04-06T23:06:00Z">
        <w:r w:rsidR="00155EC3" w:rsidRPr="00826F82">
          <w:delText>see</w:delText>
        </w:r>
      </w:del>
      <w:r w:rsidRPr="00826F82">
        <w:t xml:space="preserve"> “</w:t>
      </w:r>
      <w:r w:rsidRPr="00826F82">
        <w:rPr>
          <w:i/>
        </w:rPr>
        <w:t>What makes a system complex?</w:t>
      </w:r>
      <w:r w:rsidRPr="00826F82">
        <w:t>” and “</w:t>
      </w:r>
      <w:r w:rsidRPr="00826F82">
        <w:rPr>
          <w:i/>
        </w:rPr>
        <w:t>Identifying features typical of ecological complexity</w:t>
      </w:r>
      <w:r w:rsidRPr="00826F82">
        <w:t>”</w:t>
      </w:r>
      <w:r w:rsidR="00155EC3" w:rsidRPr="00826F82">
        <w:t xml:space="preserve"> in the text</w:t>
      </w:r>
      <w:r w:rsidRPr="00826F82">
        <w:t xml:space="preserve"> for more details. </w:t>
      </w:r>
    </w:p>
    <w:p w14:paraId="1206CDC0" w14:textId="77777777" w:rsidR="00FF1AFD" w:rsidRPr="00826F82" w:rsidRDefault="00FF1AFD" w:rsidP="00FF1AFD">
      <w:pPr>
        <w:ind w:left="2160" w:hanging="720"/>
      </w:pPr>
      <w:r w:rsidRPr="00826F82">
        <w:t xml:space="preserve"> </w:t>
      </w:r>
    </w:p>
    <w:tbl>
      <w:tblPr>
        <w:tblStyle w:val="TableGridLight"/>
        <w:tblW w:w="0" w:type="auto"/>
        <w:tblLook w:val="0600" w:firstRow="0" w:lastRow="0" w:firstColumn="0" w:lastColumn="0" w:noHBand="1" w:noVBand="1"/>
      </w:tblPr>
      <w:tblGrid>
        <w:gridCol w:w="1531"/>
        <w:gridCol w:w="4078"/>
        <w:gridCol w:w="1692"/>
        <w:gridCol w:w="2136"/>
      </w:tblGrid>
      <w:tr w:rsidR="00FF1AFD" w:rsidRPr="00826F82" w14:paraId="2DCE5618" w14:textId="77777777" w:rsidTr="000A0EF1">
        <w:trPr>
          <w:trHeight w:val="1460"/>
        </w:trPr>
        <w:tc>
          <w:tcPr>
            <w:tcW w:w="0" w:type="auto"/>
          </w:tcPr>
          <w:p w14:paraId="2A0FF7EC" w14:textId="77777777" w:rsidR="00FF1AFD" w:rsidRPr="00826F82" w:rsidRDefault="00FF1AFD" w:rsidP="000A0EF1">
            <w:pPr>
              <w:ind w:left="258" w:right="131"/>
              <w:jc w:val="center"/>
              <w:rPr>
                <w:rFonts w:ascii="Times New Roman" w:eastAsia="Times New Roman" w:hAnsi="Times New Roman" w:cs="Times New Roman"/>
                <w:b/>
                <w:lang w:val="en-US"/>
              </w:rPr>
            </w:pPr>
            <w:r w:rsidRPr="00826F82">
              <w:rPr>
                <w:rFonts w:ascii="Times New Roman" w:eastAsia="Times New Roman" w:hAnsi="Times New Roman" w:cs="Times New Roman"/>
                <w:b/>
                <w:lang w:val="en-US"/>
              </w:rPr>
              <w:t>Feature</w:t>
            </w:r>
          </w:p>
        </w:tc>
        <w:tc>
          <w:tcPr>
            <w:tcW w:w="0" w:type="auto"/>
          </w:tcPr>
          <w:p w14:paraId="41A6E2EA" w14:textId="77777777" w:rsidR="00FF1AFD" w:rsidRPr="00826F82" w:rsidRDefault="00FF1AFD" w:rsidP="000A0EF1">
            <w:pPr>
              <w:ind w:left="225" w:firstLine="1"/>
              <w:jc w:val="center"/>
              <w:rPr>
                <w:rFonts w:ascii="Times New Roman" w:eastAsia="Times New Roman" w:hAnsi="Times New Roman" w:cs="Times New Roman"/>
                <w:b/>
                <w:lang w:val="en-US"/>
              </w:rPr>
            </w:pPr>
            <w:r w:rsidRPr="00826F82">
              <w:rPr>
                <w:rFonts w:ascii="Times New Roman" w:eastAsia="Times New Roman" w:hAnsi="Times New Roman" w:cs="Times New Roman"/>
                <w:b/>
                <w:lang w:val="en-US"/>
              </w:rPr>
              <w:t>Definition</w:t>
            </w:r>
          </w:p>
        </w:tc>
        <w:tc>
          <w:tcPr>
            <w:tcW w:w="0" w:type="auto"/>
          </w:tcPr>
          <w:p w14:paraId="3A5BFE1B" w14:textId="77777777" w:rsidR="00FF1AFD" w:rsidRPr="00826F82" w:rsidRDefault="00FF1AFD" w:rsidP="000A0EF1">
            <w:pPr>
              <w:ind w:left="101" w:firstLine="88"/>
              <w:jc w:val="center"/>
              <w:rPr>
                <w:rFonts w:ascii="Times New Roman" w:eastAsia="Times New Roman" w:hAnsi="Times New Roman" w:cs="Times New Roman"/>
                <w:b/>
                <w:lang w:val="en-US"/>
              </w:rPr>
            </w:pPr>
            <w:r w:rsidRPr="00826F82">
              <w:rPr>
                <w:rFonts w:ascii="Times New Roman" w:eastAsia="Times New Roman" w:hAnsi="Times New Roman" w:cs="Times New Roman"/>
                <w:b/>
                <w:lang w:val="en-US"/>
              </w:rPr>
              <w:t>Search string</w:t>
            </w:r>
          </w:p>
        </w:tc>
        <w:tc>
          <w:tcPr>
            <w:tcW w:w="0" w:type="auto"/>
          </w:tcPr>
          <w:p w14:paraId="76301624" w14:textId="77777777" w:rsidR="00FF1AFD" w:rsidRPr="00826F82" w:rsidRDefault="00FF1AFD" w:rsidP="000A0EF1">
            <w:pPr>
              <w:ind w:left="236" w:firstLine="87"/>
              <w:jc w:val="center"/>
              <w:rPr>
                <w:rFonts w:ascii="Times New Roman" w:eastAsia="Times New Roman" w:hAnsi="Times New Roman" w:cs="Times New Roman"/>
                <w:b/>
                <w:lang w:val="en-US"/>
              </w:rPr>
            </w:pPr>
            <w:r w:rsidRPr="00826F82">
              <w:rPr>
                <w:rFonts w:ascii="Times New Roman" w:eastAsia="Times New Roman" w:hAnsi="Times New Roman" w:cs="Times New Roman"/>
                <w:b/>
                <w:lang w:val="en-US"/>
              </w:rPr>
              <w:t>Related concepts</w:t>
            </w:r>
          </w:p>
        </w:tc>
      </w:tr>
      <w:tr w:rsidR="00FF1AFD" w:rsidRPr="00826F82" w14:paraId="5999967F" w14:textId="77777777" w:rsidTr="000A0EF1">
        <w:trPr>
          <w:trHeight w:val="885"/>
        </w:trPr>
        <w:tc>
          <w:tcPr>
            <w:tcW w:w="0" w:type="auto"/>
          </w:tcPr>
          <w:p w14:paraId="5FC9A9AA"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Adaptation</w:t>
            </w:r>
          </w:p>
        </w:tc>
        <w:tc>
          <w:tcPr>
            <w:tcW w:w="0" w:type="auto"/>
          </w:tcPr>
          <w:p w14:paraId="567EBB85"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 xml:space="preserve">The parts and/or a system change in response to changes in external or internal factors or states </w:t>
            </w:r>
            <w:hyperlink r:id="rId1534">
              <w:r w:rsidRPr="00826F82">
                <w:rPr>
                  <w:rFonts w:ascii="Times New Roman" w:eastAsia="Times New Roman" w:hAnsi="Times New Roman" w:cs="Times New Roman"/>
                  <w:color w:val="000000"/>
                  <w:lang w:val="en-US"/>
                </w:rPr>
                <w:t>(</w:t>
              </w:r>
            </w:hyperlink>
            <w:hyperlink r:id="rId1535">
              <w:r w:rsidRPr="00826F82">
                <w:rPr>
                  <w:rFonts w:ascii="Times New Roman" w:eastAsia="Times New Roman" w:hAnsi="Times New Roman" w:cs="Times New Roman"/>
                  <w:i/>
                  <w:color w:val="000000"/>
                  <w:lang w:val="en-US"/>
                </w:rPr>
                <w:t>4</w:t>
              </w:r>
            </w:hyperlink>
            <w:hyperlink r:id="rId1536">
              <w:r w:rsidRPr="00826F82">
                <w:rPr>
                  <w:rFonts w:ascii="Times New Roman" w:eastAsia="Times New Roman" w:hAnsi="Times New Roman" w:cs="Times New Roman"/>
                  <w:color w:val="000000"/>
                  <w:lang w:val="en-US"/>
                </w:rPr>
                <w:t xml:space="preserve">, </w:t>
              </w:r>
            </w:hyperlink>
            <w:hyperlink r:id="rId1537">
              <w:r w:rsidRPr="00826F82">
                <w:rPr>
                  <w:rFonts w:ascii="Times New Roman" w:eastAsia="Times New Roman" w:hAnsi="Times New Roman" w:cs="Times New Roman"/>
                  <w:i/>
                  <w:color w:val="000000"/>
                  <w:lang w:val="en-US"/>
                </w:rPr>
                <w:t>18</w:t>
              </w:r>
            </w:hyperlink>
            <w:hyperlink r:id="rId1538">
              <w:r w:rsidRPr="00826F82">
                <w:rPr>
                  <w:rFonts w:ascii="Times New Roman" w:eastAsia="Times New Roman" w:hAnsi="Times New Roman" w:cs="Times New Roman"/>
                  <w:color w:val="000000"/>
                  <w:lang w:val="en-US"/>
                </w:rPr>
                <w:t>)</w:t>
              </w:r>
            </w:hyperlink>
          </w:p>
        </w:tc>
        <w:tc>
          <w:tcPr>
            <w:tcW w:w="0" w:type="auto"/>
          </w:tcPr>
          <w:p w14:paraId="56ECB236" w14:textId="77777777" w:rsidR="00FF1AFD" w:rsidRPr="00826F82" w:rsidRDefault="00FF1AFD" w:rsidP="000A0EF1">
            <w:pPr>
              <w:ind w:left="101" w:firstLine="88"/>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adapt</w:t>
            </w:r>
          </w:p>
        </w:tc>
        <w:tc>
          <w:tcPr>
            <w:tcW w:w="0" w:type="auto"/>
          </w:tcPr>
          <w:p w14:paraId="517D93BD"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Evolution, Niche, Plasticity, Phenological shifts</w:t>
            </w:r>
          </w:p>
        </w:tc>
      </w:tr>
      <w:tr w:rsidR="00FF1AFD" w:rsidRPr="00826F82" w14:paraId="181C60A8" w14:textId="77777777" w:rsidTr="000A0EF1">
        <w:trPr>
          <w:trHeight w:val="660"/>
        </w:trPr>
        <w:tc>
          <w:tcPr>
            <w:tcW w:w="0" w:type="auto"/>
          </w:tcPr>
          <w:p w14:paraId="742F61FF"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Aggregation</w:t>
            </w:r>
          </w:p>
        </w:tc>
        <w:tc>
          <w:tcPr>
            <w:tcW w:w="0" w:type="auto"/>
          </w:tcPr>
          <w:p w14:paraId="58CF6800"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 xml:space="preserve">The parts that compose a system tend to organize into groups </w:t>
            </w:r>
            <w:hyperlink r:id="rId1539">
              <w:r w:rsidRPr="00826F82">
                <w:rPr>
                  <w:rFonts w:ascii="Times New Roman" w:eastAsia="Times New Roman" w:hAnsi="Times New Roman" w:cs="Times New Roman"/>
                  <w:color w:val="000000"/>
                  <w:lang w:val="en-US"/>
                </w:rPr>
                <w:t>(</w:t>
              </w:r>
            </w:hyperlink>
            <w:hyperlink r:id="rId1540">
              <w:r w:rsidRPr="00826F82">
                <w:rPr>
                  <w:rFonts w:ascii="Times New Roman" w:eastAsia="Times New Roman" w:hAnsi="Times New Roman" w:cs="Times New Roman"/>
                  <w:i/>
                  <w:color w:val="000000"/>
                  <w:lang w:val="en-US"/>
                </w:rPr>
                <w:t>18</w:t>
              </w:r>
            </w:hyperlink>
            <w:hyperlink r:id="rId1541">
              <w:r w:rsidRPr="00826F82">
                <w:rPr>
                  <w:rFonts w:ascii="Times New Roman" w:eastAsia="Times New Roman" w:hAnsi="Times New Roman" w:cs="Times New Roman"/>
                  <w:color w:val="000000"/>
                  <w:lang w:val="en-US"/>
                </w:rPr>
                <w:t xml:space="preserve">, </w:t>
              </w:r>
            </w:hyperlink>
            <w:hyperlink r:id="rId1542">
              <w:r w:rsidRPr="00826F82">
                <w:rPr>
                  <w:rFonts w:ascii="Times New Roman" w:eastAsia="Times New Roman" w:hAnsi="Times New Roman" w:cs="Times New Roman"/>
                  <w:i/>
                  <w:color w:val="000000"/>
                  <w:lang w:val="en-US"/>
                </w:rPr>
                <w:t>85</w:t>
              </w:r>
            </w:hyperlink>
            <w:hyperlink r:id="rId1543">
              <w:r w:rsidRPr="00826F82">
                <w:rPr>
                  <w:rFonts w:ascii="Times New Roman" w:eastAsia="Times New Roman" w:hAnsi="Times New Roman" w:cs="Times New Roman"/>
                  <w:color w:val="000000"/>
                  <w:lang w:val="en-US"/>
                </w:rPr>
                <w:t>)</w:t>
              </w:r>
            </w:hyperlink>
          </w:p>
        </w:tc>
        <w:tc>
          <w:tcPr>
            <w:tcW w:w="0" w:type="auto"/>
          </w:tcPr>
          <w:p w14:paraId="27D5A54A" w14:textId="77777777" w:rsidR="00FF1AFD" w:rsidRPr="00826F82" w:rsidRDefault="00FF1AFD" w:rsidP="000A0EF1">
            <w:pPr>
              <w:ind w:left="101" w:firstLine="88"/>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aggregat</w:t>
            </w:r>
          </w:p>
        </w:tc>
        <w:tc>
          <w:tcPr>
            <w:tcW w:w="0" w:type="auto"/>
          </w:tcPr>
          <w:p w14:paraId="4A32C0D4"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Consortia, Superstructures</w:t>
            </w:r>
          </w:p>
        </w:tc>
      </w:tr>
      <w:tr w:rsidR="00FF1AFD" w:rsidRPr="00826F82" w14:paraId="62B8DF81" w14:textId="77777777" w:rsidTr="000A0EF1">
        <w:trPr>
          <w:trHeight w:val="885"/>
        </w:trPr>
        <w:tc>
          <w:tcPr>
            <w:tcW w:w="0" w:type="auto"/>
          </w:tcPr>
          <w:p w14:paraId="13B4C621"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Attractor</w:t>
            </w:r>
          </w:p>
        </w:tc>
        <w:tc>
          <w:tcPr>
            <w:tcW w:w="0" w:type="auto"/>
          </w:tcPr>
          <w:p w14:paraId="1921A334"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 xml:space="preserve">One of many states toward which a system tends to evolve </w:t>
            </w:r>
            <w:hyperlink r:id="rId1544">
              <w:r w:rsidRPr="00826F82">
                <w:rPr>
                  <w:rFonts w:ascii="Times New Roman" w:eastAsia="Times New Roman" w:hAnsi="Times New Roman" w:cs="Times New Roman"/>
                  <w:color w:val="000000"/>
                  <w:lang w:val="en-US"/>
                </w:rPr>
                <w:t>(</w:t>
              </w:r>
            </w:hyperlink>
            <w:hyperlink r:id="rId1545">
              <w:r w:rsidRPr="00826F82">
                <w:rPr>
                  <w:rFonts w:ascii="Times New Roman" w:eastAsia="Times New Roman" w:hAnsi="Times New Roman" w:cs="Times New Roman"/>
                  <w:i/>
                  <w:color w:val="000000"/>
                  <w:lang w:val="en-US"/>
                </w:rPr>
                <w:t>68</w:t>
              </w:r>
            </w:hyperlink>
            <w:hyperlink r:id="rId1546">
              <w:r w:rsidRPr="00826F82">
                <w:rPr>
                  <w:rFonts w:ascii="Times New Roman" w:eastAsia="Times New Roman" w:hAnsi="Times New Roman" w:cs="Times New Roman"/>
                  <w:color w:val="000000"/>
                  <w:lang w:val="en-US"/>
                </w:rPr>
                <w:t xml:space="preserve">, </w:t>
              </w:r>
            </w:hyperlink>
            <w:hyperlink r:id="rId1547">
              <w:r w:rsidRPr="00826F82">
                <w:rPr>
                  <w:rFonts w:ascii="Times New Roman" w:eastAsia="Times New Roman" w:hAnsi="Times New Roman" w:cs="Times New Roman"/>
                  <w:i/>
                  <w:color w:val="000000"/>
                  <w:lang w:val="en-US"/>
                </w:rPr>
                <w:t>108</w:t>
              </w:r>
            </w:hyperlink>
            <w:hyperlink r:id="rId1548">
              <w:r w:rsidRPr="00826F82">
                <w:rPr>
                  <w:rFonts w:ascii="Times New Roman" w:eastAsia="Times New Roman" w:hAnsi="Times New Roman" w:cs="Times New Roman"/>
                  <w:color w:val="000000"/>
                  <w:lang w:val="en-US"/>
                </w:rPr>
                <w:t>)</w:t>
              </w:r>
            </w:hyperlink>
          </w:p>
        </w:tc>
        <w:tc>
          <w:tcPr>
            <w:tcW w:w="0" w:type="auto"/>
          </w:tcPr>
          <w:p w14:paraId="3A7EB2BF" w14:textId="77777777" w:rsidR="00FF1AFD" w:rsidRPr="00826F82" w:rsidRDefault="00FF1AFD" w:rsidP="000A0EF1">
            <w:pPr>
              <w:ind w:left="101" w:firstLine="88"/>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attractor</w:t>
            </w:r>
          </w:p>
        </w:tc>
        <w:tc>
          <w:tcPr>
            <w:tcW w:w="0" w:type="auto"/>
          </w:tcPr>
          <w:p w14:paraId="299C0D59"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Criticality, Hysteresis, Tipping points, Stable-states</w:t>
            </w:r>
          </w:p>
        </w:tc>
      </w:tr>
      <w:tr w:rsidR="00FF1AFD" w:rsidRPr="00826F82" w14:paraId="3A286BCF" w14:textId="77777777" w:rsidTr="000A0EF1">
        <w:trPr>
          <w:trHeight w:val="1140"/>
        </w:trPr>
        <w:tc>
          <w:tcPr>
            <w:tcW w:w="0" w:type="auto"/>
          </w:tcPr>
          <w:p w14:paraId="69633F56"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Chaos</w:t>
            </w:r>
          </w:p>
        </w:tc>
        <w:tc>
          <w:tcPr>
            <w:tcW w:w="0" w:type="auto"/>
          </w:tcPr>
          <w:p w14:paraId="1F81C087"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color w:val="333333"/>
                <w:lang w:val="en-US"/>
              </w:rPr>
              <w:t>A type of dynamical system where s</w:t>
            </w:r>
            <w:r w:rsidRPr="00826F82">
              <w:rPr>
                <w:rFonts w:ascii="Times New Roman" w:eastAsia="Times New Roman" w:hAnsi="Times New Roman" w:cs="Times New Roman"/>
                <w:lang w:val="en-US"/>
              </w:rPr>
              <w:t xml:space="preserve">mall differences in the initial conditions results in great, deterministic differences among the potential states of that system </w:t>
            </w:r>
            <w:hyperlink r:id="rId1549">
              <w:r w:rsidRPr="00826F82">
                <w:rPr>
                  <w:rFonts w:ascii="Times New Roman" w:eastAsia="Times New Roman" w:hAnsi="Times New Roman" w:cs="Times New Roman"/>
                  <w:color w:val="000000"/>
                  <w:lang w:val="en-US"/>
                </w:rPr>
                <w:t>(</w:t>
              </w:r>
            </w:hyperlink>
            <w:hyperlink r:id="rId1550">
              <w:r w:rsidRPr="00826F82">
                <w:rPr>
                  <w:rFonts w:ascii="Times New Roman" w:eastAsia="Times New Roman" w:hAnsi="Times New Roman" w:cs="Times New Roman"/>
                  <w:i/>
                  <w:color w:val="000000"/>
                  <w:lang w:val="en-US"/>
                </w:rPr>
                <w:t>59</w:t>
              </w:r>
            </w:hyperlink>
            <w:hyperlink r:id="rId1551">
              <w:r w:rsidRPr="00826F82">
                <w:rPr>
                  <w:rFonts w:ascii="Times New Roman" w:eastAsia="Times New Roman" w:hAnsi="Times New Roman" w:cs="Times New Roman"/>
                  <w:color w:val="000000"/>
                  <w:lang w:val="en-US"/>
                </w:rPr>
                <w:t xml:space="preserve">, </w:t>
              </w:r>
            </w:hyperlink>
            <w:hyperlink r:id="rId1552">
              <w:r w:rsidRPr="00826F82">
                <w:rPr>
                  <w:rFonts w:ascii="Times New Roman" w:eastAsia="Times New Roman" w:hAnsi="Times New Roman" w:cs="Times New Roman"/>
                  <w:i/>
                  <w:color w:val="000000"/>
                  <w:lang w:val="en-US"/>
                </w:rPr>
                <w:t>71</w:t>
              </w:r>
            </w:hyperlink>
            <w:hyperlink r:id="rId1553">
              <w:r w:rsidRPr="00826F82">
                <w:rPr>
                  <w:rFonts w:ascii="Times New Roman" w:eastAsia="Times New Roman" w:hAnsi="Times New Roman" w:cs="Times New Roman"/>
                  <w:color w:val="000000"/>
                  <w:lang w:val="en-US"/>
                </w:rPr>
                <w:t>)</w:t>
              </w:r>
            </w:hyperlink>
          </w:p>
        </w:tc>
        <w:tc>
          <w:tcPr>
            <w:tcW w:w="0" w:type="auto"/>
          </w:tcPr>
          <w:p w14:paraId="4FC3BF4D" w14:textId="77777777" w:rsidR="00FF1AFD" w:rsidRPr="00826F82" w:rsidRDefault="00FF1AFD" w:rsidP="000A0EF1">
            <w:pPr>
              <w:ind w:left="101" w:firstLine="88"/>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chaos + chaotic</w:t>
            </w:r>
          </w:p>
        </w:tc>
        <w:tc>
          <w:tcPr>
            <w:tcW w:w="0" w:type="auto"/>
          </w:tcPr>
          <w:p w14:paraId="238ED905"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Sensitivity, Phase space divergence</w:t>
            </w:r>
          </w:p>
        </w:tc>
      </w:tr>
      <w:tr w:rsidR="00FF1AFD" w:rsidRPr="00826F82" w14:paraId="050FD818" w14:textId="77777777" w:rsidTr="000A0EF1">
        <w:trPr>
          <w:trHeight w:val="660"/>
        </w:trPr>
        <w:tc>
          <w:tcPr>
            <w:tcW w:w="0" w:type="auto"/>
          </w:tcPr>
          <w:p w14:paraId="3BBCB99E"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Diversity</w:t>
            </w:r>
          </w:p>
        </w:tc>
        <w:tc>
          <w:tcPr>
            <w:tcW w:w="0" w:type="auto"/>
          </w:tcPr>
          <w:p w14:paraId="5229BEEF"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 xml:space="preserve">The parts that compose a system are not equal </w:t>
            </w:r>
            <w:hyperlink r:id="rId1554">
              <w:r w:rsidRPr="00826F82">
                <w:rPr>
                  <w:rFonts w:ascii="Times New Roman" w:eastAsia="Times New Roman" w:hAnsi="Times New Roman" w:cs="Times New Roman"/>
                  <w:color w:val="000000"/>
                  <w:lang w:val="en-US"/>
                </w:rPr>
                <w:t>(</w:t>
              </w:r>
            </w:hyperlink>
            <w:hyperlink r:id="rId1555">
              <w:r w:rsidRPr="00826F82">
                <w:rPr>
                  <w:rFonts w:ascii="Times New Roman" w:eastAsia="Times New Roman" w:hAnsi="Times New Roman" w:cs="Times New Roman"/>
                  <w:i/>
                  <w:color w:val="000000"/>
                  <w:lang w:val="en-US"/>
                </w:rPr>
                <w:t>5</w:t>
              </w:r>
            </w:hyperlink>
            <w:hyperlink r:id="rId1556">
              <w:r w:rsidRPr="00826F82">
                <w:rPr>
                  <w:rFonts w:ascii="Times New Roman" w:eastAsia="Times New Roman" w:hAnsi="Times New Roman" w:cs="Times New Roman"/>
                  <w:color w:val="000000"/>
                  <w:lang w:val="en-US"/>
                </w:rPr>
                <w:t xml:space="preserve">, </w:t>
              </w:r>
            </w:hyperlink>
            <w:hyperlink r:id="rId1557">
              <w:r w:rsidRPr="00826F82">
                <w:rPr>
                  <w:rFonts w:ascii="Times New Roman" w:eastAsia="Times New Roman" w:hAnsi="Times New Roman" w:cs="Times New Roman"/>
                  <w:i/>
                  <w:color w:val="000000"/>
                  <w:lang w:val="en-US"/>
                </w:rPr>
                <w:t>83</w:t>
              </w:r>
            </w:hyperlink>
            <w:hyperlink r:id="rId1558">
              <w:r w:rsidRPr="00826F82">
                <w:rPr>
                  <w:rFonts w:ascii="Times New Roman" w:eastAsia="Times New Roman" w:hAnsi="Times New Roman" w:cs="Times New Roman"/>
                  <w:color w:val="000000"/>
                  <w:lang w:val="en-US"/>
                </w:rPr>
                <w:t>)</w:t>
              </w:r>
            </w:hyperlink>
          </w:p>
        </w:tc>
        <w:tc>
          <w:tcPr>
            <w:tcW w:w="0" w:type="auto"/>
          </w:tcPr>
          <w:p w14:paraId="268EBD2E" w14:textId="77777777" w:rsidR="00FF1AFD" w:rsidRPr="00826F82" w:rsidRDefault="00FF1AFD" w:rsidP="000A0EF1">
            <w:pPr>
              <w:ind w:left="101" w:firstLine="88"/>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diversit</w:t>
            </w:r>
          </w:p>
        </w:tc>
        <w:tc>
          <w:tcPr>
            <w:tcW w:w="0" w:type="auto"/>
          </w:tcPr>
          <w:p w14:paraId="4CFC45D5"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Entropy, Heterogeneity, Information, Variation</w:t>
            </w:r>
          </w:p>
        </w:tc>
      </w:tr>
      <w:tr w:rsidR="00FF1AFD" w:rsidRPr="00826F82" w14:paraId="1262EF83" w14:textId="77777777" w:rsidTr="000A0EF1">
        <w:trPr>
          <w:trHeight w:val="660"/>
        </w:trPr>
        <w:tc>
          <w:tcPr>
            <w:tcW w:w="0" w:type="auto"/>
          </w:tcPr>
          <w:p w14:paraId="4BE1D0C8"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Dynamicity</w:t>
            </w:r>
          </w:p>
        </w:tc>
        <w:tc>
          <w:tcPr>
            <w:tcW w:w="0" w:type="auto"/>
          </w:tcPr>
          <w:p w14:paraId="31136E1C"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 xml:space="preserve">The property of systems and parts change with time </w:t>
            </w:r>
            <w:hyperlink r:id="rId1559">
              <w:r w:rsidRPr="00826F82">
                <w:rPr>
                  <w:rFonts w:ascii="Times New Roman" w:eastAsia="Times New Roman" w:hAnsi="Times New Roman" w:cs="Times New Roman"/>
                  <w:color w:val="000000"/>
                  <w:lang w:val="en-US"/>
                </w:rPr>
                <w:t>(</w:t>
              </w:r>
            </w:hyperlink>
            <w:hyperlink r:id="rId1560">
              <w:r w:rsidRPr="00826F82">
                <w:rPr>
                  <w:rFonts w:ascii="Times New Roman" w:eastAsia="Times New Roman" w:hAnsi="Times New Roman" w:cs="Times New Roman"/>
                  <w:i/>
                  <w:color w:val="000000"/>
                  <w:lang w:val="en-US"/>
                </w:rPr>
                <w:t>14</w:t>
              </w:r>
            </w:hyperlink>
            <w:hyperlink r:id="rId1561">
              <w:r w:rsidRPr="00826F82">
                <w:rPr>
                  <w:rFonts w:ascii="Times New Roman" w:eastAsia="Times New Roman" w:hAnsi="Times New Roman" w:cs="Times New Roman"/>
                  <w:color w:val="000000"/>
                  <w:lang w:val="en-US"/>
                </w:rPr>
                <w:t xml:space="preserve">, </w:t>
              </w:r>
            </w:hyperlink>
            <w:hyperlink r:id="rId1562">
              <w:r w:rsidRPr="00826F82">
                <w:rPr>
                  <w:rFonts w:ascii="Times New Roman" w:eastAsia="Times New Roman" w:hAnsi="Times New Roman" w:cs="Times New Roman"/>
                  <w:i/>
                  <w:color w:val="000000"/>
                  <w:lang w:val="en-US"/>
                </w:rPr>
                <w:t>64</w:t>
              </w:r>
            </w:hyperlink>
            <w:hyperlink r:id="rId1563">
              <w:r w:rsidRPr="00826F82">
                <w:rPr>
                  <w:rFonts w:ascii="Times New Roman" w:eastAsia="Times New Roman" w:hAnsi="Times New Roman" w:cs="Times New Roman"/>
                  <w:color w:val="000000"/>
                  <w:lang w:val="en-US"/>
                </w:rPr>
                <w:t>)</w:t>
              </w:r>
            </w:hyperlink>
          </w:p>
        </w:tc>
        <w:tc>
          <w:tcPr>
            <w:tcW w:w="0" w:type="auto"/>
          </w:tcPr>
          <w:p w14:paraId="5173FFC3" w14:textId="77777777" w:rsidR="00FF1AFD" w:rsidRPr="00826F82" w:rsidRDefault="00FF1AFD" w:rsidP="000A0EF1">
            <w:pPr>
              <w:ind w:left="101" w:firstLine="88"/>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dynamic</w:t>
            </w:r>
          </w:p>
        </w:tc>
        <w:tc>
          <w:tcPr>
            <w:tcW w:w="0" w:type="auto"/>
          </w:tcPr>
          <w:p w14:paraId="6A27C2A4"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Evolution, Stasis, Transformation</w:t>
            </w:r>
          </w:p>
        </w:tc>
      </w:tr>
      <w:tr w:rsidR="00FF1AFD" w:rsidRPr="00826F82" w14:paraId="74036AD9" w14:textId="77777777" w:rsidTr="000A0EF1">
        <w:trPr>
          <w:trHeight w:val="885"/>
        </w:trPr>
        <w:tc>
          <w:tcPr>
            <w:tcW w:w="0" w:type="auto"/>
          </w:tcPr>
          <w:p w14:paraId="788B3793"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Emergence</w:t>
            </w:r>
          </w:p>
        </w:tc>
        <w:tc>
          <w:tcPr>
            <w:tcW w:w="0" w:type="auto"/>
          </w:tcPr>
          <w:p w14:paraId="0FDFEB15"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 xml:space="preserve">The property of system characteristics that are not predictable based on the characteristics of their parts </w:t>
            </w:r>
            <w:hyperlink r:id="rId1564">
              <w:r w:rsidRPr="00826F82">
                <w:rPr>
                  <w:rFonts w:ascii="Times New Roman" w:eastAsia="Times New Roman" w:hAnsi="Times New Roman" w:cs="Times New Roman"/>
                  <w:color w:val="000000"/>
                  <w:lang w:val="en-US"/>
                </w:rPr>
                <w:t>(</w:t>
              </w:r>
            </w:hyperlink>
            <w:hyperlink r:id="rId1565">
              <w:r w:rsidRPr="00826F82">
                <w:rPr>
                  <w:rFonts w:ascii="Times New Roman" w:eastAsia="Times New Roman" w:hAnsi="Times New Roman" w:cs="Times New Roman"/>
                  <w:i/>
                  <w:color w:val="000000"/>
                  <w:lang w:val="en-US"/>
                </w:rPr>
                <w:t>1</w:t>
              </w:r>
            </w:hyperlink>
            <w:hyperlink r:id="rId1566">
              <w:r w:rsidRPr="00826F82">
                <w:rPr>
                  <w:rFonts w:ascii="Times New Roman" w:eastAsia="Times New Roman" w:hAnsi="Times New Roman" w:cs="Times New Roman"/>
                  <w:color w:val="000000"/>
                  <w:lang w:val="en-US"/>
                </w:rPr>
                <w:t xml:space="preserve">, </w:t>
              </w:r>
            </w:hyperlink>
            <w:hyperlink r:id="rId1567">
              <w:r w:rsidRPr="00826F82">
                <w:rPr>
                  <w:rFonts w:ascii="Times New Roman" w:eastAsia="Times New Roman" w:hAnsi="Times New Roman" w:cs="Times New Roman"/>
                  <w:i/>
                  <w:color w:val="000000"/>
                  <w:lang w:val="en-US"/>
                </w:rPr>
                <w:t>42</w:t>
              </w:r>
            </w:hyperlink>
            <w:hyperlink r:id="rId1568">
              <w:r w:rsidRPr="00826F82">
                <w:rPr>
                  <w:rFonts w:ascii="Times New Roman" w:eastAsia="Times New Roman" w:hAnsi="Times New Roman" w:cs="Times New Roman"/>
                  <w:color w:val="000000"/>
                  <w:lang w:val="en-US"/>
                </w:rPr>
                <w:t>)</w:t>
              </w:r>
            </w:hyperlink>
          </w:p>
        </w:tc>
        <w:tc>
          <w:tcPr>
            <w:tcW w:w="0" w:type="auto"/>
          </w:tcPr>
          <w:p w14:paraId="1C4A2EAB" w14:textId="77777777" w:rsidR="00FF1AFD" w:rsidRPr="00826F82" w:rsidRDefault="00FF1AFD" w:rsidP="000A0EF1">
            <w:pPr>
              <w:ind w:left="101" w:firstLine="88"/>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emergen</w:t>
            </w:r>
          </w:p>
        </w:tc>
        <w:tc>
          <w:tcPr>
            <w:tcW w:w="0" w:type="auto"/>
          </w:tcPr>
          <w:p w14:paraId="64ED05C6"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Collective intelligence, Gestalt principles</w:t>
            </w:r>
          </w:p>
        </w:tc>
      </w:tr>
      <w:tr w:rsidR="00FF1AFD" w:rsidRPr="00826F82" w14:paraId="08BE6076" w14:textId="77777777" w:rsidTr="000A0EF1">
        <w:trPr>
          <w:trHeight w:val="885"/>
        </w:trPr>
        <w:tc>
          <w:tcPr>
            <w:tcW w:w="0" w:type="auto"/>
          </w:tcPr>
          <w:p w14:paraId="4226F294"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Feedback</w:t>
            </w:r>
          </w:p>
        </w:tc>
        <w:tc>
          <w:tcPr>
            <w:tcW w:w="0" w:type="auto"/>
          </w:tcPr>
          <w:p w14:paraId="6B34F965"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 xml:space="preserve">Processes in the system that increase or reduce the likelihood of the same process happening again </w:t>
            </w:r>
            <w:hyperlink r:id="rId1569">
              <w:r w:rsidRPr="00826F82">
                <w:rPr>
                  <w:rFonts w:ascii="Times New Roman" w:eastAsia="Times New Roman" w:hAnsi="Times New Roman" w:cs="Times New Roman"/>
                  <w:color w:val="000000"/>
                  <w:lang w:val="en-US"/>
                </w:rPr>
                <w:t>(</w:t>
              </w:r>
            </w:hyperlink>
            <w:hyperlink r:id="rId1570">
              <w:r w:rsidRPr="00826F82">
                <w:rPr>
                  <w:rFonts w:ascii="Times New Roman" w:eastAsia="Times New Roman" w:hAnsi="Times New Roman" w:cs="Times New Roman"/>
                  <w:i/>
                  <w:color w:val="000000"/>
                  <w:lang w:val="en-US"/>
                </w:rPr>
                <w:t>64</w:t>
              </w:r>
            </w:hyperlink>
            <w:hyperlink r:id="rId1571">
              <w:r w:rsidRPr="00826F82">
                <w:rPr>
                  <w:rFonts w:ascii="Times New Roman" w:eastAsia="Times New Roman" w:hAnsi="Times New Roman" w:cs="Times New Roman"/>
                  <w:color w:val="000000"/>
                  <w:lang w:val="en-US"/>
                </w:rPr>
                <w:t xml:space="preserve">, </w:t>
              </w:r>
            </w:hyperlink>
            <w:hyperlink r:id="rId1572">
              <w:r w:rsidRPr="00826F82">
                <w:rPr>
                  <w:rFonts w:ascii="Times New Roman" w:eastAsia="Times New Roman" w:hAnsi="Times New Roman" w:cs="Times New Roman"/>
                  <w:i/>
                  <w:color w:val="000000"/>
                  <w:lang w:val="en-US"/>
                </w:rPr>
                <w:t>100</w:t>
              </w:r>
            </w:hyperlink>
            <w:hyperlink r:id="rId1573">
              <w:r w:rsidRPr="00826F82">
                <w:rPr>
                  <w:rFonts w:ascii="Times New Roman" w:eastAsia="Times New Roman" w:hAnsi="Times New Roman" w:cs="Times New Roman"/>
                  <w:color w:val="000000"/>
                  <w:lang w:val="en-US"/>
                </w:rPr>
                <w:t>)</w:t>
              </w:r>
            </w:hyperlink>
          </w:p>
        </w:tc>
        <w:tc>
          <w:tcPr>
            <w:tcW w:w="0" w:type="auto"/>
          </w:tcPr>
          <w:p w14:paraId="6A508B87" w14:textId="77777777" w:rsidR="00FF1AFD" w:rsidRPr="00826F82" w:rsidRDefault="00FF1AFD" w:rsidP="000A0EF1">
            <w:pPr>
              <w:ind w:left="101" w:firstLine="88"/>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feedback</w:t>
            </w:r>
          </w:p>
        </w:tc>
        <w:tc>
          <w:tcPr>
            <w:tcW w:w="0" w:type="auto"/>
          </w:tcPr>
          <w:p w14:paraId="2F05B35A"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Reinforcement, Top-down causation</w:t>
            </w:r>
          </w:p>
        </w:tc>
      </w:tr>
      <w:tr w:rsidR="00FF1AFD" w:rsidRPr="00826F82" w14:paraId="25FB65A7" w14:textId="77777777" w:rsidTr="000A0EF1">
        <w:trPr>
          <w:trHeight w:val="660"/>
        </w:trPr>
        <w:tc>
          <w:tcPr>
            <w:tcW w:w="0" w:type="auto"/>
          </w:tcPr>
          <w:p w14:paraId="0A873D67"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Flow</w:t>
            </w:r>
          </w:p>
        </w:tc>
        <w:tc>
          <w:tcPr>
            <w:tcW w:w="0" w:type="auto"/>
          </w:tcPr>
          <w:p w14:paraId="014B442E"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 xml:space="preserve">Exchange of material, energy, or information across the system </w:t>
            </w:r>
            <w:hyperlink r:id="rId1574">
              <w:r w:rsidRPr="00826F82">
                <w:rPr>
                  <w:rFonts w:ascii="Times New Roman" w:eastAsia="Times New Roman" w:hAnsi="Times New Roman" w:cs="Times New Roman"/>
                  <w:color w:val="000000"/>
                  <w:lang w:val="en-US"/>
                </w:rPr>
                <w:t>(</w:t>
              </w:r>
            </w:hyperlink>
            <w:hyperlink r:id="rId1575">
              <w:r w:rsidRPr="00826F82">
                <w:rPr>
                  <w:rFonts w:ascii="Times New Roman" w:eastAsia="Times New Roman" w:hAnsi="Times New Roman" w:cs="Times New Roman"/>
                  <w:i/>
                  <w:color w:val="000000"/>
                  <w:lang w:val="en-US"/>
                </w:rPr>
                <w:t>7</w:t>
              </w:r>
            </w:hyperlink>
            <w:hyperlink r:id="rId1576">
              <w:r w:rsidRPr="00826F82">
                <w:rPr>
                  <w:rFonts w:ascii="Times New Roman" w:eastAsia="Times New Roman" w:hAnsi="Times New Roman" w:cs="Times New Roman"/>
                  <w:color w:val="000000"/>
                  <w:lang w:val="en-US"/>
                </w:rPr>
                <w:t xml:space="preserve">, </w:t>
              </w:r>
            </w:hyperlink>
            <w:hyperlink r:id="rId1577">
              <w:r w:rsidRPr="00826F82">
                <w:rPr>
                  <w:rFonts w:ascii="Times New Roman" w:eastAsia="Times New Roman" w:hAnsi="Times New Roman" w:cs="Times New Roman"/>
                  <w:i/>
                  <w:color w:val="000000"/>
                  <w:lang w:val="en-US"/>
                </w:rPr>
                <w:t>21</w:t>
              </w:r>
            </w:hyperlink>
            <w:hyperlink r:id="rId1578">
              <w:r w:rsidRPr="00826F82">
                <w:rPr>
                  <w:rFonts w:ascii="Times New Roman" w:eastAsia="Times New Roman" w:hAnsi="Times New Roman" w:cs="Times New Roman"/>
                  <w:color w:val="000000"/>
                  <w:lang w:val="en-US"/>
                </w:rPr>
                <w:t>)</w:t>
              </w:r>
            </w:hyperlink>
          </w:p>
        </w:tc>
        <w:tc>
          <w:tcPr>
            <w:tcW w:w="0" w:type="auto"/>
          </w:tcPr>
          <w:p w14:paraId="3F834F2F" w14:textId="77777777" w:rsidR="00FF1AFD" w:rsidRPr="00826F82" w:rsidRDefault="00FF1AFD" w:rsidP="000A0EF1">
            <w:pPr>
              <w:ind w:left="101" w:firstLine="88"/>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flow</w:t>
            </w:r>
          </w:p>
        </w:tc>
        <w:tc>
          <w:tcPr>
            <w:tcW w:w="0" w:type="auto"/>
          </w:tcPr>
          <w:p w14:paraId="2B8199F0"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Information, Linkages</w:t>
            </w:r>
          </w:p>
        </w:tc>
      </w:tr>
      <w:tr w:rsidR="00FF1AFD" w:rsidRPr="00826F82" w14:paraId="5BC93EF4" w14:textId="77777777" w:rsidTr="000A0EF1">
        <w:trPr>
          <w:trHeight w:val="660"/>
        </w:trPr>
        <w:tc>
          <w:tcPr>
            <w:tcW w:w="0" w:type="auto"/>
          </w:tcPr>
          <w:p w14:paraId="38778CDD"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Fractality</w:t>
            </w:r>
          </w:p>
        </w:tc>
        <w:tc>
          <w:tcPr>
            <w:tcW w:w="0" w:type="auto"/>
          </w:tcPr>
          <w:p w14:paraId="5D63C1EA"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 xml:space="preserve">Self-similar regularities that repeat across scales </w:t>
            </w:r>
            <w:hyperlink r:id="rId1579">
              <w:r w:rsidRPr="00826F82">
                <w:rPr>
                  <w:rFonts w:ascii="Times New Roman" w:eastAsia="Times New Roman" w:hAnsi="Times New Roman" w:cs="Times New Roman"/>
                  <w:color w:val="000000"/>
                  <w:lang w:val="en-US"/>
                </w:rPr>
                <w:t>(</w:t>
              </w:r>
            </w:hyperlink>
            <w:hyperlink r:id="rId1580">
              <w:r w:rsidRPr="00826F82">
                <w:rPr>
                  <w:rFonts w:ascii="Times New Roman" w:eastAsia="Times New Roman" w:hAnsi="Times New Roman" w:cs="Times New Roman"/>
                  <w:i/>
                  <w:color w:val="000000"/>
                  <w:lang w:val="en-US"/>
                </w:rPr>
                <w:t>68</w:t>
              </w:r>
            </w:hyperlink>
            <w:hyperlink r:id="rId1581">
              <w:r w:rsidRPr="00826F82">
                <w:rPr>
                  <w:rFonts w:ascii="Times New Roman" w:eastAsia="Times New Roman" w:hAnsi="Times New Roman" w:cs="Times New Roman"/>
                  <w:color w:val="000000"/>
                  <w:lang w:val="en-US"/>
                </w:rPr>
                <w:t xml:space="preserve">, </w:t>
              </w:r>
            </w:hyperlink>
            <w:hyperlink r:id="rId1582">
              <w:r w:rsidRPr="00826F82">
                <w:rPr>
                  <w:rFonts w:ascii="Times New Roman" w:eastAsia="Times New Roman" w:hAnsi="Times New Roman" w:cs="Times New Roman"/>
                  <w:i/>
                  <w:color w:val="000000"/>
                  <w:lang w:val="en-US"/>
                </w:rPr>
                <w:t>111</w:t>
              </w:r>
            </w:hyperlink>
            <w:hyperlink r:id="rId1583">
              <w:r w:rsidRPr="00826F82">
                <w:rPr>
                  <w:rFonts w:ascii="Times New Roman" w:eastAsia="Times New Roman" w:hAnsi="Times New Roman" w:cs="Times New Roman"/>
                  <w:color w:val="000000"/>
                  <w:lang w:val="en-US"/>
                </w:rPr>
                <w:t>)</w:t>
              </w:r>
            </w:hyperlink>
          </w:p>
        </w:tc>
        <w:tc>
          <w:tcPr>
            <w:tcW w:w="0" w:type="auto"/>
          </w:tcPr>
          <w:p w14:paraId="571320B9" w14:textId="77777777" w:rsidR="00FF1AFD" w:rsidRPr="00826F82" w:rsidRDefault="00FF1AFD" w:rsidP="000A0EF1">
            <w:pPr>
              <w:ind w:left="101" w:firstLine="88"/>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fractal</w:t>
            </w:r>
          </w:p>
        </w:tc>
        <w:tc>
          <w:tcPr>
            <w:tcW w:w="0" w:type="auto"/>
          </w:tcPr>
          <w:p w14:paraId="13DB3692"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Regularity, Scale-invariance</w:t>
            </w:r>
          </w:p>
        </w:tc>
      </w:tr>
      <w:tr w:rsidR="00FF1AFD" w:rsidRPr="00826F82" w14:paraId="63C00BAD" w14:textId="77777777" w:rsidTr="000A0EF1">
        <w:trPr>
          <w:trHeight w:val="660"/>
        </w:trPr>
        <w:tc>
          <w:tcPr>
            <w:tcW w:w="0" w:type="auto"/>
          </w:tcPr>
          <w:p w14:paraId="5280EE28"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lastRenderedPageBreak/>
              <w:t>Hierarchy</w:t>
            </w:r>
          </w:p>
        </w:tc>
        <w:tc>
          <w:tcPr>
            <w:tcW w:w="0" w:type="auto"/>
          </w:tcPr>
          <w:p w14:paraId="373D545E"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 xml:space="preserve">The system exhibits properties at multiple organizational levels </w:t>
            </w:r>
            <w:hyperlink r:id="rId1584">
              <w:r w:rsidRPr="00826F82">
                <w:rPr>
                  <w:rFonts w:ascii="Times New Roman" w:eastAsia="Times New Roman" w:hAnsi="Times New Roman" w:cs="Times New Roman"/>
                  <w:color w:val="000000"/>
                  <w:lang w:val="en-US"/>
                </w:rPr>
                <w:t>(</w:t>
              </w:r>
            </w:hyperlink>
            <w:hyperlink r:id="rId1585">
              <w:r w:rsidRPr="00826F82">
                <w:rPr>
                  <w:rFonts w:ascii="Times New Roman" w:eastAsia="Times New Roman" w:hAnsi="Times New Roman" w:cs="Times New Roman"/>
                  <w:i/>
                  <w:color w:val="000000"/>
                  <w:lang w:val="en-US"/>
                </w:rPr>
                <w:t>66</w:t>
              </w:r>
            </w:hyperlink>
            <w:hyperlink r:id="rId1586">
              <w:r w:rsidRPr="00826F82">
                <w:rPr>
                  <w:rFonts w:ascii="Times New Roman" w:eastAsia="Times New Roman" w:hAnsi="Times New Roman" w:cs="Times New Roman"/>
                  <w:color w:val="000000"/>
                  <w:lang w:val="en-US"/>
                </w:rPr>
                <w:t xml:space="preserve">, </w:t>
              </w:r>
            </w:hyperlink>
            <w:hyperlink r:id="rId1587">
              <w:r w:rsidRPr="00826F82">
                <w:rPr>
                  <w:rFonts w:ascii="Times New Roman" w:eastAsia="Times New Roman" w:hAnsi="Times New Roman" w:cs="Times New Roman"/>
                  <w:i/>
                  <w:color w:val="000000"/>
                  <w:lang w:val="en-US"/>
                </w:rPr>
                <w:t>89</w:t>
              </w:r>
            </w:hyperlink>
            <w:hyperlink r:id="rId1588">
              <w:r w:rsidRPr="00826F82">
                <w:rPr>
                  <w:rFonts w:ascii="Times New Roman" w:eastAsia="Times New Roman" w:hAnsi="Times New Roman" w:cs="Times New Roman"/>
                  <w:color w:val="000000"/>
                  <w:lang w:val="en-US"/>
                </w:rPr>
                <w:t>)</w:t>
              </w:r>
            </w:hyperlink>
          </w:p>
        </w:tc>
        <w:tc>
          <w:tcPr>
            <w:tcW w:w="0" w:type="auto"/>
          </w:tcPr>
          <w:p w14:paraId="46DA59D6" w14:textId="77777777" w:rsidR="00FF1AFD" w:rsidRPr="00826F82" w:rsidRDefault="00FF1AFD" w:rsidP="000A0EF1">
            <w:pPr>
              <w:ind w:left="101" w:firstLine="88"/>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hierarch</w:t>
            </w:r>
          </w:p>
        </w:tc>
        <w:tc>
          <w:tcPr>
            <w:tcW w:w="0" w:type="auto"/>
          </w:tcPr>
          <w:p w14:paraId="41B54FB8"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Levels, Nestedness, Scales</w:t>
            </w:r>
          </w:p>
        </w:tc>
      </w:tr>
      <w:tr w:rsidR="00FF1AFD" w:rsidRPr="00826F82" w14:paraId="42C805FF" w14:textId="77777777" w:rsidTr="000A0EF1">
        <w:trPr>
          <w:trHeight w:val="660"/>
        </w:trPr>
        <w:tc>
          <w:tcPr>
            <w:tcW w:w="0" w:type="auto"/>
          </w:tcPr>
          <w:p w14:paraId="598CD0C6"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Homeostasis</w:t>
            </w:r>
          </w:p>
        </w:tc>
        <w:tc>
          <w:tcPr>
            <w:tcW w:w="0" w:type="auto"/>
          </w:tcPr>
          <w:p w14:paraId="0A322F79"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 xml:space="preserve">Self-regulating mechanisms maintaining a system functioning and persisting </w:t>
            </w:r>
            <w:hyperlink r:id="rId1589">
              <w:r w:rsidRPr="00826F82">
                <w:rPr>
                  <w:rFonts w:ascii="Times New Roman" w:eastAsia="Times New Roman" w:hAnsi="Times New Roman" w:cs="Times New Roman"/>
                  <w:color w:val="000000"/>
                  <w:lang w:val="en-US"/>
                </w:rPr>
                <w:t>(</w:t>
              </w:r>
            </w:hyperlink>
            <w:hyperlink r:id="rId1590">
              <w:r w:rsidRPr="00826F82">
                <w:rPr>
                  <w:rFonts w:ascii="Times New Roman" w:eastAsia="Times New Roman" w:hAnsi="Times New Roman" w:cs="Times New Roman"/>
                  <w:i/>
                  <w:color w:val="000000"/>
                  <w:lang w:val="en-US"/>
                </w:rPr>
                <w:t>85</w:t>
              </w:r>
            </w:hyperlink>
            <w:hyperlink r:id="rId1591">
              <w:r w:rsidRPr="00826F82">
                <w:rPr>
                  <w:rFonts w:ascii="Times New Roman" w:eastAsia="Times New Roman" w:hAnsi="Times New Roman" w:cs="Times New Roman"/>
                  <w:color w:val="000000"/>
                  <w:lang w:val="en-US"/>
                </w:rPr>
                <w:t xml:space="preserve">, </w:t>
              </w:r>
            </w:hyperlink>
            <w:hyperlink r:id="rId1592">
              <w:r w:rsidRPr="00826F82">
                <w:rPr>
                  <w:rFonts w:ascii="Times New Roman" w:eastAsia="Times New Roman" w:hAnsi="Times New Roman" w:cs="Times New Roman"/>
                  <w:i/>
                  <w:color w:val="000000"/>
                  <w:lang w:val="en-US"/>
                </w:rPr>
                <w:t>120</w:t>
              </w:r>
            </w:hyperlink>
            <w:hyperlink r:id="rId1593">
              <w:r w:rsidRPr="00826F82">
                <w:rPr>
                  <w:rFonts w:ascii="Times New Roman" w:eastAsia="Times New Roman" w:hAnsi="Times New Roman" w:cs="Times New Roman"/>
                  <w:color w:val="000000"/>
                  <w:lang w:val="en-US"/>
                </w:rPr>
                <w:t>)</w:t>
              </w:r>
            </w:hyperlink>
          </w:p>
        </w:tc>
        <w:tc>
          <w:tcPr>
            <w:tcW w:w="0" w:type="auto"/>
          </w:tcPr>
          <w:p w14:paraId="4253EBE1" w14:textId="77777777" w:rsidR="00FF1AFD" w:rsidRPr="00826F82" w:rsidRDefault="00FF1AFD" w:rsidP="000A0EF1">
            <w:pPr>
              <w:ind w:left="101" w:firstLine="88"/>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homeosta</w:t>
            </w:r>
          </w:p>
        </w:tc>
        <w:tc>
          <w:tcPr>
            <w:tcW w:w="0" w:type="auto"/>
          </w:tcPr>
          <w:p w14:paraId="288CF60C"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Control, Robustness</w:t>
            </w:r>
          </w:p>
        </w:tc>
      </w:tr>
      <w:tr w:rsidR="00FF1AFD" w:rsidRPr="00826F82" w14:paraId="1135E4F0" w14:textId="77777777" w:rsidTr="000A0EF1">
        <w:trPr>
          <w:trHeight w:val="1140"/>
        </w:trPr>
        <w:tc>
          <w:tcPr>
            <w:tcW w:w="0" w:type="auto"/>
          </w:tcPr>
          <w:p w14:paraId="0E9AE719"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Interaction</w:t>
            </w:r>
          </w:p>
        </w:tc>
        <w:tc>
          <w:tcPr>
            <w:tcW w:w="0" w:type="auto"/>
          </w:tcPr>
          <w:p w14:paraId="67A06D4A"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 xml:space="preserve">The parts that compose a system affect each other </w:t>
            </w:r>
            <w:hyperlink r:id="rId1594">
              <w:r w:rsidRPr="00826F82">
                <w:rPr>
                  <w:rFonts w:ascii="Times New Roman" w:eastAsia="Times New Roman" w:hAnsi="Times New Roman" w:cs="Times New Roman"/>
                  <w:color w:val="000000"/>
                  <w:lang w:val="en-US"/>
                </w:rPr>
                <w:t>(</w:t>
              </w:r>
            </w:hyperlink>
            <w:hyperlink r:id="rId1595">
              <w:r w:rsidRPr="00826F82">
                <w:rPr>
                  <w:rFonts w:ascii="Times New Roman" w:eastAsia="Times New Roman" w:hAnsi="Times New Roman" w:cs="Times New Roman"/>
                  <w:i/>
                  <w:color w:val="000000"/>
                  <w:lang w:val="en-US"/>
                </w:rPr>
                <w:t>13</w:t>
              </w:r>
            </w:hyperlink>
            <w:hyperlink r:id="rId1596">
              <w:r w:rsidRPr="00826F82">
                <w:rPr>
                  <w:rFonts w:ascii="Times New Roman" w:eastAsia="Times New Roman" w:hAnsi="Times New Roman" w:cs="Times New Roman"/>
                  <w:color w:val="000000"/>
                  <w:lang w:val="en-US"/>
                </w:rPr>
                <w:t xml:space="preserve">, </w:t>
              </w:r>
            </w:hyperlink>
            <w:hyperlink r:id="rId1597">
              <w:r w:rsidRPr="00826F82">
                <w:rPr>
                  <w:rFonts w:ascii="Times New Roman" w:eastAsia="Times New Roman" w:hAnsi="Times New Roman" w:cs="Times New Roman"/>
                  <w:i/>
                  <w:color w:val="000000"/>
                  <w:lang w:val="en-US"/>
                </w:rPr>
                <w:t>42</w:t>
              </w:r>
            </w:hyperlink>
            <w:hyperlink r:id="rId1598">
              <w:r w:rsidRPr="00826F82">
                <w:rPr>
                  <w:rFonts w:ascii="Times New Roman" w:eastAsia="Times New Roman" w:hAnsi="Times New Roman" w:cs="Times New Roman"/>
                  <w:color w:val="000000"/>
                  <w:lang w:val="en-US"/>
                </w:rPr>
                <w:t>)</w:t>
              </w:r>
            </w:hyperlink>
          </w:p>
        </w:tc>
        <w:tc>
          <w:tcPr>
            <w:tcW w:w="0" w:type="auto"/>
          </w:tcPr>
          <w:p w14:paraId="108DAD77" w14:textId="77777777" w:rsidR="00FF1AFD" w:rsidRPr="00826F82" w:rsidRDefault="00FF1AFD" w:rsidP="000A0EF1">
            <w:pPr>
              <w:ind w:left="101" w:firstLine="88"/>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interact</w:t>
            </w:r>
          </w:p>
        </w:tc>
        <w:tc>
          <w:tcPr>
            <w:tcW w:w="0" w:type="auto"/>
          </w:tcPr>
          <w:p w14:paraId="26447231"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Competition, Dependence,</w:t>
            </w:r>
          </w:p>
          <w:p w14:paraId="2ADD91FA"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Parasitism, Mutualism, Synergy</w:t>
            </w:r>
          </w:p>
        </w:tc>
      </w:tr>
      <w:tr w:rsidR="00FF1AFD" w:rsidRPr="00826F82" w14:paraId="70ABA755" w14:textId="77777777" w:rsidTr="000A0EF1">
        <w:trPr>
          <w:trHeight w:val="660"/>
        </w:trPr>
        <w:tc>
          <w:tcPr>
            <w:tcW w:w="0" w:type="auto"/>
          </w:tcPr>
          <w:p w14:paraId="5B9C78BE"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Memory</w:t>
            </w:r>
          </w:p>
        </w:tc>
        <w:tc>
          <w:tcPr>
            <w:tcW w:w="0" w:type="auto"/>
          </w:tcPr>
          <w:p w14:paraId="1CD0FBA6"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 xml:space="preserve">Previous states of the system influence present and future states </w:t>
            </w:r>
            <w:hyperlink r:id="rId1599">
              <w:r w:rsidRPr="00826F82">
                <w:rPr>
                  <w:rFonts w:ascii="Times New Roman" w:eastAsia="Times New Roman" w:hAnsi="Times New Roman" w:cs="Times New Roman"/>
                  <w:color w:val="000000"/>
                  <w:lang w:val="en-US"/>
                </w:rPr>
                <w:t>(</w:t>
              </w:r>
            </w:hyperlink>
            <w:hyperlink r:id="rId1600">
              <w:r w:rsidRPr="00826F82">
                <w:rPr>
                  <w:rFonts w:ascii="Times New Roman" w:eastAsia="Times New Roman" w:hAnsi="Times New Roman" w:cs="Times New Roman"/>
                  <w:i/>
                  <w:color w:val="000000"/>
                  <w:lang w:val="en-US"/>
                </w:rPr>
                <w:t>69</w:t>
              </w:r>
            </w:hyperlink>
            <w:hyperlink r:id="rId1601">
              <w:r w:rsidRPr="00826F82">
                <w:rPr>
                  <w:rFonts w:ascii="Times New Roman" w:eastAsia="Times New Roman" w:hAnsi="Times New Roman" w:cs="Times New Roman"/>
                  <w:color w:val="000000"/>
                  <w:lang w:val="en-US"/>
                </w:rPr>
                <w:t xml:space="preserve">, </w:t>
              </w:r>
            </w:hyperlink>
            <w:hyperlink r:id="rId1602">
              <w:r w:rsidRPr="00826F82">
                <w:rPr>
                  <w:rFonts w:ascii="Times New Roman" w:eastAsia="Times New Roman" w:hAnsi="Times New Roman" w:cs="Times New Roman"/>
                  <w:i/>
                  <w:color w:val="000000"/>
                  <w:lang w:val="en-US"/>
                </w:rPr>
                <w:t>87</w:t>
              </w:r>
            </w:hyperlink>
            <w:hyperlink r:id="rId1603">
              <w:r w:rsidRPr="00826F82">
                <w:rPr>
                  <w:rFonts w:ascii="Times New Roman" w:eastAsia="Times New Roman" w:hAnsi="Times New Roman" w:cs="Times New Roman"/>
                  <w:color w:val="000000"/>
                  <w:lang w:val="en-US"/>
                </w:rPr>
                <w:t>)</w:t>
              </w:r>
            </w:hyperlink>
          </w:p>
        </w:tc>
        <w:tc>
          <w:tcPr>
            <w:tcW w:w="0" w:type="auto"/>
          </w:tcPr>
          <w:p w14:paraId="1852D4FE" w14:textId="77777777" w:rsidR="00FF1AFD" w:rsidRPr="00826F82" w:rsidRDefault="00FF1AFD" w:rsidP="000A0EF1">
            <w:pPr>
              <w:ind w:left="101" w:firstLine="88"/>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memory + memories</w:t>
            </w:r>
          </w:p>
        </w:tc>
        <w:tc>
          <w:tcPr>
            <w:tcW w:w="0" w:type="auto"/>
          </w:tcPr>
          <w:p w14:paraId="3CC1C4E7"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Lagged responses, Markov processes</w:t>
            </w:r>
          </w:p>
        </w:tc>
      </w:tr>
      <w:tr w:rsidR="00FF1AFD" w:rsidRPr="00826F82" w14:paraId="12035455" w14:textId="77777777" w:rsidTr="000A0EF1">
        <w:trPr>
          <w:trHeight w:val="660"/>
        </w:trPr>
        <w:tc>
          <w:tcPr>
            <w:tcW w:w="0" w:type="auto"/>
          </w:tcPr>
          <w:p w14:paraId="043F6AC8"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Modularity</w:t>
            </w:r>
          </w:p>
        </w:tc>
        <w:tc>
          <w:tcPr>
            <w:tcW w:w="0" w:type="auto"/>
          </w:tcPr>
          <w:p w14:paraId="0FF03AB9" w14:textId="3AE4C95E"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 xml:space="preserve">The property whereby some parts of a system interact more strongly among themselves than with the rest </w:t>
            </w:r>
            <w:hyperlink r:id="rId1604">
              <w:r w:rsidRPr="00826F82">
                <w:rPr>
                  <w:rFonts w:ascii="Times New Roman" w:eastAsia="Times New Roman" w:hAnsi="Times New Roman" w:cs="Times New Roman"/>
                  <w:color w:val="000000"/>
                  <w:lang w:val="en-US"/>
                </w:rPr>
                <w:t>(</w:t>
              </w:r>
            </w:hyperlink>
            <w:hyperlink r:id="rId1605">
              <w:r w:rsidRPr="00826F82">
                <w:rPr>
                  <w:rFonts w:ascii="Times New Roman" w:eastAsia="Times New Roman" w:hAnsi="Times New Roman" w:cs="Times New Roman"/>
                  <w:i/>
                  <w:color w:val="000000"/>
                  <w:lang w:val="en-US"/>
                </w:rPr>
                <w:t>8</w:t>
              </w:r>
            </w:hyperlink>
            <w:hyperlink r:id="rId1606">
              <w:r w:rsidRPr="00826F82">
                <w:rPr>
                  <w:rFonts w:ascii="Times New Roman" w:eastAsia="Times New Roman" w:hAnsi="Times New Roman" w:cs="Times New Roman"/>
                  <w:color w:val="000000"/>
                  <w:lang w:val="en-US"/>
                </w:rPr>
                <w:t xml:space="preserve">, </w:t>
              </w:r>
            </w:hyperlink>
            <w:hyperlink r:id="rId1607">
              <w:r w:rsidRPr="00826F82">
                <w:rPr>
                  <w:rFonts w:ascii="Times New Roman" w:eastAsia="Times New Roman" w:hAnsi="Times New Roman" w:cs="Times New Roman"/>
                  <w:i/>
                  <w:color w:val="000000"/>
                  <w:lang w:val="en-US"/>
                </w:rPr>
                <w:t>18</w:t>
              </w:r>
            </w:hyperlink>
            <w:hyperlink r:id="rId1608">
              <w:r w:rsidRPr="00826F82">
                <w:rPr>
                  <w:rFonts w:ascii="Times New Roman" w:eastAsia="Times New Roman" w:hAnsi="Times New Roman" w:cs="Times New Roman"/>
                  <w:color w:val="000000"/>
                  <w:lang w:val="en-US"/>
                </w:rPr>
                <w:t>)</w:t>
              </w:r>
            </w:hyperlink>
          </w:p>
        </w:tc>
        <w:tc>
          <w:tcPr>
            <w:tcW w:w="0" w:type="auto"/>
          </w:tcPr>
          <w:p w14:paraId="0E098A4D" w14:textId="77777777" w:rsidR="00FF1AFD" w:rsidRPr="00826F82" w:rsidRDefault="00FF1AFD" w:rsidP="000A0EF1">
            <w:pPr>
              <w:ind w:left="101" w:firstLine="88"/>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modul</w:t>
            </w:r>
          </w:p>
        </w:tc>
        <w:tc>
          <w:tcPr>
            <w:tcW w:w="0" w:type="auto"/>
          </w:tcPr>
          <w:p w14:paraId="1F0B5D34"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Cluster, Connectivity, Stability</w:t>
            </w:r>
          </w:p>
        </w:tc>
      </w:tr>
      <w:tr w:rsidR="00FF1AFD" w:rsidRPr="00826F82" w14:paraId="6D0B63FE" w14:textId="77777777" w:rsidTr="000A0EF1">
        <w:trPr>
          <w:trHeight w:val="885"/>
        </w:trPr>
        <w:tc>
          <w:tcPr>
            <w:tcW w:w="0" w:type="auto"/>
          </w:tcPr>
          <w:p w14:paraId="24C6FC73"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Network</w:t>
            </w:r>
          </w:p>
        </w:tc>
        <w:tc>
          <w:tcPr>
            <w:tcW w:w="0" w:type="auto"/>
          </w:tcPr>
          <w:p w14:paraId="00CF8AC4"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A representation of relationships (links) occurring between parts</w:t>
            </w:r>
          </w:p>
          <w:p w14:paraId="350B4384"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 xml:space="preserve">(nodes) in a system </w:t>
            </w:r>
            <w:hyperlink r:id="rId1609">
              <w:r w:rsidRPr="00826F82">
                <w:rPr>
                  <w:rFonts w:ascii="Times New Roman" w:eastAsia="Times New Roman" w:hAnsi="Times New Roman" w:cs="Times New Roman"/>
                  <w:color w:val="000000"/>
                  <w:lang w:val="en-US"/>
                </w:rPr>
                <w:t>(</w:t>
              </w:r>
            </w:hyperlink>
            <w:hyperlink r:id="rId1610">
              <w:r w:rsidRPr="00826F82">
                <w:rPr>
                  <w:rFonts w:ascii="Times New Roman" w:eastAsia="Times New Roman" w:hAnsi="Times New Roman" w:cs="Times New Roman"/>
                  <w:i/>
                  <w:color w:val="000000"/>
                  <w:lang w:val="en-US"/>
                </w:rPr>
                <w:t>52</w:t>
              </w:r>
            </w:hyperlink>
            <w:hyperlink r:id="rId1611">
              <w:r w:rsidRPr="00826F82">
                <w:rPr>
                  <w:rFonts w:ascii="Times New Roman" w:eastAsia="Times New Roman" w:hAnsi="Times New Roman" w:cs="Times New Roman"/>
                  <w:color w:val="000000"/>
                  <w:lang w:val="en-US"/>
                </w:rPr>
                <w:t xml:space="preserve">, </w:t>
              </w:r>
            </w:hyperlink>
            <w:hyperlink r:id="rId1612">
              <w:r w:rsidRPr="00826F82">
                <w:rPr>
                  <w:rFonts w:ascii="Times New Roman" w:eastAsia="Times New Roman" w:hAnsi="Times New Roman" w:cs="Times New Roman"/>
                  <w:i/>
                  <w:color w:val="000000"/>
                  <w:lang w:val="en-US"/>
                </w:rPr>
                <w:t>62</w:t>
              </w:r>
            </w:hyperlink>
            <w:hyperlink r:id="rId1613">
              <w:r w:rsidRPr="00826F82">
                <w:rPr>
                  <w:rFonts w:ascii="Times New Roman" w:eastAsia="Times New Roman" w:hAnsi="Times New Roman" w:cs="Times New Roman"/>
                  <w:color w:val="000000"/>
                  <w:lang w:val="en-US"/>
                </w:rPr>
                <w:t>)</w:t>
              </w:r>
            </w:hyperlink>
          </w:p>
        </w:tc>
        <w:tc>
          <w:tcPr>
            <w:tcW w:w="0" w:type="auto"/>
          </w:tcPr>
          <w:p w14:paraId="0C29EF48" w14:textId="77777777" w:rsidR="00FF1AFD" w:rsidRPr="00826F82" w:rsidRDefault="00FF1AFD" w:rsidP="000A0EF1">
            <w:pPr>
              <w:ind w:left="101" w:firstLine="88"/>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network</w:t>
            </w:r>
          </w:p>
          <w:p w14:paraId="3FCD5158" w14:textId="77777777" w:rsidR="00FF1AFD" w:rsidRPr="00826F82" w:rsidRDefault="00FF1AFD" w:rsidP="000A0EF1">
            <w:pPr>
              <w:ind w:left="101" w:firstLine="88"/>
              <w:jc w:val="center"/>
              <w:rPr>
                <w:rFonts w:ascii="Times New Roman" w:eastAsia="Times New Roman" w:hAnsi="Times New Roman" w:cs="Times New Roman"/>
                <w:lang w:val="en-US"/>
              </w:rPr>
            </w:pPr>
          </w:p>
        </w:tc>
        <w:tc>
          <w:tcPr>
            <w:tcW w:w="0" w:type="auto"/>
          </w:tcPr>
          <w:p w14:paraId="42B6774C"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Food webs, Feedbacks, Nodes</w:t>
            </w:r>
          </w:p>
        </w:tc>
      </w:tr>
      <w:tr w:rsidR="00FF1AFD" w:rsidRPr="00826F82" w14:paraId="1CD7E237" w14:textId="77777777" w:rsidTr="000A0EF1">
        <w:trPr>
          <w:trHeight w:val="885"/>
        </w:trPr>
        <w:tc>
          <w:tcPr>
            <w:tcW w:w="0" w:type="auto"/>
          </w:tcPr>
          <w:p w14:paraId="6907E8C1"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Non-equilibrium</w:t>
            </w:r>
          </w:p>
        </w:tc>
        <w:tc>
          <w:tcPr>
            <w:tcW w:w="0" w:type="auto"/>
          </w:tcPr>
          <w:p w14:paraId="6F791A17"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 xml:space="preserve">The state of a system that has not reach a steady state </w:t>
            </w:r>
            <w:hyperlink r:id="rId1614">
              <w:r w:rsidRPr="00826F82">
                <w:rPr>
                  <w:rFonts w:ascii="Times New Roman" w:eastAsia="Times New Roman" w:hAnsi="Times New Roman" w:cs="Times New Roman"/>
                  <w:color w:val="000000"/>
                  <w:lang w:val="en-US"/>
                </w:rPr>
                <w:t>(</w:t>
              </w:r>
            </w:hyperlink>
            <w:hyperlink r:id="rId1615">
              <w:r w:rsidRPr="00826F82">
                <w:rPr>
                  <w:rFonts w:ascii="Times New Roman" w:eastAsia="Times New Roman" w:hAnsi="Times New Roman" w:cs="Times New Roman"/>
                  <w:i/>
                  <w:color w:val="000000"/>
                  <w:lang w:val="en-US"/>
                </w:rPr>
                <w:t>64</w:t>
              </w:r>
            </w:hyperlink>
            <w:hyperlink r:id="rId1616">
              <w:r w:rsidRPr="00826F82">
                <w:rPr>
                  <w:rFonts w:ascii="Times New Roman" w:eastAsia="Times New Roman" w:hAnsi="Times New Roman" w:cs="Times New Roman"/>
                  <w:color w:val="000000"/>
                  <w:lang w:val="en-US"/>
                </w:rPr>
                <w:t xml:space="preserve">, </w:t>
              </w:r>
            </w:hyperlink>
            <w:hyperlink r:id="rId1617">
              <w:r w:rsidRPr="00826F82">
                <w:rPr>
                  <w:rFonts w:ascii="Times New Roman" w:eastAsia="Times New Roman" w:hAnsi="Times New Roman" w:cs="Times New Roman"/>
                  <w:i/>
                  <w:color w:val="000000"/>
                  <w:lang w:val="en-US"/>
                </w:rPr>
                <w:t>108</w:t>
              </w:r>
            </w:hyperlink>
            <w:hyperlink r:id="rId1618">
              <w:r w:rsidRPr="00826F82">
                <w:rPr>
                  <w:rFonts w:ascii="Times New Roman" w:eastAsia="Times New Roman" w:hAnsi="Times New Roman" w:cs="Times New Roman"/>
                  <w:color w:val="000000"/>
                  <w:lang w:val="en-US"/>
                </w:rPr>
                <w:t>)</w:t>
              </w:r>
            </w:hyperlink>
          </w:p>
        </w:tc>
        <w:tc>
          <w:tcPr>
            <w:tcW w:w="0" w:type="auto"/>
          </w:tcPr>
          <w:p w14:paraId="13EAC65D" w14:textId="77777777" w:rsidR="00FF1AFD" w:rsidRPr="00826F82" w:rsidRDefault="00FF1AFD" w:rsidP="000A0EF1">
            <w:pPr>
              <w:ind w:left="101" w:firstLine="88"/>
              <w:jc w:val="center"/>
              <w:rPr>
                <w:rFonts w:ascii="Times New Roman" w:eastAsia="Times New Roman" w:hAnsi="Times New Roman" w:cs="Times New Roman"/>
              </w:rPr>
            </w:pPr>
            <w:r w:rsidRPr="00826F82">
              <w:rPr>
                <w:rFonts w:ascii="Times New Roman" w:eastAsia="Times New Roman" w:hAnsi="Times New Roman" w:cs="Times New Roman"/>
              </w:rPr>
              <w:t>non-equilib + non equilib + nonequilib</w:t>
            </w:r>
          </w:p>
        </w:tc>
        <w:tc>
          <w:tcPr>
            <w:tcW w:w="0" w:type="auto"/>
          </w:tcPr>
          <w:p w14:paraId="30C8A7BE"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Balance, Disturbance, Multiple stable states, Instability</w:t>
            </w:r>
          </w:p>
        </w:tc>
      </w:tr>
      <w:tr w:rsidR="00FF1AFD" w:rsidRPr="00826F82" w14:paraId="7D8FD646" w14:textId="77777777" w:rsidTr="000A0EF1">
        <w:trPr>
          <w:trHeight w:val="660"/>
        </w:trPr>
        <w:tc>
          <w:tcPr>
            <w:tcW w:w="0" w:type="auto"/>
          </w:tcPr>
          <w:p w14:paraId="210E28AE"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Non-linearity</w:t>
            </w:r>
          </w:p>
        </w:tc>
        <w:tc>
          <w:tcPr>
            <w:tcW w:w="0" w:type="auto"/>
          </w:tcPr>
          <w:p w14:paraId="373B66BD"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 xml:space="preserve">A property of systems where the change of the output is not proportional to the change of the input </w:t>
            </w:r>
            <w:hyperlink r:id="rId1619">
              <w:r w:rsidRPr="00826F82">
                <w:rPr>
                  <w:rFonts w:ascii="Times New Roman" w:eastAsia="Times New Roman" w:hAnsi="Times New Roman" w:cs="Times New Roman"/>
                  <w:color w:val="000000"/>
                  <w:lang w:val="en-US"/>
                </w:rPr>
                <w:t>(</w:t>
              </w:r>
            </w:hyperlink>
            <w:hyperlink r:id="rId1620">
              <w:r w:rsidRPr="00826F82">
                <w:rPr>
                  <w:rFonts w:ascii="Times New Roman" w:eastAsia="Times New Roman" w:hAnsi="Times New Roman" w:cs="Times New Roman"/>
                  <w:i/>
                  <w:color w:val="000000"/>
                  <w:lang w:val="en-US"/>
                </w:rPr>
                <w:t>65</w:t>
              </w:r>
            </w:hyperlink>
            <w:hyperlink r:id="rId1621">
              <w:r w:rsidRPr="00826F82">
                <w:rPr>
                  <w:rFonts w:ascii="Times New Roman" w:eastAsia="Times New Roman" w:hAnsi="Times New Roman" w:cs="Times New Roman"/>
                  <w:color w:val="000000"/>
                  <w:lang w:val="en-US"/>
                </w:rPr>
                <w:t xml:space="preserve">, </w:t>
              </w:r>
            </w:hyperlink>
            <w:hyperlink r:id="rId1622">
              <w:r w:rsidRPr="00826F82">
                <w:rPr>
                  <w:rFonts w:ascii="Times New Roman" w:eastAsia="Times New Roman" w:hAnsi="Times New Roman" w:cs="Times New Roman"/>
                  <w:i/>
                  <w:color w:val="000000"/>
                  <w:lang w:val="en-US"/>
                </w:rPr>
                <w:t>83</w:t>
              </w:r>
            </w:hyperlink>
            <w:hyperlink r:id="rId1623">
              <w:r w:rsidRPr="00826F82">
                <w:rPr>
                  <w:rFonts w:ascii="Times New Roman" w:eastAsia="Times New Roman" w:hAnsi="Times New Roman" w:cs="Times New Roman"/>
                  <w:color w:val="000000"/>
                  <w:lang w:val="en-US"/>
                </w:rPr>
                <w:t>)</w:t>
              </w:r>
            </w:hyperlink>
          </w:p>
        </w:tc>
        <w:tc>
          <w:tcPr>
            <w:tcW w:w="0" w:type="auto"/>
          </w:tcPr>
          <w:p w14:paraId="7CE13E18" w14:textId="77777777" w:rsidR="00FF1AFD" w:rsidRPr="00826F82" w:rsidRDefault="00FF1AFD" w:rsidP="000A0EF1">
            <w:pPr>
              <w:ind w:left="101" w:firstLine="88"/>
              <w:jc w:val="center"/>
              <w:rPr>
                <w:rFonts w:ascii="Times New Roman" w:eastAsia="Times New Roman" w:hAnsi="Times New Roman" w:cs="Times New Roman"/>
                <w:lang w:val="it-IT"/>
              </w:rPr>
            </w:pPr>
            <w:r w:rsidRPr="00826F82">
              <w:rPr>
                <w:rFonts w:ascii="Times New Roman" w:eastAsia="Times New Roman" w:hAnsi="Times New Roman" w:cs="Times New Roman"/>
                <w:lang w:val="it-IT"/>
              </w:rPr>
              <w:t>non-linear + non linear + nonlinear</w:t>
            </w:r>
          </w:p>
        </w:tc>
        <w:tc>
          <w:tcPr>
            <w:tcW w:w="0" w:type="auto"/>
          </w:tcPr>
          <w:p w14:paraId="68180BF6"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Higher-order effects</w:t>
            </w:r>
          </w:p>
        </w:tc>
      </w:tr>
      <w:tr w:rsidR="00FF1AFD" w:rsidRPr="00826F82" w14:paraId="03CD0C70" w14:textId="77777777" w:rsidTr="000A0EF1">
        <w:trPr>
          <w:trHeight w:val="660"/>
        </w:trPr>
        <w:tc>
          <w:tcPr>
            <w:tcW w:w="0" w:type="auto"/>
          </w:tcPr>
          <w:p w14:paraId="121C2994"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Resilience</w:t>
            </w:r>
          </w:p>
        </w:tc>
        <w:tc>
          <w:tcPr>
            <w:tcW w:w="0" w:type="auto"/>
          </w:tcPr>
          <w:p w14:paraId="5D73C6D7"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 xml:space="preserve">The capacity of a system to resist and recover from disturbance </w:t>
            </w:r>
            <w:hyperlink r:id="rId1624">
              <w:r w:rsidRPr="00826F82">
                <w:rPr>
                  <w:rFonts w:ascii="Times New Roman" w:eastAsia="Times New Roman" w:hAnsi="Times New Roman" w:cs="Times New Roman"/>
                  <w:color w:val="000000"/>
                  <w:lang w:val="en-US"/>
                </w:rPr>
                <w:t>(</w:t>
              </w:r>
            </w:hyperlink>
            <w:hyperlink r:id="rId1625">
              <w:r w:rsidRPr="00826F82">
                <w:rPr>
                  <w:rFonts w:ascii="Times New Roman" w:eastAsia="Times New Roman" w:hAnsi="Times New Roman" w:cs="Times New Roman"/>
                  <w:i/>
                  <w:color w:val="000000"/>
                  <w:lang w:val="en-US"/>
                </w:rPr>
                <w:t>12</w:t>
              </w:r>
            </w:hyperlink>
            <w:hyperlink r:id="rId1626">
              <w:r w:rsidRPr="00826F82">
                <w:rPr>
                  <w:rFonts w:ascii="Times New Roman" w:eastAsia="Times New Roman" w:hAnsi="Times New Roman" w:cs="Times New Roman"/>
                  <w:color w:val="000000"/>
                  <w:lang w:val="en-US"/>
                </w:rPr>
                <w:t xml:space="preserve">, </w:t>
              </w:r>
            </w:hyperlink>
            <w:hyperlink r:id="rId1627">
              <w:r w:rsidRPr="00826F82">
                <w:rPr>
                  <w:rFonts w:ascii="Times New Roman" w:eastAsia="Times New Roman" w:hAnsi="Times New Roman" w:cs="Times New Roman"/>
                  <w:i/>
                  <w:color w:val="000000"/>
                  <w:lang w:val="en-US"/>
                </w:rPr>
                <w:t>113</w:t>
              </w:r>
            </w:hyperlink>
            <w:hyperlink r:id="rId1628">
              <w:r w:rsidRPr="00826F82">
                <w:rPr>
                  <w:rFonts w:ascii="Times New Roman" w:eastAsia="Times New Roman" w:hAnsi="Times New Roman" w:cs="Times New Roman"/>
                  <w:color w:val="000000"/>
                  <w:lang w:val="en-US"/>
                </w:rPr>
                <w:t>)</w:t>
              </w:r>
            </w:hyperlink>
          </w:p>
        </w:tc>
        <w:tc>
          <w:tcPr>
            <w:tcW w:w="0" w:type="auto"/>
          </w:tcPr>
          <w:p w14:paraId="3DA00929" w14:textId="77777777" w:rsidR="00FF1AFD" w:rsidRPr="00826F82" w:rsidRDefault="00FF1AFD" w:rsidP="000A0EF1">
            <w:pPr>
              <w:ind w:left="101" w:firstLine="88"/>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resilien</w:t>
            </w:r>
          </w:p>
        </w:tc>
        <w:tc>
          <w:tcPr>
            <w:tcW w:w="0" w:type="auto"/>
          </w:tcPr>
          <w:p w14:paraId="3F8C48AE"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Brittleness, Robustness, Stability</w:t>
            </w:r>
          </w:p>
        </w:tc>
      </w:tr>
      <w:tr w:rsidR="00FF1AFD" w:rsidRPr="00826F82" w14:paraId="7020C394" w14:textId="77777777" w:rsidTr="000A0EF1">
        <w:trPr>
          <w:trHeight w:val="885"/>
        </w:trPr>
        <w:tc>
          <w:tcPr>
            <w:tcW w:w="0" w:type="auto"/>
          </w:tcPr>
          <w:p w14:paraId="6C62D444"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Scaling</w:t>
            </w:r>
          </w:p>
        </w:tc>
        <w:tc>
          <w:tcPr>
            <w:tcW w:w="0" w:type="auto"/>
          </w:tcPr>
          <w:p w14:paraId="26761BA8"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 xml:space="preserve">The property of system patterns to change with scale (e.g., spatial, temporal, or taxonomic) </w:t>
            </w:r>
            <w:hyperlink r:id="rId1629">
              <w:r w:rsidRPr="00826F82">
                <w:rPr>
                  <w:rFonts w:ascii="Times New Roman" w:eastAsia="Times New Roman" w:hAnsi="Times New Roman" w:cs="Times New Roman"/>
                  <w:color w:val="000000"/>
                  <w:lang w:val="en-US"/>
                </w:rPr>
                <w:t>(</w:t>
              </w:r>
            </w:hyperlink>
            <w:hyperlink r:id="rId1630">
              <w:r w:rsidRPr="00826F82">
                <w:rPr>
                  <w:rFonts w:ascii="Times New Roman" w:eastAsia="Times New Roman" w:hAnsi="Times New Roman" w:cs="Times New Roman"/>
                  <w:i/>
                  <w:color w:val="000000"/>
                  <w:lang w:val="en-US"/>
                </w:rPr>
                <w:t>7</w:t>
              </w:r>
            </w:hyperlink>
            <w:hyperlink r:id="rId1631">
              <w:r w:rsidRPr="00826F82">
                <w:rPr>
                  <w:rFonts w:ascii="Times New Roman" w:eastAsia="Times New Roman" w:hAnsi="Times New Roman" w:cs="Times New Roman"/>
                  <w:color w:val="000000"/>
                  <w:lang w:val="en-US"/>
                </w:rPr>
                <w:t xml:space="preserve">, </w:t>
              </w:r>
            </w:hyperlink>
            <w:hyperlink r:id="rId1632">
              <w:r w:rsidRPr="00826F82">
                <w:rPr>
                  <w:rFonts w:ascii="Times New Roman" w:eastAsia="Times New Roman" w:hAnsi="Times New Roman" w:cs="Times New Roman"/>
                  <w:i/>
                  <w:color w:val="000000"/>
                  <w:lang w:val="en-US"/>
                </w:rPr>
                <w:t>11</w:t>
              </w:r>
            </w:hyperlink>
            <w:hyperlink r:id="rId1633">
              <w:r w:rsidRPr="00826F82">
                <w:rPr>
                  <w:rFonts w:ascii="Times New Roman" w:eastAsia="Times New Roman" w:hAnsi="Times New Roman" w:cs="Times New Roman"/>
                  <w:color w:val="000000"/>
                  <w:lang w:val="en-US"/>
                </w:rPr>
                <w:t>)</w:t>
              </w:r>
            </w:hyperlink>
          </w:p>
        </w:tc>
        <w:tc>
          <w:tcPr>
            <w:tcW w:w="0" w:type="auto"/>
          </w:tcPr>
          <w:p w14:paraId="1C0FC5B0" w14:textId="77777777" w:rsidR="00FF1AFD" w:rsidRPr="00826F82" w:rsidRDefault="00FF1AFD" w:rsidP="000A0EF1">
            <w:pPr>
              <w:ind w:left="101" w:firstLine="88"/>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scal + scale-depend + scale depend</w:t>
            </w:r>
          </w:p>
        </w:tc>
        <w:tc>
          <w:tcPr>
            <w:tcW w:w="0" w:type="auto"/>
          </w:tcPr>
          <w:p w14:paraId="241FB99F"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Discrete hierarchy, Grain, Levels</w:t>
            </w:r>
          </w:p>
        </w:tc>
      </w:tr>
      <w:tr w:rsidR="00FF1AFD" w:rsidRPr="00826F82" w14:paraId="5B82A24F" w14:textId="77777777" w:rsidTr="000A0EF1">
        <w:trPr>
          <w:trHeight w:val="885"/>
        </w:trPr>
        <w:tc>
          <w:tcPr>
            <w:tcW w:w="0" w:type="auto"/>
          </w:tcPr>
          <w:p w14:paraId="33FBF529"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Self-organization</w:t>
            </w:r>
          </w:p>
        </w:tc>
        <w:tc>
          <w:tcPr>
            <w:tcW w:w="0" w:type="auto"/>
          </w:tcPr>
          <w:p w14:paraId="63F8EB0D"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 xml:space="preserve">The emergence of global patterns, dynamics, or ordered structures from the local interaction among the components of a system </w:t>
            </w:r>
            <w:hyperlink r:id="rId1634">
              <w:r w:rsidRPr="00826F82">
                <w:rPr>
                  <w:rFonts w:ascii="Times New Roman" w:eastAsia="Times New Roman" w:hAnsi="Times New Roman" w:cs="Times New Roman"/>
                  <w:color w:val="000000"/>
                  <w:lang w:val="en-US"/>
                </w:rPr>
                <w:t>(</w:t>
              </w:r>
            </w:hyperlink>
            <w:hyperlink r:id="rId1635">
              <w:r w:rsidRPr="00826F82">
                <w:rPr>
                  <w:rFonts w:ascii="Times New Roman" w:eastAsia="Times New Roman" w:hAnsi="Times New Roman" w:cs="Times New Roman"/>
                  <w:i/>
                  <w:color w:val="000000"/>
                  <w:lang w:val="en-US"/>
                </w:rPr>
                <w:t>5</w:t>
              </w:r>
            </w:hyperlink>
            <w:hyperlink r:id="rId1636">
              <w:r w:rsidRPr="00826F82">
                <w:rPr>
                  <w:rFonts w:ascii="Times New Roman" w:eastAsia="Times New Roman" w:hAnsi="Times New Roman" w:cs="Times New Roman"/>
                  <w:color w:val="000000"/>
                  <w:lang w:val="en-US"/>
                </w:rPr>
                <w:t xml:space="preserve">, </w:t>
              </w:r>
            </w:hyperlink>
            <w:hyperlink r:id="rId1637">
              <w:r w:rsidRPr="00826F82">
                <w:rPr>
                  <w:rFonts w:ascii="Times New Roman" w:eastAsia="Times New Roman" w:hAnsi="Times New Roman" w:cs="Times New Roman"/>
                  <w:i/>
                  <w:color w:val="000000"/>
                  <w:lang w:val="en-US"/>
                </w:rPr>
                <w:t>85</w:t>
              </w:r>
            </w:hyperlink>
            <w:hyperlink r:id="rId1638">
              <w:r w:rsidRPr="00826F82">
                <w:rPr>
                  <w:rFonts w:ascii="Times New Roman" w:eastAsia="Times New Roman" w:hAnsi="Times New Roman" w:cs="Times New Roman"/>
                  <w:color w:val="000000"/>
                  <w:lang w:val="en-US"/>
                </w:rPr>
                <w:t>)</w:t>
              </w:r>
            </w:hyperlink>
          </w:p>
        </w:tc>
        <w:tc>
          <w:tcPr>
            <w:tcW w:w="0" w:type="auto"/>
          </w:tcPr>
          <w:p w14:paraId="5F5E44A9" w14:textId="77777777" w:rsidR="00FF1AFD" w:rsidRPr="00826F82" w:rsidRDefault="00FF1AFD" w:rsidP="000A0EF1">
            <w:pPr>
              <w:ind w:left="101" w:firstLine="88"/>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self-orga + self orga + selforga</w:t>
            </w:r>
          </w:p>
        </w:tc>
        <w:tc>
          <w:tcPr>
            <w:tcW w:w="0" w:type="auto"/>
          </w:tcPr>
          <w:p w14:paraId="3E7CF9A9"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Evolution, Emergence, Multicellularity, Pattern formation</w:t>
            </w:r>
          </w:p>
        </w:tc>
      </w:tr>
      <w:tr w:rsidR="00FF1AFD" w:rsidRPr="00826F82" w14:paraId="4D9E7975" w14:textId="77777777" w:rsidTr="000A0EF1">
        <w:trPr>
          <w:trHeight w:val="660"/>
        </w:trPr>
        <w:tc>
          <w:tcPr>
            <w:tcW w:w="0" w:type="auto"/>
          </w:tcPr>
          <w:p w14:paraId="3D998957"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Stability</w:t>
            </w:r>
          </w:p>
        </w:tc>
        <w:tc>
          <w:tcPr>
            <w:tcW w:w="0" w:type="auto"/>
          </w:tcPr>
          <w:p w14:paraId="4636A3E0"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 xml:space="preserve">The tendency of a system to return to its equilibrium state </w:t>
            </w:r>
            <w:hyperlink r:id="rId1639">
              <w:r w:rsidRPr="00826F82">
                <w:rPr>
                  <w:rFonts w:ascii="Times New Roman" w:eastAsia="Times New Roman" w:hAnsi="Times New Roman" w:cs="Times New Roman"/>
                  <w:color w:val="000000"/>
                  <w:lang w:val="en-US"/>
                </w:rPr>
                <w:t>(</w:t>
              </w:r>
            </w:hyperlink>
            <w:hyperlink r:id="rId1640">
              <w:r w:rsidRPr="00826F82">
                <w:rPr>
                  <w:rFonts w:ascii="Times New Roman" w:eastAsia="Times New Roman" w:hAnsi="Times New Roman" w:cs="Times New Roman"/>
                  <w:i/>
                  <w:color w:val="000000"/>
                  <w:lang w:val="en-US"/>
                </w:rPr>
                <w:t>2</w:t>
              </w:r>
            </w:hyperlink>
            <w:hyperlink r:id="rId1641">
              <w:r w:rsidRPr="00826F82">
                <w:rPr>
                  <w:rFonts w:ascii="Times New Roman" w:eastAsia="Times New Roman" w:hAnsi="Times New Roman" w:cs="Times New Roman"/>
                  <w:color w:val="000000"/>
                  <w:lang w:val="en-US"/>
                </w:rPr>
                <w:t xml:space="preserve">, </w:t>
              </w:r>
            </w:hyperlink>
            <w:hyperlink r:id="rId1642">
              <w:r w:rsidRPr="00826F82">
                <w:rPr>
                  <w:rFonts w:ascii="Times New Roman" w:eastAsia="Times New Roman" w:hAnsi="Times New Roman" w:cs="Times New Roman"/>
                  <w:i/>
                  <w:color w:val="000000"/>
                  <w:lang w:val="en-US"/>
                </w:rPr>
                <w:t>151</w:t>
              </w:r>
            </w:hyperlink>
            <w:hyperlink r:id="rId1643">
              <w:r w:rsidRPr="00826F82">
                <w:rPr>
                  <w:rFonts w:ascii="Times New Roman" w:eastAsia="Times New Roman" w:hAnsi="Times New Roman" w:cs="Times New Roman"/>
                  <w:color w:val="000000"/>
                  <w:lang w:val="en-US"/>
                </w:rPr>
                <w:t>)</w:t>
              </w:r>
            </w:hyperlink>
          </w:p>
        </w:tc>
        <w:tc>
          <w:tcPr>
            <w:tcW w:w="0" w:type="auto"/>
          </w:tcPr>
          <w:p w14:paraId="393996FA" w14:textId="77777777" w:rsidR="00FF1AFD" w:rsidRPr="00826F82" w:rsidRDefault="00FF1AFD" w:rsidP="000A0EF1">
            <w:pPr>
              <w:ind w:left="101" w:firstLine="88"/>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stabilit</w:t>
            </w:r>
          </w:p>
        </w:tc>
        <w:tc>
          <w:tcPr>
            <w:tcW w:w="0" w:type="auto"/>
          </w:tcPr>
          <w:p w14:paraId="7161BD0C"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Invasibility, Persistence, Resistance, Robustness</w:t>
            </w:r>
          </w:p>
        </w:tc>
      </w:tr>
      <w:tr w:rsidR="00FF1AFD" w:rsidRPr="00826F82" w14:paraId="4AAAF9D2" w14:textId="77777777" w:rsidTr="000A0EF1">
        <w:trPr>
          <w:trHeight w:val="885"/>
        </w:trPr>
        <w:tc>
          <w:tcPr>
            <w:tcW w:w="0" w:type="auto"/>
          </w:tcPr>
          <w:p w14:paraId="53A66055" w14:textId="77777777" w:rsidR="00FF1AFD" w:rsidRPr="00826F82" w:rsidRDefault="00FF1AFD" w:rsidP="000A0EF1">
            <w:pPr>
              <w:ind w:left="258" w:right="13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Threshold</w:t>
            </w:r>
          </w:p>
        </w:tc>
        <w:tc>
          <w:tcPr>
            <w:tcW w:w="0" w:type="auto"/>
          </w:tcPr>
          <w:p w14:paraId="30CA8D1F" w14:textId="77777777" w:rsidR="00FF1AFD" w:rsidRPr="00826F82" w:rsidRDefault="00FF1AFD" w:rsidP="000A0EF1">
            <w:pPr>
              <w:ind w:left="225" w:firstLine="1"/>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 xml:space="preserve">The context in which a small change in the conditions of a system results in large change in the system itself </w:t>
            </w:r>
            <w:hyperlink r:id="rId1644">
              <w:r w:rsidRPr="00826F82">
                <w:rPr>
                  <w:rFonts w:ascii="Times New Roman" w:eastAsia="Times New Roman" w:hAnsi="Times New Roman" w:cs="Times New Roman"/>
                  <w:color w:val="000000"/>
                  <w:lang w:val="en-US"/>
                </w:rPr>
                <w:t>(</w:t>
              </w:r>
            </w:hyperlink>
            <w:hyperlink r:id="rId1645">
              <w:r w:rsidRPr="00826F82">
                <w:rPr>
                  <w:rFonts w:ascii="Times New Roman" w:eastAsia="Times New Roman" w:hAnsi="Times New Roman" w:cs="Times New Roman"/>
                  <w:i/>
                  <w:color w:val="000000"/>
                  <w:lang w:val="en-US"/>
                </w:rPr>
                <w:t>15</w:t>
              </w:r>
            </w:hyperlink>
            <w:hyperlink r:id="rId1646">
              <w:r w:rsidRPr="00826F82">
                <w:rPr>
                  <w:rFonts w:ascii="Times New Roman" w:eastAsia="Times New Roman" w:hAnsi="Times New Roman" w:cs="Times New Roman"/>
                  <w:color w:val="000000"/>
                  <w:lang w:val="en-US"/>
                </w:rPr>
                <w:t xml:space="preserve">, </w:t>
              </w:r>
            </w:hyperlink>
            <w:hyperlink r:id="rId1647">
              <w:r w:rsidRPr="00826F82">
                <w:rPr>
                  <w:rFonts w:ascii="Times New Roman" w:eastAsia="Times New Roman" w:hAnsi="Times New Roman" w:cs="Times New Roman"/>
                  <w:i/>
                  <w:color w:val="000000"/>
                  <w:lang w:val="en-US"/>
                </w:rPr>
                <w:t>85</w:t>
              </w:r>
            </w:hyperlink>
            <w:hyperlink r:id="rId1648">
              <w:r w:rsidRPr="00826F82">
                <w:rPr>
                  <w:rFonts w:ascii="Times New Roman" w:eastAsia="Times New Roman" w:hAnsi="Times New Roman" w:cs="Times New Roman"/>
                  <w:color w:val="000000"/>
                  <w:lang w:val="en-US"/>
                </w:rPr>
                <w:t>)</w:t>
              </w:r>
            </w:hyperlink>
          </w:p>
        </w:tc>
        <w:tc>
          <w:tcPr>
            <w:tcW w:w="0" w:type="auto"/>
          </w:tcPr>
          <w:p w14:paraId="6594BBD8" w14:textId="77777777" w:rsidR="00FF1AFD" w:rsidRPr="00826F82" w:rsidRDefault="00FF1AFD" w:rsidP="000A0EF1">
            <w:pPr>
              <w:ind w:left="101" w:firstLine="88"/>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thresho</w:t>
            </w:r>
          </w:p>
        </w:tc>
        <w:tc>
          <w:tcPr>
            <w:tcW w:w="0" w:type="auto"/>
          </w:tcPr>
          <w:p w14:paraId="15F748A7" w14:textId="77777777" w:rsidR="00FF1AFD" w:rsidRPr="00826F82" w:rsidRDefault="00FF1AFD" w:rsidP="000A0EF1">
            <w:pPr>
              <w:ind w:left="236" w:firstLine="87"/>
              <w:jc w:val="center"/>
              <w:rPr>
                <w:rFonts w:ascii="Times New Roman" w:eastAsia="Times New Roman" w:hAnsi="Times New Roman" w:cs="Times New Roman"/>
                <w:lang w:val="en-US"/>
              </w:rPr>
            </w:pPr>
            <w:r w:rsidRPr="00826F82">
              <w:rPr>
                <w:rFonts w:ascii="Times New Roman" w:eastAsia="Times New Roman" w:hAnsi="Times New Roman" w:cs="Times New Roman"/>
                <w:lang w:val="en-US"/>
              </w:rPr>
              <w:t>Criticality, Tipping point</w:t>
            </w:r>
          </w:p>
        </w:tc>
      </w:tr>
    </w:tbl>
    <w:p w14:paraId="1C3ECE40" w14:textId="77777777" w:rsidR="00FF1AFD" w:rsidRPr="00826F82" w:rsidRDefault="00FF1AFD" w:rsidP="00FF1AFD">
      <w:pPr>
        <w:ind w:left="2160" w:hanging="720"/>
      </w:pPr>
      <w:r w:rsidRPr="00826F82">
        <w:t xml:space="preserve"> </w:t>
      </w:r>
    </w:p>
    <w:p w14:paraId="7FC7C54B" w14:textId="77777777" w:rsidR="008A69ED" w:rsidRPr="00826F82" w:rsidRDefault="008A69ED">
      <w:pPr>
        <w:rPr>
          <w:b/>
        </w:rPr>
      </w:pPr>
      <w:r w:rsidRPr="00826F82">
        <w:rPr>
          <w:b/>
        </w:rPr>
        <w:br w:type="page"/>
      </w:r>
    </w:p>
    <w:p w14:paraId="307B2260" w14:textId="6DD4D493" w:rsidR="00FF1AFD" w:rsidRPr="00826F82" w:rsidRDefault="00FF1AFD" w:rsidP="00FF1AFD">
      <w:pPr>
        <w:ind w:left="2420" w:hanging="860"/>
      </w:pPr>
      <w:ins w:id="1108" w:author="Roza, Caio G" w:date="2023-04-06T23:06:00Z">
        <w:r w:rsidRPr="00826F82">
          <w:rPr>
            <w:b/>
          </w:rPr>
          <w:lastRenderedPageBreak/>
          <w:t xml:space="preserve">Table 2. </w:t>
        </w:r>
        <w:r w:rsidR="00B76951" w:rsidRPr="00E91065">
          <w:rPr>
            <w:b/>
            <w:highlight w:val="yellow"/>
          </w:rPr>
          <w:t>Popular metrics characterizing complexity features.</w:t>
        </w:r>
      </w:ins>
      <w:del w:id="1109" w:author="Roza, Caio G" w:date="2023-04-06T23:06:00Z">
        <w:r w:rsidRPr="00826F82">
          <w:rPr>
            <w:b/>
          </w:rPr>
          <w:delText>Table 2.</w:delText>
        </w:r>
      </w:del>
      <w:r w:rsidRPr="00826F82">
        <w:rPr>
          <w:b/>
        </w:rPr>
        <w:t xml:space="preserve"> </w:t>
      </w:r>
      <w:r w:rsidRPr="00826F82">
        <w:t>A non-exhaustive list of metrics used in the ecological literature when assessing ecological complexity, and their relationship with the features identified in our article. We refer particularly to the references (</w:t>
      </w:r>
      <w:r w:rsidR="008A69ED" w:rsidRPr="00826F82">
        <w:t xml:space="preserve">40, </w:t>
      </w:r>
      <w:r w:rsidRPr="00826F82">
        <w:rPr>
          <w:i/>
        </w:rPr>
        <w:t>6</w:t>
      </w:r>
      <w:r w:rsidR="008A69ED" w:rsidRPr="00826F82">
        <w:rPr>
          <w:i/>
        </w:rPr>
        <w:t>2</w:t>
      </w:r>
      <w:r w:rsidRPr="00826F82">
        <w:rPr>
          <w:i/>
        </w:rPr>
        <w:t xml:space="preserve">, 72, </w:t>
      </w:r>
      <w:r w:rsidR="008A69ED" w:rsidRPr="00826F82">
        <w:rPr>
          <w:i/>
        </w:rPr>
        <w:t xml:space="preserve">81, </w:t>
      </w:r>
      <w:r w:rsidRPr="00826F82">
        <w:rPr>
          <w:i/>
        </w:rPr>
        <w:t>82, 12</w:t>
      </w:r>
      <w:r w:rsidR="008A69ED" w:rsidRPr="00826F82">
        <w:rPr>
          <w:i/>
        </w:rPr>
        <w:t>7</w:t>
      </w:r>
      <w:r w:rsidRPr="00826F82">
        <w:t xml:space="preserve">) for comprehensive reviews of metrics designed to measure complexity. </w:t>
      </w:r>
    </w:p>
    <w:p w14:paraId="7EE28E65" w14:textId="77777777" w:rsidR="00FF1AFD" w:rsidRPr="00826F82" w:rsidRDefault="00FF1AFD" w:rsidP="00FF1AFD">
      <w:pPr>
        <w:rPr>
          <w:b/>
        </w:rPr>
      </w:pPr>
      <w:r w:rsidRPr="00826F82">
        <w:rPr>
          <w:b/>
        </w:rPr>
        <w:t xml:space="preserve"> </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213"/>
        <w:gridCol w:w="4533"/>
        <w:gridCol w:w="2279"/>
      </w:tblGrid>
      <w:tr w:rsidR="00FF1AFD" w:rsidRPr="00826F82" w14:paraId="4ADE032F" w14:textId="77777777" w:rsidTr="00FF1AFD">
        <w:trPr>
          <w:trHeight w:val="455"/>
        </w:trPr>
        <w:tc>
          <w:tcPr>
            <w:tcW w:w="221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47DAA82" w14:textId="77777777" w:rsidR="00FF1AFD" w:rsidRPr="00826F82" w:rsidRDefault="00FF1AFD" w:rsidP="000A0EF1">
            <w:pPr>
              <w:ind w:left="820"/>
              <w:rPr>
                <w:b/>
              </w:rPr>
            </w:pPr>
            <w:r w:rsidRPr="00826F82">
              <w:rPr>
                <w:b/>
              </w:rPr>
              <w:t>Feature</w:t>
            </w:r>
          </w:p>
        </w:tc>
        <w:tc>
          <w:tcPr>
            <w:tcW w:w="453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0313C4" w14:textId="77777777" w:rsidR="00FF1AFD" w:rsidRPr="00826F82" w:rsidRDefault="00FF1AFD" w:rsidP="000A0EF1">
            <w:pPr>
              <w:ind w:left="820"/>
              <w:rPr>
                <w:b/>
              </w:rPr>
            </w:pPr>
            <w:r w:rsidRPr="00826F82">
              <w:rPr>
                <w:b/>
              </w:rPr>
              <w:t>Metric</w:t>
            </w:r>
          </w:p>
        </w:tc>
        <w:tc>
          <w:tcPr>
            <w:tcW w:w="2279"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51A3E8A" w14:textId="77777777" w:rsidR="00FF1AFD" w:rsidRPr="00826F82" w:rsidRDefault="00FF1AFD" w:rsidP="000A0EF1">
            <w:pPr>
              <w:ind w:left="900" w:right="-3920"/>
              <w:rPr>
                <w:b/>
              </w:rPr>
            </w:pPr>
            <w:r w:rsidRPr="00826F82">
              <w:rPr>
                <w:b/>
              </w:rPr>
              <w:t>Reference</w:t>
            </w:r>
          </w:p>
        </w:tc>
      </w:tr>
      <w:tr w:rsidR="00FF1AFD" w:rsidRPr="00826F82" w14:paraId="7063C0D8" w14:textId="77777777" w:rsidTr="00FF1AFD">
        <w:trPr>
          <w:trHeight w:val="950"/>
        </w:trPr>
        <w:tc>
          <w:tcPr>
            <w:tcW w:w="221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2CEDC1" w14:textId="77777777" w:rsidR="00FF1AFD" w:rsidRPr="00826F82" w:rsidRDefault="00FF1AFD" w:rsidP="00FF1AFD">
            <w:pPr>
              <w:ind w:left="820"/>
            </w:pPr>
            <w:r w:rsidRPr="00826F82">
              <w:t>Chaos</w:t>
            </w:r>
          </w:p>
        </w:tc>
        <w:tc>
          <w:tcPr>
            <w:tcW w:w="4533" w:type="dxa"/>
            <w:tcBorders>
              <w:top w:val="nil"/>
              <w:left w:val="nil"/>
              <w:bottom w:val="single" w:sz="5" w:space="0" w:color="000000"/>
              <w:right w:val="single" w:sz="5" w:space="0" w:color="000000"/>
            </w:tcBorders>
            <w:tcMar>
              <w:top w:w="100" w:type="dxa"/>
              <w:left w:w="100" w:type="dxa"/>
              <w:bottom w:w="100" w:type="dxa"/>
              <w:right w:w="100" w:type="dxa"/>
            </w:tcMar>
          </w:tcPr>
          <w:p w14:paraId="50A9CA1F" w14:textId="6E1CD23D" w:rsidR="00FF1AFD" w:rsidRPr="00826F82" w:rsidRDefault="00FF1AFD" w:rsidP="00FF1AFD">
            <w:pPr>
              <w:ind w:left="820"/>
            </w:pPr>
            <w:r w:rsidRPr="00826F82">
              <w:rPr>
                <w:sz w:val="22"/>
                <w:szCs w:val="22"/>
              </w:rPr>
              <w:t xml:space="preserve">Lyapunov exponent. It represents the rate of separation of infinitesimally close trajectories, measuring how a dynamic system is sensitive to initial conditions. </w:t>
            </w:r>
          </w:p>
        </w:tc>
        <w:tc>
          <w:tcPr>
            <w:tcW w:w="2279" w:type="dxa"/>
            <w:tcBorders>
              <w:top w:val="nil"/>
              <w:left w:val="nil"/>
              <w:bottom w:val="single" w:sz="5" w:space="0" w:color="000000"/>
              <w:right w:val="single" w:sz="5" w:space="0" w:color="000000"/>
            </w:tcBorders>
            <w:tcMar>
              <w:top w:w="100" w:type="dxa"/>
              <w:left w:w="100" w:type="dxa"/>
              <w:bottom w:w="100" w:type="dxa"/>
              <w:right w:w="100" w:type="dxa"/>
            </w:tcMar>
          </w:tcPr>
          <w:p w14:paraId="1CBBEC44" w14:textId="77777777" w:rsidR="00FF1AFD" w:rsidRPr="00826F82" w:rsidRDefault="006D7A03" w:rsidP="00FF1AFD">
            <w:pPr>
              <w:ind w:left="820" w:right="-3920"/>
              <w:rPr>
                <w:color w:val="0000FF"/>
              </w:rPr>
            </w:pPr>
            <w:hyperlink r:id="rId1649">
              <w:r w:rsidR="00FF1AFD" w:rsidRPr="00826F82">
                <w:rPr>
                  <w:color w:val="000000"/>
                </w:rPr>
                <w:t>(</w:t>
              </w:r>
            </w:hyperlink>
            <w:hyperlink r:id="rId1650">
              <w:r w:rsidR="00FF1AFD" w:rsidRPr="00826F82">
                <w:rPr>
                  <w:i/>
                  <w:color w:val="000000"/>
                </w:rPr>
                <w:t>152</w:t>
              </w:r>
            </w:hyperlink>
            <w:hyperlink r:id="rId1651">
              <w:r w:rsidR="00FF1AFD" w:rsidRPr="00826F82">
                <w:rPr>
                  <w:color w:val="000000"/>
                </w:rPr>
                <w:t>)</w:t>
              </w:r>
            </w:hyperlink>
          </w:p>
        </w:tc>
      </w:tr>
      <w:tr w:rsidR="00FF1AFD" w:rsidRPr="00826F82" w14:paraId="0A5836EB" w14:textId="77777777" w:rsidTr="00FF1AFD">
        <w:trPr>
          <w:trHeight w:val="950"/>
        </w:trPr>
        <w:tc>
          <w:tcPr>
            <w:tcW w:w="221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DEA1DFF" w14:textId="77777777" w:rsidR="00FF1AFD" w:rsidRPr="00826F82" w:rsidRDefault="00FF1AFD" w:rsidP="00FF1AFD">
            <w:pPr>
              <w:ind w:left="820"/>
            </w:pPr>
            <w:r w:rsidRPr="00826F82">
              <w:t>Diversity</w:t>
            </w:r>
          </w:p>
        </w:tc>
        <w:tc>
          <w:tcPr>
            <w:tcW w:w="4533" w:type="dxa"/>
            <w:tcBorders>
              <w:top w:val="nil"/>
              <w:left w:val="nil"/>
              <w:bottom w:val="single" w:sz="5" w:space="0" w:color="000000"/>
              <w:right w:val="single" w:sz="5" w:space="0" w:color="000000"/>
            </w:tcBorders>
            <w:tcMar>
              <w:top w:w="100" w:type="dxa"/>
              <w:left w:w="100" w:type="dxa"/>
              <w:bottom w:w="100" w:type="dxa"/>
              <w:right w:w="100" w:type="dxa"/>
            </w:tcMar>
          </w:tcPr>
          <w:p w14:paraId="598D9F78" w14:textId="212C455F" w:rsidR="00FF1AFD" w:rsidRPr="00826F82" w:rsidRDefault="00FF1AFD" w:rsidP="00FF1AFD">
            <w:pPr>
              <w:ind w:left="820"/>
            </w:pPr>
            <w:r w:rsidRPr="00826F82">
              <w:rPr>
                <w:sz w:val="22"/>
                <w:szCs w:val="22"/>
              </w:rPr>
              <w:t xml:space="preserve">Shannon entropy: </w:t>
            </w:r>
            <m:oMath>
              <m:r>
                <w:rPr>
                  <w:rFonts w:ascii="Cambria Math" w:hAnsi="Cambria Math"/>
                  <w:sz w:val="22"/>
                  <w:szCs w:val="22"/>
                </w:rPr>
                <m:t>-</m:t>
              </m:r>
              <m:nary>
                <m:naryPr>
                  <m:chr m:val="∑"/>
                  <m:supHide m:val="1"/>
                  <m:ctrlPr>
                    <w:rPr>
                      <w:rFonts w:ascii="Cambria Math" w:hAnsi="Cambria Math"/>
                      <w:sz w:val="22"/>
                      <w:szCs w:val="22"/>
                    </w:rPr>
                  </m:ctrlPr>
                </m:naryPr>
                <m:sub>
                  <m:r>
                    <w:rPr>
                      <w:rFonts w:ascii="Cambria Math" w:hAnsi="Cambria Math"/>
                      <w:sz w:val="22"/>
                      <w:szCs w:val="22"/>
                    </w:rPr>
                    <m:t>i</m:t>
                  </m:r>
                </m:sub>
                <m:sup/>
                <m:e>
                  <m:r>
                    <w:rPr>
                      <w:rFonts w:ascii="Cambria Math" w:hAnsi="Cambria Math"/>
                      <w:sz w:val="22"/>
                      <w:szCs w:val="22"/>
                    </w:rPr>
                    <m:t>P</m:t>
                  </m:r>
                </m:e>
              </m:nary>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i</m:t>
                      </m:r>
                    </m:sub>
                  </m:sSub>
                </m:e>
              </m:d>
              <m:r>
                <w:rPr>
                  <w:rFonts w:ascii="Cambria Math" w:hAnsi="Cambria Math"/>
                  <w:sz w:val="22"/>
                  <w:szCs w:val="22"/>
                </w:rPr>
                <m:t>logP</m:t>
              </m:r>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i</m:t>
                      </m:r>
                    </m:sub>
                  </m:sSub>
                </m:e>
              </m:d>
            </m:oMath>
            <w:r w:rsidRPr="00826F82">
              <w:rPr>
                <w:sz w:val="22"/>
                <w:szCs w:val="22"/>
              </w:rPr>
              <w:t xml:space="preserve"> where </w:t>
            </w:r>
            <w:r w:rsidRPr="00826F82">
              <w:rPr>
                <w:i/>
                <w:sz w:val="22"/>
                <w:szCs w:val="22"/>
              </w:rPr>
              <w:t>P</w:t>
            </w:r>
            <w:r w:rsidRPr="00826F82">
              <w:rPr>
                <w:sz w:val="22"/>
                <w:szCs w:val="22"/>
              </w:rPr>
              <w:t xml:space="preserve"> is the probability of an event </w:t>
            </w:r>
            <w:r w:rsidRPr="00826F82">
              <w:rPr>
                <w:i/>
                <w:sz w:val="22"/>
                <w:szCs w:val="22"/>
              </w:rPr>
              <w:t>i</w:t>
            </w:r>
            <w:r w:rsidRPr="00826F82">
              <w:rPr>
                <w:sz w:val="22"/>
                <w:szCs w:val="22"/>
              </w:rPr>
              <w:t>. Measures the amount of information in an event drawn from that distribution.</w:t>
            </w:r>
          </w:p>
        </w:tc>
        <w:tc>
          <w:tcPr>
            <w:tcW w:w="2279" w:type="dxa"/>
            <w:tcBorders>
              <w:top w:val="nil"/>
              <w:left w:val="nil"/>
              <w:bottom w:val="single" w:sz="5" w:space="0" w:color="000000"/>
              <w:right w:val="single" w:sz="5" w:space="0" w:color="000000"/>
            </w:tcBorders>
            <w:tcMar>
              <w:top w:w="100" w:type="dxa"/>
              <w:left w:w="100" w:type="dxa"/>
              <w:bottom w:w="100" w:type="dxa"/>
              <w:right w:w="100" w:type="dxa"/>
            </w:tcMar>
          </w:tcPr>
          <w:p w14:paraId="292BA4A6" w14:textId="77777777" w:rsidR="00FF1AFD" w:rsidRPr="00826F82" w:rsidRDefault="006D7A03" w:rsidP="00FF1AFD">
            <w:pPr>
              <w:ind w:left="900" w:right="-3920"/>
              <w:rPr>
                <w:color w:val="0000FF"/>
              </w:rPr>
            </w:pPr>
            <w:hyperlink r:id="rId1652">
              <w:r w:rsidR="00FF1AFD" w:rsidRPr="00826F82">
                <w:rPr>
                  <w:color w:val="000000"/>
                </w:rPr>
                <w:t>(</w:t>
              </w:r>
            </w:hyperlink>
            <w:hyperlink r:id="rId1653">
              <w:r w:rsidR="00FF1AFD" w:rsidRPr="00826F82">
                <w:rPr>
                  <w:i/>
                  <w:color w:val="000000"/>
                </w:rPr>
                <w:t>72</w:t>
              </w:r>
            </w:hyperlink>
            <w:hyperlink r:id="rId1654">
              <w:r w:rsidR="00FF1AFD" w:rsidRPr="00826F82">
                <w:rPr>
                  <w:color w:val="000000"/>
                </w:rPr>
                <w:t>)</w:t>
              </w:r>
            </w:hyperlink>
          </w:p>
        </w:tc>
      </w:tr>
      <w:tr w:rsidR="00FF1AFD" w:rsidRPr="00826F82" w14:paraId="623B1163" w14:textId="77777777" w:rsidTr="00FF1AFD">
        <w:trPr>
          <w:trHeight w:val="1250"/>
        </w:trPr>
        <w:tc>
          <w:tcPr>
            <w:tcW w:w="221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53F9B34" w14:textId="77777777" w:rsidR="00FF1AFD" w:rsidRPr="00826F82" w:rsidRDefault="00FF1AFD" w:rsidP="00FF1AFD">
            <w:pPr>
              <w:ind w:left="820"/>
            </w:pPr>
            <w:r w:rsidRPr="00826F82">
              <w:t>Diversity</w:t>
            </w:r>
          </w:p>
        </w:tc>
        <w:tc>
          <w:tcPr>
            <w:tcW w:w="4533" w:type="dxa"/>
            <w:tcBorders>
              <w:top w:val="nil"/>
              <w:left w:val="nil"/>
              <w:bottom w:val="single" w:sz="5" w:space="0" w:color="000000"/>
              <w:right w:val="single" w:sz="5" w:space="0" w:color="000000"/>
            </w:tcBorders>
            <w:tcMar>
              <w:top w:w="100" w:type="dxa"/>
              <w:left w:w="100" w:type="dxa"/>
              <w:bottom w:w="100" w:type="dxa"/>
              <w:right w:w="100" w:type="dxa"/>
            </w:tcMar>
          </w:tcPr>
          <w:p w14:paraId="2431FED2" w14:textId="29DDD370" w:rsidR="00FF1AFD" w:rsidRPr="00826F82" w:rsidRDefault="00FF1AFD" w:rsidP="00FF1AFD">
            <w:pPr>
              <w:ind w:left="820"/>
            </w:pPr>
            <w:r w:rsidRPr="00826F82">
              <w:rPr>
                <w:sz w:val="22"/>
                <w:szCs w:val="22"/>
              </w:rPr>
              <w:t xml:space="preserve">Mean information gain: </w:t>
            </w:r>
            <w:r w:rsidRPr="00826F82">
              <w:rPr>
                <w:i/>
                <w:sz w:val="22"/>
                <w:szCs w:val="22"/>
              </w:rPr>
              <w:t>H</w:t>
            </w:r>
            <w:r w:rsidRPr="00826F82">
              <w:rPr>
                <w:sz w:val="22"/>
                <w:szCs w:val="22"/>
                <w:vertAlign w:val="subscript"/>
              </w:rPr>
              <w:t>s</w:t>
            </w:r>
            <w:r w:rsidRPr="00826F82">
              <w:rPr>
                <w:sz w:val="22"/>
                <w:szCs w:val="22"/>
              </w:rPr>
              <w:t>(</w:t>
            </w:r>
            <w:r w:rsidRPr="00826F82">
              <w:rPr>
                <w:i/>
                <w:sz w:val="22"/>
                <w:szCs w:val="22"/>
              </w:rPr>
              <w:t>L</w:t>
            </w:r>
            <w:r w:rsidRPr="00826F82">
              <w:rPr>
                <w:rFonts w:eastAsia="Gungsuh"/>
                <w:sz w:val="22"/>
                <w:szCs w:val="22"/>
              </w:rPr>
              <w:t xml:space="preserve">+1) − </w:t>
            </w:r>
            <w:r w:rsidRPr="00826F82">
              <w:rPr>
                <w:i/>
                <w:sz w:val="22"/>
                <w:szCs w:val="22"/>
              </w:rPr>
              <w:t>H</w:t>
            </w:r>
            <w:r w:rsidRPr="00826F82">
              <w:rPr>
                <w:sz w:val="22"/>
                <w:szCs w:val="22"/>
                <w:vertAlign w:val="subscript"/>
              </w:rPr>
              <w:t>s</w:t>
            </w:r>
            <w:r w:rsidRPr="00826F82">
              <w:rPr>
                <w:sz w:val="22"/>
                <w:szCs w:val="22"/>
              </w:rPr>
              <w:t>(</w:t>
            </w:r>
            <w:r w:rsidRPr="00826F82">
              <w:rPr>
                <w:i/>
                <w:sz w:val="22"/>
                <w:szCs w:val="22"/>
              </w:rPr>
              <w:t>L</w:t>
            </w:r>
            <w:r w:rsidRPr="00826F82">
              <w:rPr>
                <w:sz w:val="22"/>
                <w:szCs w:val="22"/>
              </w:rPr>
              <w:t xml:space="preserve">), where </w:t>
            </w:r>
            <w:r w:rsidRPr="00826F82">
              <w:rPr>
                <w:i/>
                <w:sz w:val="22"/>
                <w:szCs w:val="22"/>
              </w:rPr>
              <w:t>H</w:t>
            </w:r>
            <w:r w:rsidRPr="00826F82">
              <w:rPr>
                <w:sz w:val="22"/>
                <w:szCs w:val="22"/>
                <w:vertAlign w:val="subscript"/>
              </w:rPr>
              <w:t>s</w:t>
            </w:r>
            <w:r w:rsidRPr="00826F82">
              <w:rPr>
                <w:sz w:val="22"/>
                <w:szCs w:val="22"/>
              </w:rPr>
              <w:t xml:space="preserve"> is the Shannon entropy of the sequence of length </w:t>
            </w:r>
            <w:r w:rsidRPr="00826F82">
              <w:rPr>
                <w:i/>
                <w:sz w:val="22"/>
                <w:szCs w:val="22"/>
              </w:rPr>
              <w:t xml:space="preserve">L. </w:t>
            </w:r>
            <w:r w:rsidRPr="00826F82">
              <w:rPr>
                <w:sz w:val="22"/>
                <w:szCs w:val="22"/>
              </w:rPr>
              <w:t>Measures the amount of information gained by knowing an additional step in time or space.</w:t>
            </w:r>
          </w:p>
        </w:tc>
        <w:tc>
          <w:tcPr>
            <w:tcW w:w="2279" w:type="dxa"/>
            <w:tcBorders>
              <w:top w:val="nil"/>
              <w:left w:val="nil"/>
              <w:bottom w:val="single" w:sz="5" w:space="0" w:color="000000"/>
              <w:right w:val="single" w:sz="5" w:space="0" w:color="000000"/>
            </w:tcBorders>
            <w:tcMar>
              <w:top w:w="100" w:type="dxa"/>
              <w:left w:w="100" w:type="dxa"/>
              <w:bottom w:w="100" w:type="dxa"/>
              <w:right w:w="100" w:type="dxa"/>
            </w:tcMar>
          </w:tcPr>
          <w:p w14:paraId="2D098B8B" w14:textId="77777777" w:rsidR="00FF1AFD" w:rsidRPr="00826F82" w:rsidRDefault="006D7A03" w:rsidP="00FF1AFD">
            <w:pPr>
              <w:ind w:left="900" w:right="-3920"/>
              <w:rPr>
                <w:i/>
                <w:color w:val="0000FF"/>
              </w:rPr>
            </w:pPr>
            <w:hyperlink r:id="rId1655">
              <w:r w:rsidR="00FF1AFD" w:rsidRPr="00826F82">
                <w:rPr>
                  <w:color w:val="000000"/>
                </w:rPr>
                <w:t>(</w:t>
              </w:r>
            </w:hyperlink>
            <w:hyperlink r:id="rId1656">
              <w:r w:rsidR="00FF1AFD" w:rsidRPr="00826F82">
                <w:rPr>
                  <w:i/>
                  <w:color w:val="000000"/>
                </w:rPr>
                <w:t>81</w:t>
              </w:r>
            </w:hyperlink>
            <w:hyperlink r:id="rId1657">
              <w:r w:rsidR="00FF1AFD" w:rsidRPr="00826F82">
                <w:rPr>
                  <w:color w:val="000000"/>
                </w:rPr>
                <w:t>)</w:t>
              </w:r>
            </w:hyperlink>
          </w:p>
        </w:tc>
      </w:tr>
      <w:tr w:rsidR="00FF1AFD" w:rsidRPr="00826F82" w14:paraId="5F481F59" w14:textId="77777777" w:rsidTr="00FF1AFD">
        <w:trPr>
          <w:trHeight w:val="950"/>
        </w:trPr>
        <w:tc>
          <w:tcPr>
            <w:tcW w:w="221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F16DE28" w14:textId="77777777" w:rsidR="00FF1AFD" w:rsidRPr="00826F82" w:rsidRDefault="00FF1AFD" w:rsidP="00FF1AFD">
            <w:pPr>
              <w:ind w:left="820"/>
            </w:pPr>
            <w:r w:rsidRPr="00826F82">
              <w:t>Diversity</w:t>
            </w:r>
          </w:p>
        </w:tc>
        <w:tc>
          <w:tcPr>
            <w:tcW w:w="4533" w:type="dxa"/>
            <w:tcBorders>
              <w:top w:val="nil"/>
              <w:left w:val="nil"/>
              <w:bottom w:val="single" w:sz="5" w:space="0" w:color="000000"/>
              <w:right w:val="single" w:sz="5" w:space="0" w:color="000000"/>
            </w:tcBorders>
            <w:tcMar>
              <w:top w:w="100" w:type="dxa"/>
              <w:left w:w="100" w:type="dxa"/>
              <w:bottom w:w="100" w:type="dxa"/>
              <w:right w:w="100" w:type="dxa"/>
            </w:tcMar>
          </w:tcPr>
          <w:p w14:paraId="7B555A2D" w14:textId="6767A550" w:rsidR="00FF1AFD" w:rsidRPr="00826F82" w:rsidRDefault="00FF1AFD" w:rsidP="00FF1AFD">
            <w:pPr>
              <w:ind w:left="820"/>
            </w:pPr>
            <w:r w:rsidRPr="00826F82">
              <w:rPr>
                <w:sz w:val="22"/>
                <w:szCs w:val="22"/>
              </w:rPr>
              <w:t xml:space="preserve">Fluctuation complexity: </w:t>
            </w:r>
            <m:oMath>
              <m:nary>
                <m:naryPr>
                  <m:chr m:val="∑"/>
                  <m:supHide m:val="1"/>
                  <m:ctrlPr>
                    <w:rPr>
                      <w:rFonts w:ascii="Cambria Math" w:hAnsi="Cambria Math"/>
                      <w:sz w:val="22"/>
                      <w:szCs w:val="22"/>
                    </w:rPr>
                  </m:ctrlPr>
                </m:naryPr>
                <m:sub>
                  <m:r>
                    <w:rPr>
                      <w:rFonts w:ascii="Cambria Math" w:hAnsi="Cambria Math"/>
                      <w:sz w:val="22"/>
                      <w:szCs w:val="22"/>
                    </w:rPr>
                    <m:t>i,j</m:t>
                  </m:r>
                </m:sub>
                <m:sup/>
                <m:e>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L,ij</m:t>
                      </m:r>
                    </m:sub>
                  </m:sSub>
                  <m:r>
                    <w:rPr>
                      <w:rFonts w:ascii="Cambria Math" w:hAnsi="Cambria Math"/>
                      <w:sz w:val="22"/>
                      <w:szCs w:val="22"/>
                    </w:rPr>
                    <m:t>log</m:t>
                  </m:r>
                  <m:sSup>
                    <m:sSupPr>
                      <m:ctrlPr>
                        <w:rPr>
                          <w:rFonts w:ascii="Cambria Math" w:hAnsi="Cambria Math"/>
                          <w:sz w:val="22"/>
                          <w:szCs w:val="22"/>
                        </w:rPr>
                      </m:ctrlPr>
                    </m:sSupPr>
                    <m:e>
                      <m:d>
                        <m:dPr>
                          <m:ctrlPr>
                            <w:rPr>
                              <w:rFonts w:ascii="Cambria Math" w:hAnsi="Cambria Math"/>
                              <w:sz w:val="22"/>
                              <w:szCs w:val="22"/>
                            </w:rPr>
                          </m:ctrlPr>
                        </m:dPr>
                        <m:e>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L,i</m:t>
                                  </m:r>
                                </m:sub>
                              </m:sSub>
                            </m:num>
                            <m:den>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L,j</m:t>
                                  </m:r>
                                </m:sub>
                              </m:sSub>
                            </m:den>
                          </m:f>
                        </m:e>
                      </m:d>
                    </m:e>
                    <m:sup>
                      <m:r>
                        <w:rPr>
                          <w:rFonts w:ascii="Cambria Math" w:hAnsi="Cambria Math"/>
                          <w:sz w:val="22"/>
                          <w:szCs w:val="22"/>
                        </w:rPr>
                        <m:t>2</m:t>
                      </m:r>
                    </m:sup>
                  </m:sSup>
                </m:e>
              </m:nary>
            </m:oMath>
            <w:r w:rsidRPr="00826F82">
              <w:rPr>
                <w:sz w:val="22"/>
                <w:szCs w:val="22"/>
              </w:rPr>
              <w:t xml:space="preserve">where </w:t>
            </w:r>
            <m:oMath>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L,ij</m:t>
                  </m:r>
                </m:sub>
              </m:sSub>
            </m:oMath>
            <w:r w:rsidRPr="00826F82">
              <w:rPr>
                <w:sz w:val="22"/>
                <w:szCs w:val="22"/>
              </w:rPr>
              <w:t xml:space="preserve"> is the probability of observing </w:t>
            </w:r>
            <w:r w:rsidRPr="00826F82">
              <w:rPr>
                <w:i/>
                <w:sz w:val="22"/>
                <w:szCs w:val="22"/>
              </w:rPr>
              <w:t>j</w:t>
            </w:r>
            <w:r w:rsidRPr="00826F82">
              <w:rPr>
                <w:sz w:val="22"/>
                <w:szCs w:val="22"/>
              </w:rPr>
              <w:t xml:space="preserve"> immediately following </w:t>
            </w:r>
            <w:r w:rsidRPr="00826F82">
              <w:rPr>
                <w:i/>
                <w:sz w:val="22"/>
                <w:szCs w:val="22"/>
              </w:rPr>
              <w:t>i</w:t>
            </w:r>
            <w:r w:rsidRPr="00826F82">
              <w:rPr>
                <w:sz w:val="22"/>
                <w:szCs w:val="22"/>
              </w:rPr>
              <w:t>. Measures the degree of structure in a time series.</w:t>
            </w:r>
          </w:p>
        </w:tc>
        <w:tc>
          <w:tcPr>
            <w:tcW w:w="2279" w:type="dxa"/>
            <w:tcBorders>
              <w:top w:val="nil"/>
              <w:left w:val="nil"/>
              <w:bottom w:val="single" w:sz="5" w:space="0" w:color="000000"/>
              <w:right w:val="single" w:sz="5" w:space="0" w:color="000000"/>
            </w:tcBorders>
            <w:tcMar>
              <w:top w:w="100" w:type="dxa"/>
              <w:left w:w="100" w:type="dxa"/>
              <w:bottom w:w="100" w:type="dxa"/>
              <w:right w:w="100" w:type="dxa"/>
            </w:tcMar>
          </w:tcPr>
          <w:p w14:paraId="147172A7" w14:textId="77777777" w:rsidR="00FF1AFD" w:rsidRPr="00826F82" w:rsidRDefault="006D7A03" w:rsidP="00FF1AFD">
            <w:pPr>
              <w:ind w:left="900" w:right="-3920"/>
              <w:rPr>
                <w:color w:val="0000FF"/>
              </w:rPr>
            </w:pPr>
            <w:hyperlink r:id="rId1658">
              <w:r w:rsidR="00FF1AFD" w:rsidRPr="00826F82">
                <w:rPr>
                  <w:color w:val="000000"/>
                </w:rPr>
                <w:t>(</w:t>
              </w:r>
            </w:hyperlink>
            <w:hyperlink r:id="rId1659">
              <w:r w:rsidR="00FF1AFD" w:rsidRPr="00826F82">
                <w:rPr>
                  <w:i/>
                  <w:color w:val="000000"/>
                </w:rPr>
                <w:t>81</w:t>
              </w:r>
            </w:hyperlink>
            <w:hyperlink r:id="rId1660">
              <w:r w:rsidR="00FF1AFD" w:rsidRPr="00826F82">
                <w:rPr>
                  <w:color w:val="000000"/>
                </w:rPr>
                <w:t>)</w:t>
              </w:r>
            </w:hyperlink>
          </w:p>
        </w:tc>
      </w:tr>
      <w:tr w:rsidR="00FF1AFD" w:rsidRPr="00826F82" w14:paraId="57B1BC29" w14:textId="77777777" w:rsidTr="00FF1AFD">
        <w:trPr>
          <w:trHeight w:val="1310"/>
        </w:trPr>
        <w:tc>
          <w:tcPr>
            <w:tcW w:w="221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CE77963" w14:textId="77777777" w:rsidR="00FF1AFD" w:rsidRPr="00826F82" w:rsidRDefault="00FF1AFD" w:rsidP="00FF1AFD">
            <w:pPr>
              <w:ind w:left="820"/>
            </w:pPr>
            <w:r w:rsidRPr="00826F82">
              <w:t>Dynamicity</w:t>
            </w:r>
          </w:p>
        </w:tc>
        <w:tc>
          <w:tcPr>
            <w:tcW w:w="4533" w:type="dxa"/>
            <w:tcBorders>
              <w:top w:val="nil"/>
              <w:left w:val="nil"/>
              <w:bottom w:val="single" w:sz="5" w:space="0" w:color="000000"/>
              <w:right w:val="single" w:sz="5" w:space="0" w:color="000000"/>
            </w:tcBorders>
            <w:tcMar>
              <w:top w:w="100" w:type="dxa"/>
              <w:left w:w="100" w:type="dxa"/>
              <w:bottom w:w="100" w:type="dxa"/>
              <w:right w:w="100" w:type="dxa"/>
            </w:tcMar>
          </w:tcPr>
          <w:p w14:paraId="0728C5ED" w14:textId="780D2254" w:rsidR="00FF1AFD" w:rsidRPr="00826F82" w:rsidRDefault="00FF1AFD" w:rsidP="00FF1AFD">
            <w:pPr>
              <w:ind w:left="820"/>
            </w:pPr>
            <w:r w:rsidRPr="00826F82">
              <w:rPr>
                <w:sz w:val="22"/>
                <w:szCs w:val="22"/>
              </w:rPr>
              <w:t>Information theoretic measure of correlation between the two halves of a stochastic process lim</w:t>
            </w:r>
            <w:r w:rsidRPr="00826F82">
              <w:rPr>
                <w:rFonts w:eastAsia="Cardo"/>
                <w:sz w:val="22"/>
                <w:szCs w:val="22"/>
                <w:vertAlign w:val="subscript"/>
              </w:rPr>
              <w:t>t →∞</w:t>
            </w:r>
            <w:r w:rsidRPr="00826F82">
              <w:rPr>
                <w:sz w:val="22"/>
                <w:szCs w:val="22"/>
              </w:rPr>
              <w:t xml:space="preserve"> </w:t>
            </w:r>
            <w:r w:rsidRPr="00826F82">
              <w:rPr>
                <w:i/>
                <w:sz w:val="22"/>
                <w:szCs w:val="22"/>
              </w:rPr>
              <w:t>I</w:t>
            </w:r>
            <w:r w:rsidRPr="00826F82">
              <w:rPr>
                <w:sz w:val="22"/>
                <w:szCs w:val="22"/>
              </w:rPr>
              <w:t>(X</w:t>
            </w:r>
            <w:r w:rsidRPr="00826F82">
              <w:rPr>
                <w:sz w:val="22"/>
                <w:szCs w:val="22"/>
                <w:vertAlign w:val="subscript"/>
              </w:rPr>
              <w:t>-t</w:t>
            </w:r>
            <w:r w:rsidRPr="00826F82">
              <w:rPr>
                <w:sz w:val="22"/>
                <w:szCs w:val="22"/>
              </w:rPr>
              <w:t>X</w:t>
            </w:r>
            <w:r w:rsidRPr="00826F82">
              <w:rPr>
                <w:sz w:val="22"/>
                <w:szCs w:val="22"/>
                <w:vertAlign w:val="subscript"/>
              </w:rPr>
              <w:t>-t+1</w:t>
            </w:r>
            <w:r w:rsidRPr="00826F82">
              <w:rPr>
                <w:sz w:val="22"/>
                <w:szCs w:val="22"/>
              </w:rPr>
              <w:t>…X</w:t>
            </w:r>
            <w:r w:rsidRPr="00826F82">
              <w:rPr>
                <w:sz w:val="22"/>
                <w:szCs w:val="22"/>
                <w:vertAlign w:val="subscript"/>
              </w:rPr>
              <w:t>-1</w:t>
            </w:r>
            <w:r w:rsidRPr="00826F82">
              <w:rPr>
                <w:sz w:val="22"/>
                <w:szCs w:val="22"/>
              </w:rPr>
              <w:t>; X</w:t>
            </w:r>
            <w:r w:rsidRPr="00826F82">
              <w:rPr>
                <w:sz w:val="22"/>
                <w:szCs w:val="22"/>
                <w:vertAlign w:val="subscript"/>
              </w:rPr>
              <w:t>0</w:t>
            </w:r>
            <w:r w:rsidRPr="00826F82">
              <w:rPr>
                <w:sz w:val="22"/>
                <w:szCs w:val="22"/>
              </w:rPr>
              <w:t>X</w:t>
            </w:r>
            <w:r w:rsidRPr="00826F82">
              <w:rPr>
                <w:sz w:val="22"/>
                <w:szCs w:val="22"/>
                <w:vertAlign w:val="subscript"/>
              </w:rPr>
              <w:t>1</w:t>
            </w:r>
            <w:r w:rsidRPr="00826F82">
              <w:rPr>
                <w:sz w:val="22"/>
                <w:szCs w:val="22"/>
              </w:rPr>
              <w:t>…X</w:t>
            </w:r>
            <w:r w:rsidRPr="00826F82">
              <w:rPr>
                <w:sz w:val="22"/>
                <w:szCs w:val="22"/>
                <w:vertAlign w:val="subscript"/>
              </w:rPr>
              <w:t>t</w:t>
            </w:r>
            <w:r w:rsidRPr="00826F82">
              <w:rPr>
                <w:sz w:val="22"/>
                <w:szCs w:val="22"/>
              </w:rPr>
              <w:t xml:space="preserve">). Also known as effective measure complexity, predictive information, and excess entropy. </w:t>
            </w:r>
          </w:p>
        </w:tc>
        <w:tc>
          <w:tcPr>
            <w:tcW w:w="2279" w:type="dxa"/>
            <w:tcBorders>
              <w:top w:val="nil"/>
              <w:left w:val="nil"/>
              <w:bottom w:val="single" w:sz="5" w:space="0" w:color="000000"/>
              <w:right w:val="single" w:sz="5" w:space="0" w:color="000000"/>
            </w:tcBorders>
            <w:tcMar>
              <w:top w:w="100" w:type="dxa"/>
              <w:left w:w="100" w:type="dxa"/>
              <w:bottom w:w="100" w:type="dxa"/>
              <w:right w:w="100" w:type="dxa"/>
            </w:tcMar>
          </w:tcPr>
          <w:p w14:paraId="423DCB6C" w14:textId="77777777" w:rsidR="00FF1AFD" w:rsidRPr="00826F82" w:rsidRDefault="006D7A03" w:rsidP="00FF1AFD">
            <w:pPr>
              <w:ind w:left="900" w:right="-3920"/>
              <w:rPr>
                <w:color w:val="0000FF"/>
              </w:rPr>
            </w:pPr>
            <w:hyperlink r:id="rId1661">
              <w:r w:rsidR="00FF1AFD" w:rsidRPr="00826F82">
                <w:rPr>
                  <w:color w:val="000000"/>
                </w:rPr>
                <w:t>(</w:t>
              </w:r>
            </w:hyperlink>
            <w:hyperlink r:id="rId1662">
              <w:r w:rsidR="00FF1AFD" w:rsidRPr="00826F82">
                <w:rPr>
                  <w:i/>
                  <w:color w:val="000000"/>
                </w:rPr>
                <w:t>153</w:t>
              </w:r>
            </w:hyperlink>
            <w:hyperlink r:id="rId1663">
              <w:r w:rsidR="00FF1AFD" w:rsidRPr="00826F82">
                <w:rPr>
                  <w:color w:val="000000"/>
                </w:rPr>
                <w:t>)</w:t>
              </w:r>
            </w:hyperlink>
          </w:p>
        </w:tc>
      </w:tr>
      <w:tr w:rsidR="00FF1AFD" w:rsidRPr="00826F82" w14:paraId="75F28789" w14:textId="77777777" w:rsidTr="00FF1AFD">
        <w:trPr>
          <w:trHeight w:val="950"/>
        </w:trPr>
        <w:tc>
          <w:tcPr>
            <w:tcW w:w="221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88C4723" w14:textId="77777777" w:rsidR="00FF1AFD" w:rsidRPr="00826F82" w:rsidRDefault="00FF1AFD" w:rsidP="00FF1AFD">
            <w:pPr>
              <w:ind w:left="820"/>
            </w:pPr>
            <w:r w:rsidRPr="00826F82">
              <w:t>Fractality</w:t>
            </w:r>
          </w:p>
        </w:tc>
        <w:tc>
          <w:tcPr>
            <w:tcW w:w="4533" w:type="dxa"/>
            <w:tcBorders>
              <w:top w:val="nil"/>
              <w:left w:val="nil"/>
              <w:bottom w:val="single" w:sz="5" w:space="0" w:color="000000"/>
              <w:right w:val="single" w:sz="5" w:space="0" w:color="000000"/>
            </w:tcBorders>
            <w:tcMar>
              <w:top w:w="100" w:type="dxa"/>
              <w:left w:w="100" w:type="dxa"/>
              <w:bottom w:w="100" w:type="dxa"/>
              <w:right w:w="100" w:type="dxa"/>
            </w:tcMar>
          </w:tcPr>
          <w:p w14:paraId="1891E62E" w14:textId="139FE351" w:rsidR="00FF1AFD" w:rsidRPr="00826F82" w:rsidRDefault="00FF1AFD" w:rsidP="00FF1AFD">
            <w:pPr>
              <w:ind w:left="820"/>
            </w:pPr>
            <w:r w:rsidRPr="00826F82">
              <w:rPr>
                <w:sz w:val="22"/>
                <w:szCs w:val="22"/>
              </w:rPr>
              <w:t>Fractal dimension: log(</w:t>
            </w:r>
            <w:r w:rsidRPr="00826F82">
              <w:rPr>
                <w:i/>
                <w:sz w:val="22"/>
                <w:szCs w:val="22"/>
              </w:rPr>
              <w:t>N</w:t>
            </w:r>
            <w:r w:rsidRPr="00826F82">
              <w:rPr>
                <w:sz w:val="22"/>
                <w:szCs w:val="22"/>
              </w:rPr>
              <w:t>) / log(</w:t>
            </w:r>
            <w:r w:rsidRPr="00826F82">
              <w:rPr>
                <w:i/>
                <w:sz w:val="22"/>
                <w:szCs w:val="22"/>
              </w:rPr>
              <w:t>r</w:t>
            </w:r>
            <w:r w:rsidRPr="00826F82">
              <w:rPr>
                <w:sz w:val="22"/>
                <w:szCs w:val="22"/>
              </w:rPr>
              <w:t xml:space="preserve">), where </w:t>
            </w:r>
            <w:r w:rsidRPr="00826F82">
              <w:rPr>
                <w:i/>
                <w:sz w:val="22"/>
                <w:szCs w:val="22"/>
              </w:rPr>
              <w:t>N</w:t>
            </w:r>
            <w:r w:rsidRPr="00826F82">
              <w:rPr>
                <w:sz w:val="22"/>
                <w:szCs w:val="22"/>
              </w:rPr>
              <w:t xml:space="preserve"> is the number of self-similar pieces, </w:t>
            </w:r>
            <w:r w:rsidRPr="00826F82">
              <w:rPr>
                <w:i/>
                <w:sz w:val="22"/>
                <w:szCs w:val="22"/>
              </w:rPr>
              <w:t>r</w:t>
            </w:r>
            <w:r w:rsidRPr="00826F82">
              <w:rPr>
                <w:sz w:val="22"/>
                <w:szCs w:val="22"/>
              </w:rPr>
              <w:t xml:space="preserve"> is a magnification factor. Measures the degree of self-similarity.</w:t>
            </w:r>
          </w:p>
        </w:tc>
        <w:tc>
          <w:tcPr>
            <w:tcW w:w="2279" w:type="dxa"/>
            <w:tcBorders>
              <w:top w:val="nil"/>
              <w:left w:val="nil"/>
              <w:bottom w:val="single" w:sz="5" w:space="0" w:color="000000"/>
              <w:right w:val="single" w:sz="5" w:space="0" w:color="000000"/>
            </w:tcBorders>
            <w:tcMar>
              <w:top w:w="100" w:type="dxa"/>
              <w:left w:w="100" w:type="dxa"/>
              <w:bottom w:w="100" w:type="dxa"/>
              <w:right w:w="100" w:type="dxa"/>
            </w:tcMar>
          </w:tcPr>
          <w:p w14:paraId="30382BBC" w14:textId="77777777" w:rsidR="00FF1AFD" w:rsidRPr="00826F82" w:rsidRDefault="006D7A03" w:rsidP="00FF1AFD">
            <w:pPr>
              <w:ind w:left="900" w:right="-3920"/>
              <w:rPr>
                <w:color w:val="0000FF"/>
              </w:rPr>
            </w:pPr>
            <w:hyperlink r:id="rId1664">
              <w:r w:rsidR="00FF1AFD" w:rsidRPr="00826F82">
                <w:rPr>
                  <w:color w:val="000000"/>
                </w:rPr>
                <w:t>(</w:t>
              </w:r>
            </w:hyperlink>
            <w:hyperlink r:id="rId1665">
              <w:r w:rsidR="00FF1AFD" w:rsidRPr="00826F82">
                <w:rPr>
                  <w:i/>
                  <w:color w:val="000000"/>
                </w:rPr>
                <w:t>81</w:t>
              </w:r>
            </w:hyperlink>
            <w:hyperlink r:id="rId1666">
              <w:r w:rsidR="00FF1AFD" w:rsidRPr="00826F82">
                <w:rPr>
                  <w:color w:val="000000"/>
                </w:rPr>
                <w:t>)</w:t>
              </w:r>
            </w:hyperlink>
          </w:p>
        </w:tc>
      </w:tr>
      <w:tr w:rsidR="00FF1AFD" w:rsidRPr="00826F82" w14:paraId="3DDB3048" w14:textId="77777777" w:rsidTr="00FF1AFD">
        <w:trPr>
          <w:trHeight w:val="770"/>
        </w:trPr>
        <w:tc>
          <w:tcPr>
            <w:tcW w:w="221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4469478" w14:textId="77777777" w:rsidR="00FF1AFD" w:rsidRPr="00826F82" w:rsidRDefault="00FF1AFD" w:rsidP="00FF1AFD">
            <w:pPr>
              <w:ind w:left="820"/>
            </w:pPr>
            <w:r w:rsidRPr="00826F82">
              <w:t>Fractality</w:t>
            </w:r>
          </w:p>
        </w:tc>
        <w:tc>
          <w:tcPr>
            <w:tcW w:w="4533" w:type="dxa"/>
            <w:tcBorders>
              <w:top w:val="nil"/>
              <w:left w:val="nil"/>
              <w:bottom w:val="single" w:sz="5" w:space="0" w:color="000000"/>
              <w:right w:val="single" w:sz="5" w:space="0" w:color="000000"/>
            </w:tcBorders>
            <w:tcMar>
              <w:top w:w="100" w:type="dxa"/>
              <w:left w:w="100" w:type="dxa"/>
              <w:bottom w:w="100" w:type="dxa"/>
              <w:right w:w="100" w:type="dxa"/>
            </w:tcMar>
          </w:tcPr>
          <w:p w14:paraId="52BAA99E" w14:textId="77215A29" w:rsidR="00FF1AFD" w:rsidRPr="00826F82" w:rsidRDefault="00FF1AFD" w:rsidP="00FF1AFD">
            <w:pPr>
              <w:ind w:left="820"/>
            </w:pPr>
            <w:r w:rsidRPr="00826F82">
              <w:rPr>
                <w:sz w:val="22"/>
                <w:szCs w:val="22"/>
              </w:rPr>
              <w:t xml:space="preserve">Power law: </w:t>
            </w:r>
            <w:r w:rsidRPr="00826F82">
              <w:rPr>
                <w:i/>
                <w:sz w:val="22"/>
                <w:szCs w:val="22"/>
              </w:rPr>
              <w:t>P</w:t>
            </w:r>
            <w:r w:rsidRPr="00826F82">
              <w:rPr>
                <w:sz w:val="22"/>
                <w:szCs w:val="22"/>
              </w:rPr>
              <w:t>(</w:t>
            </w:r>
            <w:r w:rsidRPr="00826F82">
              <w:rPr>
                <w:i/>
                <w:sz w:val="22"/>
                <w:szCs w:val="22"/>
              </w:rPr>
              <w:t>x</w:t>
            </w:r>
            <w:r w:rsidRPr="00826F82">
              <w:rPr>
                <w:sz w:val="22"/>
                <w:szCs w:val="22"/>
              </w:rPr>
              <w:t xml:space="preserve">) = </w:t>
            </w:r>
            <w:r w:rsidRPr="00826F82">
              <w:rPr>
                <w:i/>
                <w:sz w:val="22"/>
                <w:szCs w:val="22"/>
              </w:rPr>
              <w:t>cx</w:t>
            </w:r>
            <w:r w:rsidRPr="00826F82">
              <w:rPr>
                <w:sz w:val="22"/>
                <w:szCs w:val="22"/>
                <w:vertAlign w:val="superscript"/>
              </w:rPr>
              <w:t>-γ</w:t>
            </w:r>
            <w:r w:rsidRPr="00826F82">
              <w:rPr>
                <w:sz w:val="22"/>
                <w:szCs w:val="22"/>
              </w:rPr>
              <w:t>. Measures the degree of pattern consistency across scales.</w:t>
            </w:r>
          </w:p>
        </w:tc>
        <w:tc>
          <w:tcPr>
            <w:tcW w:w="2279" w:type="dxa"/>
            <w:tcBorders>
              <w:top w:val="nil"/>
              <w:left w:val="nil"/>
              <w:bottom w:val="single" w:sz="5" w:space="0" w:color="000000"/>
              <w:right w:val="single" w:sz="5" w:space="0" w:color="000000"/>
            </w:tcBorders>
            <w:tcMar>
              <w:top w:w="100" w:type="dxa"/>
              <w:left w:w="100" w:type="dxa"/>
              <w:bottom w:w="100" w:type="dxa"/>
              <w:right w:w="100" w:type="dxa"/>
            </w:tcMar>
          </w:tcPr>
          <w:p w14:paraId="5E09ED23" w14:textId="77777777" w:rsidR="00FF1AFD" w:rsidRPr="00826F82" w:rsidRDefault="006D7A03" w:rsidP="00FF1AFD">
            <w:pPr>
              <w:ind w:left="900" w:right="-3920"/>
              <w:rPr>
                <w:color w:val="0000FF"/>
              </w:rPr>
            </w:pPr>
            <w:hyperlink r:id="rId1667">
              <w:r w:rsidR="00FF1AFD" w:rsidRPr="00826F82">
                <w:rPr>
                  <w:color w:val="000000"/>
                </w:rPr>
                <w:t>(</w:t>
              </w:r>
            </w:hyperlink>
            <w:hyperlink r:id="rId1668">
              <w:r w:rsidR="00FF1AFD" w:rsidRPr="00826F82">
                <w:rPr>
                  <w:i/>
                  <w:color w:val="000000"/>
                </w:rPr>
                <w:t>154</w:t>
              </w:r>
            </w:hyperlink>
            <w:hyperlink r:id="rId1669">
              <w:r w:rsidR="00FF1AFD" w:rsidRPr="00826F82">
                <w:rPr>
                  <w:color w:val="000000"/>
                </w:rPr>
                <w:t>)</w:t>
              </w:r>
            </w:hyperlink>
          </w:p>
        </w:tc>
      </w:tr>
      <w:tr w:rsidR="00FF1AFD" w:rsidRPr="00826F82" w14:paraId="2949985B" w14:textId="77777777" w:rsidTr="00FF1AFD">
        <w:trPr>
          <w:trHeight w:val="1250"/>
        </w:trPr>
        <w:tc>
          <w:tcPr>
            <w:tcW w:w="221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CD80875" w14:textId="77777777" w:rsidR="00FF1AFD" w:rsidRPr="00826F82" w:rsidRDefault="00FF1AFD" w:rsidP="00FF1AFD">
            <w:pPr>
              <w:ind w:left="820"/>
            </w:pPr>
            <w:r w:rsidRPr="00826F82">
              <w:lastRenderedPageBreak/>
              <w:t>Network</w:t>
            </w:r>
          </w:p>
        </w:tc>
        <w:tc>
          <w:tcPr>
            <w:tcW w:w="4533" w:type="dxa"/>
            <w:tcBorders>
              <w:top w:val="nil"/>
              <w:left w:val="nil"/>
              <w:bottom w:val="single" w:sz="5" w:space="0" w:color="000000"/>
              <w:right w:val="single" w:sz="5" w:space="0" w:color="000000"/>
            </w:tcBorders>
            <w:tcMar>
              <w:top w:w="100" w:type="dxa"/>
              <w:left w:w="100" w:type="dxa"/>
              <w:bottom w:w="100" w:type="dxa"/>
              <w:right w:w="100" w:type="dxa"/>
            </w:tcMar>
          </w:tcPr>
          <w:p w14:paraId="26C9433A" w14:textId="13D791DB" w:rsidR="00FF1AFD" w:rsidRPr="00826F82" w:rsidRDefault="00FF1AFD" w:rsidP="00FF1AFD">
            <w:pPr>
              <w:ind w:left="820"/>
            </w:pPr>
            <w:r w:rsidRPr="00826F82">
              <w:rPr>
                <w:sz w:val="22"/>
                <w:szCs w:val="22"/>
              </w:rPr>
              <w:t xml:space="preserve">Modularity: </w:t>
            </w:r>
            <m:oMath>
              <m:r>
                <w:rPr>
                  <w:rFonts w:ascii="Cambria Math" w:hAnsi="Cambria Math"/>
                  <w:sz w:val="22"/>
                  <w:szCs w:val="22"/>
                </w:rPr>
                <m:t>Q=</m:t>
              </m:r>
              <m:nary>
                <m:naryPr>
                  <m:chr m:val="∑"/>
                  <m:supHide m:val="1"/>
                  <m:ctrlPr>
                    <w:rPr>
                      <w:rFonts w:ascii="Cambria Math" w:hAnsi="Cambria Math"/>
                      <w:sz w:val="22"/>
                      <w:szCs w:val="22"/>
                    </w:rPr>
                  </m:ctrlPr>
                </m:naryPr>
                <m:sub>
                  <m:r>
                    <w:rPr>
                      <w:rFonts w:ascii="Cambria Math" w:hAnsi="Cambria Math"/>
                      <w:sz w:val="22"/>
                      <w:szCs w:val="22"/>
                    </w:rPr>
                    <m:t>i</m:t>
                  </m:r>
                </m:sub>
                <m:sup/>
                <m:e>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ij</m:t>
                          </m:r>
                        </m:sub>
                      </m:sSub>
                      <m:r>
                        <w:rPr>
                          <w:rFonts w:ascii="Cambria Math" w:hAnsi="Cambria Math"/>
                          <w:sz w:val="22"/>
                          <w:szCs w:val="22"/>
                        </w:rPr>
                        <m:t>-</m:t>
                      </m:r>
                      <m:sSup>
                        <m:sSupPr>
                          <m:ctrlPr>
                            <w:rPr>
                              <w:rFonts w:ascii="Cambria Math" w:hAnsi="Cambria Math"/>
                              <w:sz w:val="22"/>
                              <w:szCs w:val="22"/>
                            </w:rPr>
                          </m:ctrlPr>
                        </m:sSupPr>
                        <m:e>
                          <m:d>
                            <m:dPr>
                              <m:ctrlPr>
                                <w:rPr>
                                  <w:rFonts w:ascii="Cambria Math" w:hAnsi="Cambria Math"/>
                                  <w:sz w:val="22"/>
                                  <w:szCs w:val="22"/>
                                </w:rPr>
                              </m:ctrlPr>
                            </m:dPr>
                            <m:e>
                              <m:nary>
                                <m:naryPr>
                                  <m:chr m:val="∑"/>
                                  <m:supHide m:val="1"/>
                                  <m:ctrlPr>
                                    <w:rPr>
                                      <w:rFonts w:ascii="Cambria Math" w:hAnsi="Cambria Math"/>
                                      <w:sz w:val="22"/>
                                      <w:szCs w:val="22"/>
                                    </w:rPr>
                                  </m:ctrlPr>
                                </m:naryPr>
                                <m:sub>
                                  <m:r>
                                    <w:rPr>
                                      <w:rFonts w:ascii="Cambria Math" w:hAnsi="Cambria Math"/>
                                      <w:sz w:val="22"/>
                                      <w:szCs w:val="22"/>
                                    </w:rPr>
                                    <m:t>j</m:t>
                                  </m:r>
                                </m:sub>
                                <m:sup/>
                                <m:e>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ij</m:t>
                                      </m:r>
                                    </m:sub>
                                  </m:sSub>
                                </m:e>
                              </m:nary>
                            </m:e>
                          </m:d>
                        </m:e>
                        <m:sup>
                          <m:r>
                            <w:rPr>
                              <w:rFonts w:ascii="Cambria Math" w:hAnsi="Cambria Math"/>
                              <w:sz w:val="22"/>
                              <w:szCs w:val="22"/>
                            </w:rPr>
                            <m:t>2</m:t>
                          </m:r>
                        </m:sup>
                      </m:sSup>
                    </m:e>
                  </m:d>
                </m:e>
              </m:nary>
            </m:oMath>
            <w:r w:rsidRPr="00826F82">
              <w:rPr>
                <w:sz w:val="22"/>
                <w:szCs w:val="22"/>
              </w:rPr>
              <w:t xml:space="preserve">, where </w:t>
            </w:r>
            <w:r w:rsidRPr="00826F82">
              <w:rPr>
                <w:i/>
                <w:sz w:val="22"/>
                <w:szCs w:val="22"/>
              </w:rPr>
              <w:t>e</w:t>
            </w:r>
            <w:r w:rsidRPr="00826F82">
              <w:rPr>
                <w:i/>
                <w:sz w:val="22"/>
                <w:szCs w:val="22"/>
                <w:vertAlign w:val="subscript"/>
              </w:rPr>
              <w:t>ij</w:t>
            </w:r>
            <w:r w:rsidRPr="00826F82">
              <w:rPr>
                <w:sz w:val="22"/>
                <w:szCs w:val="22"/>
              </w:rPr>
              <w:t xml:space="preserve"> are the fraction of edges that link nodes in cluster </w:t>
            </w:r>
            <w:r w:rsidRPr="00826F82">
              <w:rPr>
                <w:i/>
                <w:sz w:val="22"/>
                <w:szCs w:val="22"/>
              </w:rPr>
              <w:t>i</w:t>
            </w:r>
            <w:r w:rsidRPr="00826F82">
              <w:rPr>
                <w:sz w:val="22"/>
                <w:szCs w:val="22"/>
              </w:rPr>
              <w:t xml:space="preserve"> to nodes in cluster </w:t>
            </w:r>
            <w:r w:rsidRPr="00826F82">
              <w:rPr>
                <w:i/>
                <w:sz w:val="22"/>
                <w:szCs w:val="22"/>
              </w:rPr>
              <w:t>j</w:t>
            </w:r>
            <w:r w:rsidRPr="00826F82">
              <w:rPr>
                <w:sz w:val="22"/>
                <w:szCs w:val="22"/>
              </w:rPr>
              <w:t>. Measures the strength of division of a network into groups (modules).</w:t>
            </w:r>
          </w:p>
        </w:tc>
        <w:tc>
          <w:tcPr>
            <w:tcW w:w="2279" w:type="dxa"/>
            <w:tcBorders>
              <w:top w:val="nil"/>
              <w:left w:val="nil"/>
              <w:bottom w:val="single" w:sz="5" w:space="0" w:color="000000"/>
              <w:right w:val="single" w:sz="5" w:space="0" w:color="000000"/>
            </w:tcBorders>
            <w:tcMar>
              <w:top w:w="100" w:type="dxa"/>
              <w:left w:w="100" w:type="dxa"/>
              <w:bottom w:w="100" w:type="dxa"/>
              <w:right w:w="100" w:type="dxa"/>
            </w:tcMar>
          </w:tcPr>
          <w:p w14:paraId="1224CFEE" w14:textId="77777777" w:rsidR="00FF1AFD" w:rsidRPr="00826F82" w:rsidRDefault="006D7A03" w:rsidP="00FF1AFD">
            <w:pPr>
              <w:ind w:left="900" w:right="-3920"/>
              <w:rPr>
                <w:color w:val="0000FF"/>
              </w:rPr>
            </w:pPr>
            <w:hyperlink r:id="rId1670">
              <w:r w:rsidR="00FF1AFD" w:rsidRPr="00826F82">
                <w:rPr>
                  <w:color w:val="000000"/>
                </w:rPr>
                <w:t>(</w:t>
              </w:r>
            </w:hyperlink>
            <w:hyperlink r:id="rId1671">
              <w:r w:rsidR="00FF1AFD" w:rsidRPr="00826F82">
                <w:rPr>
                  <w:i/>
                  <w:color w:val="000000"/>
                </w:rPr>
                <w:t>62</w:t>
              </w:r>
            </w:hyperlink>
            <w:hyperlink r:id="rId1672">
              <w:r w:rsidR="00FF1AFD" w:rsidRPr="00826F82">
                <w:rPr>
                  <w:color w:val="000000"/>
                </w:rPr>
                <w:t>)</w:t>
              </w:r>
            </w:hyperlink>
          </w:p>
        </w:tc>
      </w:tr>
      <w:tr w:rsidR="00FF1AFD" w:rsidRPr="00826F82" w14:paraId="14E77C2B" w14:textId="77777777" w:rsidTr="00FF1AFD">
        <w:trPr>
          <w:trHeight w:val="1445"/>
        </w:trPr>
        <w:tc>
          <w:tcPr>
            <w:tcW w:w="221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766AC0F" w14:textId="77777777" w:rsidR="00FF1AFD" w:rsidRPr="00826F82" w:rsidRDefault="00FF1AFD" w:rsidP="00FF1AFD">
            <w:pPr>
              <w:ind w:left="820"/>
            </w:pPr>
            <w:r w:rsidRPr="00826F82">
              <w:t>Network</w:t>
            </w:r>
          </w:p>
        </w:tc>
        <w:tc>
          <w:tcPr>
            <w:tcW w:w="4533" w:type="dxa"/>
            <w:tcBorders>
              <w:top w:val="nil"/>
              <w:left w:val="nil"/>
              <w:bottom w:val="single" w:sz="5" w:space="0" w:color="000000"/>
              <w:right w:val="single" w:sz="5" w:space="0" w:color="000000"/>
            </w:tcBorders>
            <w:tcMar>
              <w:top w:w="100" w:type="dxa"/>
              <w:left w:w="100" w:type="dxa"/>
              <w:bottom w:w="100" w:type="dxa"/>
              <w:right w:w="100" w:type="dxa"/>
            </w:tcMar>
          </w:tcPr>
          <w:p w14:paraId="08E37C7E" w14:textId="2436455E" w:rsidR="00FF1AFD" w:rsidRPr="00826F82" w:rsidRDefault="00FF1AFD" w:rsidP="00FF1AFD">
            <w:pPr>
              <w:ind w:left="820"/>
            </w:pPr>
            <w:r w:rsidRPr="00826F82">
              <w:rPr>
                <w:sz w:val="22"/>
                <w:szCs w:val="22"/>
              </w:rPr>
              <w:t>Connectance: the proportion of realized ecological interactions (</w:t>
            </w:r>
            <w:r w:rsidRPr="00826F82">
              <w:rPr>
                <w:i/>
                <w:sz w:val="22"/>
                <w:szCs w:val="22"/>
              </w:rPr>
              <w:t>m</w:t>
            </w:r>
            <w:r w:rsidRPr="00826F82">
              <w:rPr>
                <w:sz w:val="22"/>
                <w:szCs w:val="22"/>
              </w:rPr>
              <w:t>) among the potential ones (</w:t>
            </w:r>
            <w:r w:rsidRPr="00826F82">
              <w:rPr>
                <w:i/>
                <w:sz w:val="22"/>
                <w:szCs w:val="22"/>
              </w:rPr>
              <w:t>L</w:t>
            </w:r>
            <w:r w:rsidRPr="00826F82">
              <w:rPr>
                <w:sz w:val="22"/>
                <w:szCs w:val="22"/>
              </w:rPr>
              <w:t xml:space="preserve">), or </w:t>
            </w:r>
            <w:r w:rsidRPr="00826F82">
              <w:rPr>
                <w:i/>
                <w:sz w:val="22"/>
                <w:szCs w:val="22"/>
              </w:rPr>
              <w:t>L/m</w:t>
            </w:r>
            <w:r w:rsidRPr="00826F82">
              <w:rPr>
                <w:sz w:val="22"/>
                <w:szCs w:val="22"/>
              </w:rPr>
              <w:t>. Potential links are most often calculated as the squared species richness. Measures the fraction of all possible links that are realized in a network.</w:t>
            </w:r>
          </w:p>
        </w:tc>
        <w:tc>
          <w:tcPr>
            <w:tcW w:w="2279" w:type="dxa"/>
            <w:tcBorders>
              <w:top w:val="nil"/>
              <w:left w:val="nil"/>
              <w:bottom w:val="single" w:sz="5" w:space="0" w:color="000000"/>
              <w:right w:val="single" w:sz="5" w:space="0" w:color="000000"/>
            </w:tcBorders>
            <w:tcMar>
              <w:top w:w="100" w:type="dxa"/>
              <w:left w:w="100" w:type="dxa"/>
              <w:bottom w:w="100" w:type="dxa"/>
              <w:right w:w="100" w:type="dxa"/>
            </w:tcMar>
          </w:tcPr>
          <w:p w14:paraId="1A2B945D" w14:textId="77777777" w:rsidR="00FF1AFD" w:rsidRPr="00826F82" w:rsidRDefault="006D7A03" w:rsidP="00FF1AFD">
            <w:pPr>
              <w:ind w:left="900" w:right="-3920"/>
              <w:rPr>
                <w:color w:val="0000FF"/>
              </w:rPr>
            </w:pPr>
            <w:hyperlink r:id="rId1673">
              <w:r w:rsidR="00FF1AFD" w:rsidRPr="00826F82">
                <w:rPr>
                  <w:color w:val="000000"/>
                </w:rPr>
                <w:t>(</w:t>
              </w:r>
            </w:hyperlink>
            <w:hyperlink r:id="rId1674">
              <w:r w:rsidR="00FF1AFD" w:rsidRPr="00826F82">
                <w:rPr>
                  <w:i/>
                  <w:color w:val="000000"/>
                </w:rPr>
                <w:t>62</w:t>
              </w:r>
            </w:hyperlink>
            <w:hyperlink r:id="rId1675">
              <w:r w:rsidR="00FF1AFD" w:rsidRPr="00826F82">
                <w:rPr>
                  <w:color w:val="000000"/>
                </w:rPr>
                <w:t>)</w:t>
              </w:r>
            </w:hyperlink>
          </w:p>
        </w:tc>
      </w:tr>
      <w:tr w:rsidR="00FF1AFD" w:rsidRPr="00826F82" w14:paraId="56F64959" w14:textId="77777777" w:rsidTr="00FF1AFD">
        <w:trPr>
          <w:trHeight w:val="1985"/>
        </w:trPr>
        <w:tc>
          <w:tcPr>
            <w:tcW w:w="221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F9342EF" w14:textId="77777777" w:rsidR="00FF1AFD" w:rsidRPr="00826F82" w:rsidRDefault="00FF1AFD" w:rsidP="00FF1AFD">
            <w:pPr>
              <w:ind w:left="820"/>
            </w:pPr>
            <w:r w:rsidRPr="00826F82">
              <w:t>Network</w:t>
            </w:r>
          </w:p>
        </w:tc>
        <w:tc>
          <w:tcPr>
            <w:tcW w:w="4533" w:type="dxa"/>
            <w:tcBorders>
              <w:top w:val="nil"/>
              <w:left w:val="nil"/>
              <w:bottom w:val="single" w:sz="5" w:space="0" w:color="000000"/>
              <w:right w:val="single" w:sz="5" w:space="0" w:color="000000"/>
            </w:tcBorders>
            <w:tcMar>
              <w:top w:w="100" w:type="dxa"/>
              <w:left w:w="100" w:type="dxa"/>
              <w:bottom w:w="100" w:type="dxa"/>
              <w:right w:w="100" w:type="dxa"/>
            </w:tcMar>
          </w:tcPr>
          <w:p w14:paraId="1F7B7EFA" w14:textId="6BE37406" w:rsidR="00FF1AFD" w:rsidRPr="00826F82" w:rsidRDefault="00FF1AFD" w:rsidP="00FF1AFD">
            <w:pPr>
              <w:ind w:left="820"/>
            </w:pPr>
            <w:r w:rsidRPr="00826F82">
              <w:rPr>
                <w:sz w:val="22"/>
                <w:szCs w:val="22"/>
              </w:rPr>
              <w:t>Degree distribution: the distribution (</w:t>
            </w:r>
            <w:r w:rsidRPr="00826F82">
              <w:rPr>
                <w:i/>
                <w:sz w:val="22"/>
                <w:szCs w:val="22"/>
              </w:rPr>
              <w:t>P</w:t>
            </w:r>
            <w:r w:rsidRPr="00826F82">
              <w:rPr>
                <w:i/>
                <w:sz w:val="22"/>
                <w:szCs w:val="22"/>
                <w:vertAlign w:val="subscript"/>
              </w:rPr>
              <w:t>k</w:t>
            </w:r>
            <w:r w:rsidRPr="00826F82">
              <w:rPr>
                <w:sz w:val="22"/>
                <w:szCs w:val="22"/>
              </w:rPr>
              <w:t xml:space="preserve">) of the number of links (interactions) per species; if </w:t>
            </w:r>
            <w:r w:rsidRPr="00826F82">
              <w:rPr>
                <w:i/>
                <w:sz w:val="22"/>
                <w:szCs w:val="22"/>
              </w:rPr>
              <w:t>N</w:t>
            </w:r>
            <w:r w:rsidRPr="00826F82">
              <w:rPr>
                <w:sz w:val="22"/>
                <w:szCs w:val="22"/>
              </w:rPr>
              <w:t>(</w:t>
            </w:r>
            <w:r w:rsidRPr="00826F82">
              <w:rPr>
                <w:i/>
                <w:sz w:val="22"/>
                <w:szCs w:val="22"/>
              </w:rPr>
              <w:t>k</w:t>
            </w:r>
            <w:r w:rsidRPr="00826F82">
              <w:rPr>
                <w:sz w:val="22"/>
                <w:szCs w:val="22"/>
              </w:rPr>
              <w:t xml:space="preserve">) is the number of nodes with </w:t>
            </w:r>
            <w:r w:rsidRPr="00826F82">
              <w:rPr>
                <w:i/>
                <w:sz w:val="22"/>
                <w:szCs w:val="22"/>
              </w:rPr>
              <w:t xml:space="preserve">k </w:t>
            </w:r>
            <w:r w:rsidRPr="00826F82">
              <w:rPr>
                <w:sz w:val="22"/>
                <w:szCs w:val="22"/>
              </w:rPr>
              <w:t xml:space="preserve">interactions, and </w:t>
            </w:r>
            <w:r w:rsidRPr="00826F82">
              <w:rPr>
                <w:i/>
                <w:sz w:val="22"/>
                <w:szCs w:val="22"/>
              </w:rPr>
              <w:t xml:space="preserve">S </w:t>
            </w:r>
            <w:r w:rsidRPr="00826F82">
              <w:rPr>
                <w:sz w:val="22"/>
                <w:szCs w:val="22"/>
              </w:rPr>
              <w:t xml:space="preserve">is the total number of species in the network, then </w:t>
            </w:r>
            <w:r w:rsidRPr="00826F82">
              <w:rPr>
                <w:i/>
                <w:sz w:val="22"/>
                <w:szCs w:val="22"/>
              </w:rPr>
              <w:t>P</w:t>
            </w:r>
            <w:r w:rsidRPr="00826F82">
              <w:rPr>
                <w:sz w:val="22"/>
                <w:szCs w:val="22"/>
              </w:rPr>
              <w:t>(</w:t>
            </w:r>
            <w:r w:rsidRPr="00826F82">
              <w:rPr>
                <w:i/>
                <w:sz w:val="22"/>
                <w:szCs w:val="22"/>
              </w:rPr>
              <w:t>k</w:t>
            </w:r>
            <w:r w:rsidRPr="00826F82">
              <w:rPr>
                <w:sz w:val="22"/>
                <w:szCs w:val="22"/>
              </w:rPr>
              <w:t xml:space="preserve">) = </w:t>
            </w:r>
            <w:r w:rsidRPr="00826F82">
              <w:rPr>
                <w:i/>
                <w:sz w:val="22"/>
                <w:szCs w:val="22"/>
              </w:rPr>
              <w:t>N</w:t>
            </w:r>
            <w:r w:rsidRPr="00826F82">
              <w:rPr>
                <w:sz w:val="22"/>
                <w:szCs w:val="22"/>
              </w:rPr>
              <w:t>(</w:t>
            </w:r>
            <w:r w:rsidRPr="00826F82">
              <w:rPr>
                <w:i/>
                <w:sz w:val="22"/>
                <w:szCs w:val="22"/>
              </w:rPr>
              <w:t>k</w:t>
            </w:r>
            <w:r w:rsidRPr="00826F82">
              <w:rPr>
                <w:sz w:val="22"/>
                <w:szCs w:val="22"/>
              </w:rPr>
              <w:t>)/</w:t>
            </w:r>
            <w:r w:rsidRPr="00826F82">
              <w:rPr>
                <w:i/>
                <w:sz w:val="22"/>
                <w:szCs w:val="22"/>
              </w:rPr>
              <w:t>S</w:t>
            </w:r>
            <w:r w:rsidRPr="00826F82">
              <w:rPr>
                <w:sz w:val="22"/>
                <w:szCs w:val="22"/>
              </w:rPr>
              <w:t xml:space="preserve">. Measures the heterogeneity of a system: if all the nodes have the same degree </w:t>
            </w:r>
            <w:r w:rsidRPr="00826F82">
              <w:rPr>
                <w:i/>
                <w:sz w:val="22"/>
                <w:szCs w:val="22"/>
              </w:rPr>
              <w:t>k</w:t>
            </w:r>
            <w:r w:rsidRPr="00826F82">
              <w:rPr>
                <w:sz w:val="22"/>
                <w:szCs w:val="22"/>
              </w:rPr>
              <w:t>, the network is completely homogeneous.</w:t>
            </w:r>
          </w:p>
        </w:tc>
        <w:tc>
          <w:tcPr>
            <w:tcW w:w="2279" w:type="dxa"/>
            <w:tcBorders>
              <w:top w:val="nil"/>
              <w:left w:val="nil"/>
              <w:bottom w:val="single" w:sz="5" w:space="0" w:color="000000"/>
              <w:right w:val="single" w:sz="5" w:space="0" w:color="000000"/>
            </w:tcBorders>
            <w:tcMar>
              <w:top w:w="100" w:type="dxa"/>
              <w:left w:w="100" w:type="dxa"/>
              <w:bottom w:w="100" w:type="dxa"/>
              <w:right w:w="100" w:type="dxa"/>
            </w:tcMar>
          </w:tcPr>
          <w:p w14:paraId="5FC3007B" w14:textId="77777777" w:rsidR="00FF1AFD" w:rsidRPr="00826F82" w:rsidRDefault="006D7A03" w:rsidP="00FF1AFD">
            <w:pPr>
              <w:ind w:left="900" w:right="-3920"/>
              <w:rPr>
                <w:color w:val="0000FF"/>
              </w:rPr>
            </w:pPr>
            <w:hyperlink r:id="rId1676">
              <w:r w:rsidR="00FF1AFD" w:rsidRPr="00826F82">
                <w:rPr>
                  <w:color w:val="000000"/>
                </w:rPr>
                <w:t>(</w:t>
              </w:r>
            </w:hyperlink>
            <w:hyperlink r:id="rId1677">
              <w:r w:rsidR="00FF1AFD" w:rsidRPr="00826F82">
                <w:rPr>
                  <w:i/>
                  <w:color w:val="000000"/>
                </w:rPr>
                <w:t>62</w:t>
              </w:r>
            </w:hyperlink>
            <w:hyperlink r:id="rId1678">
              <w:r w:rsidR="00FF1AFD" w:rsidRPr="00826F82">
                <w:rPr>
                  <w:color w:val="000000"/>
                </w:rPr>
                <w:t>)</w:t>
              </w:r>
            </w:hyperlink>
          </w:p>
        </w:tc>
      </w:tr>
      <w:tr w:rsidR="00FF1AFD" w:rsidRPr="00826F82" w14:paraId="2A186108" w14:textId="77777777" w:rsidTr="00FF1AFD">
        <w:trPr>
          <w:trHeight w:val="2300"/>
        </w:trPr>
        <w:tc>
          <w:tcPr>
            <w:tcW w:w="221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168ACEE" w14:textId="77777777" w:rsidR="00FF1AFD" w:rsidRPr="00826F82" w:rsidRDefault="00FF1AFD" w:rsidP="00FF1AFD">
            <w:pPr>
              <w:ind w:left="820"/>
            </w:pPr>
            <w:r w:rsidRPr="00826F82">
              <w:t>Network</w:t>
            </w:r>
          </w:p>
        </w:tc>
        <w:tc>
          <w:tcPr>
            <w:tcW w:w="4533" w:type="dxa"/>
            <w:tcBorders>
              <w:top w:val="nil"/>
              <w:left w:val="nil"/>
              <w:bottom w:val="single" w:sz="5" w:space="0" w:color="000000"/>
              <w:right w:val="single" w:sz="5" w:space="0" w:color="000000"/>
            </w:tcBorders>
            <w:tcMar>
              <w:top w:w="100" w:type="dxa"/>
              <w:left w:w="100" w:type="dxa"/>
              <w:bottom w:w="100" w:type="dxa"/>
              <w:right w:w="100" w:type="dxa"/>
            </w:tcMar>
          </w:tcPr>
          <w:p w14:paraId="2972B238" w14:textId="77777777" w:rsidR="00FF1AFD" w:rsidRPr="00826F82" w:rsidRDefault="00FF1AFD" w:rsidP="00FF1AFD">
            <w:pPr>
              <w:widowControl w:val="0"/>
              <w:rPr>
                <w:sz w:val="22"/>
                <w:szCs w:val="22"/>
              </w:rPr>
            </w:pPr>
            <w:r w:rsidRPr="00826F82">
              <w:rPr>
                <w:sz w:val="22"/>
                <w:szCs w:val="22"/>
              </w:rPr>
              <w:t xml:space="preserve">Singular Value Decomposition (SVD) Entropy: within a matrix </w:t>
            </w:r>
            <w:r w:rsidRPr="00826F82">
              <w:rPr>
                <w:i/>
                <w:sz w:val="22"/>
                <w:szCs w:val="22"/>
              </w:rPr>
              <w:t>i</w:t>
            </w:r>
            <w:r w:rsidRPr="00826F82">
              <w:rPr>
                <w:sz w:val="22"/>
                <w:szCs w:val="22"/>
              </w:rPr>
              <w:t>, the nonzero singular values (</w:t>
            </w:r>
            <w:r w:rsidRPr="00826F82">
              <w:rPr>
                <w:i/>
                <w:sz w:val="22"/>
                <w:szCs w:val="22"/>
              </w:rPr>
              <w:t>σ</w:t>
            </w:r>
            <w:r w:rsidRPr="00826F82">
              <w:rPr>
                <w:i/>
                <w:sz w:val="22"/>
                <w:szCs w:val="22"/>
                <w:vertAlign w:val="subscript"/>
              </w:rPr>
              <w:t>i</w:t>
            </w:r>
            <w:r w:rsidRPr="00826F82">
              <w:rPr>
                <w:sz w:val="22"/>
                <w:szCs w:val="22"/>
              </w:rPr>
              <w:t>) and the number of nonzero entries (</w:t>
            </w:r>
            <w:r w:rsidRPr="00826F82">
              <w:rPr>
                <w:i/>
                <w:sz w:val="22"/>
                <w:szCs w:val="22"/>
              </w:rPr>
              <w:t>k</w:t>
            </w:r>
            <w:r w:rsidRPr="00826F82">
              <w:rPr>
                <w:sz w:val="22"/>
                <w:szCs w:val="22"/>
              </w:rPr>
              <w:t>) are extracted</w:t>
            </w:r>
            <w:r w:rsidRPr="00826F82">
              <w:rPr>
                <w:i/>
                <w:sz w:val="22"/>
                <w:szCs w:val="22"/>
              </w:rPr>
              <w:t xml:space="preserve">. </w:t>
            </w:r>
            <w:r w:rsidRPr="00826F82">
              <w:rPr>
                <w:sz w:val="22"/>
                <w:szCs w:val="22"/>
              </w:rPr>
              <w:t xml:space="preserve">SVD entropy is then calculated as: </w:t>
            </w:r>
          </w:p>
          <w:p w14:paraId="302BE782" w14:textId="77777777" w:rsidR="00FF1AFD" w:rsidRPr="00826F82" w:rsidRDefault="00FF1AFD" w:rsidP="00FF1AFD">
            <w:pPr>
              <w:widowControl w:val="0"/>
              <w:jc w:val="center"/>
              <w:rPr>
                <w:sz w:val="22"/>
                <w:szCs w:val="22"/>
              </w:rPr>
            </w:pPr>
            <m:oMathPara>
              <m:oMathParaPr>
                <m:jc m:val="center"/>
              </m:oMathParaPr>
              <m:oMath>
                <m:r>
                  <w:rPr>
                    <w:rFonts w:ascii="Cambria Math" w:hAnsi="Cambria Math"/>
                    <w:sz w:val="22"/>
                    <w:szCs w:val="22"/>
                  </w:rPr>
                  <m:t>J=</m:t>
                </m:r>
                <m:f>
                  <m:fPr>
                    <m:ctrlPr>
                      <w:rPr>
                        <w:rFonts w:ascii="Cambria Math" w:hAnsi="Cambria Math"/>
                        <w:sz w:val="22"/>
                        <w:szCs w:val="22"/>
                      </w:rPr>
                    </m:ctrlPr>
                  </m:fPr>
                  <m:num>
                    <m:r>
                      <w:rPr>
                        <w:rFonts w:ascii="Cambria Math" w:hAnsi="Cambria Math"/>
                        <w:sz w:val="22"/>
                        <w:szCs w:val="22"/>
                      </w:rPr>
                      <m:t>-1</m:t>
                    </m:r>
                  </m:num>
                  <m:den>
                    <m:r>
                      <w:rPr>
                        <w:rFonts w:ascii="Cambria Math" w:hAnsi="Cambria Math"/>
                        <w:sz w:val="22"/>
                        <w:szCs w:val="22"/>
                      </w:rPr>
                      <m:t>ln</m:t>
                    </m:r>
                    <m:d>
                      <m:dPr>
                        <m:ctrlPr>
                          <w:rPr>
                            <w:rFonts w:ascii="Cambria Math" w:hAnsi="Cambria Math"/>
                            <w:sz w:val="22"/>
                            <w:szCs w:val="22"/>
                          </w:rPr>
                        </m:ctrlPr>
                      </m:dPr>
                      <m:e>
                        <m:r>
                          <w:rPr>
                            <w:rFonts w:ascii="Cambria Math" w:hAnsi="Cambria Math"/>
                            <w:sz w:val="22"/>
                            <w:szCs w:val="22"/>
                          </w:rPr>
                          <m:t>k</m:t>
                        </m:r>
                      </m:e>
                    </m:d>
                  </m:den>
                </m:f>
                <m:nary>
                  <m:naryPr>
                    <m:chr m:val="∑"/>
                    <m:ctrlPr>
                      <w:rPr>
                        <w:rFonts w:ascii="Cambria Math" w:hAnsi="Cambria Math"/>
                        <w:sz w:val="22"/>
                        <w:szCs w:val="22"/>
                      </w:rPr>
                    </m:ctrlPr>
                  </m:naryPr>
                  <m:sub>
                    <m:r>
                      <w:rPr>
                        <w:rFonts w:ascii="Cambria Math" w:hAnsi="Cambria Math"/>
                        <w:sz w:val="22"/>
                        <w:szCs w:val="22"/>
                      </w:rPr>
                      <m:t>i=1</m:t>
                    </m:r>
                  </m:sub>
                  <m:sup>
                    <m:r>
                      <w:rPr>
                        <w:rFonts w:ascii="Cambria Math" w:hAnsi="Cambria Math"/>
                        <w:sz w:val="22"/>
                        <w:szCs w:val="22"/>
                      </w:rPr>
                      <m:t>k</m:t>
                    </m:r>
                  </m:sup>
                  <m:e>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i</m:t>
                        </m:r>
                      </m:sub>
                    </m:sSub>
                  </m:e>
                </m:nary>
                <m:r>
                  <w:rPr>
                    <w:rFonts w:ascii="Cambria Math" w:hAnsi="Cambria Math"/>
                    <w:sz w:val="22"/>
                    <w:szCs w:val="22"/>
                  </w:rPr>
                  <m:t>×ln</m:t>
                </m:r>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i</m:t>
                        </m:r>
                      </m:sub>
                    </m:sSub>
                  </m:e>
                </m:d>
              </m:oMath>
            </m:oMathPara>
          </w:p>
          <w:p w14:paraId="245EC873" w14:textId="1F5D45EA" w:rsidR="00FF1AFD" w:rsidRPr="00826F82" w:rsidRDefault="00FF1AFD" w:rsidP="00FF1AFD">
            <w:pPr>
              <w:ind w:left="820"/>
            </w:pPr>
            <w:r w:rsidRPr="00826F82">
              <w:rPr>
                <w:sz w:val="22"/>
                <w:szCs w:val="22"/>
                <w:lang w:val="it-IT"/>
              </w:rPr>
              <w:t xml:space="preserve">where </w:t>
            </w:r>
            <w:r w:rsidRPr="00826F82">
              <w:rPr>
                <w:i/>
                <w:sz w:val="22"/>
                <w:szCs w:val="22"/>
                <w:lang w:val="it-IT"/>
              </w:rPr>
              <w:t>s</w:t>
            </w:r>
            <w:r w:rsidRPr="00826F82">
              <w:rPr>
                <w:i/>
                <w:sz w:val="22"/>
                <w:szCs w:val="22"/>
                <w:vertAlign w:val="subscript"/>
                <w:lang w:val="it-IT"/>
              </w:rPr>
              <w:t>i</w:t>
            </w:r>
            <w:r w:rsidRPr="00826F82">
              <w:rPr>
                <w:i/>
                <w:sz w:val="22"/>
                <w:szCs w:val="22"/>
                <w:lang w:val="it-IT"/>
              </w:rPr>
              <w:t>=</w:t>
            </w:r>
            <w:r w:rsidRPr="00826F82">
              <w:rPr>
                <w:i/>
                <w:sz w:val="22"/>
                <w:szCs w:val="22"/>
              </w:rPr>
              <w:t>σ</w:t>
            </w:r>
            <w:r w:rsidRPr="00826F82">
              <w:rPr>
                <w:i/>
                <w:sz w:val="22"/>
                <w:szCs w:val="22"/>
                <w:vertAlign w:val="subscript"/>
                <w:lang w:val="it-IT"/>
              </w:rPr>
              <w:t>i</w:t>
            </w:r>
            <w:r w:rsidRPr="00826F82">
              <w:rPr>
                <w:i/>
                <w:sz w:val="22"/>
                <w:szCs w:val="22"/>
                <w:lang w:val="it-IT"/>
              </w:rPr>
              <w:t>/sum(</w:t>
            </w:r>
            <w:r w:rsidRPr="00826F82">
              <w:rPr>
                <w:i/>
                <w:sz w:val="22"/>
                <w:szCs w:val="22"/>
              </w:rPr>
              <w:t>σ</w:t>
            </w:r>
            <w:r w:rsidRPr="00826F82">
              <w:rPr>
                <w:i/>
                <w:sz w:val="22"/>
                <w:szCs w:val="22"/>
                <w:lang w:val="it-IT"/>
              </w:rPr>
              <w:t>)</w:t>
            </w:r>
            <w:r w:rsidRPr="00826F82">
              <w:rPr>
                <w:sz w:val="22"/>
                <w:szCs w:val="22"/>
                <w:lang w:val="it-IT"/>
              </w:rPr>
              <w:t xml:space="preserve">. </w:t>
            </w:r>
            <w:r w:rsidRPr="00826F82">
              <w:rPr>
                <w:sz w:val="22"/>
                <w:szCs w:val="22"/>
              </w:rPr>
              <w:t>Measures the number of vectors needed for an adequate explanation of the data set, where higher values indicate that the dataset cannot be efficiently compressed.</w:t>
            </w:r>
          </w:p>
        </w:tc>
        <w:tc>
          <w:tcPr>
            <w:tcW w:w="2279" w:type="dxa"/>
            <w:tcBorders>
              <w:top w:val="nil"/>
              <w:left w:val="nil"/>
              <w:bottom w:val="single" w:sz="5" w:space="0" w:color="000000"/>
              <w:right w:val="single" w:sz="5" w:space="0" w:color="000000"/>
            </w:tcBorders>
            <w:tcMar>
              <w:top w:w="100" w:type="dxa"/>
              <w:left w:w="100" w:type="dxa"/>
              <w:bottom w:w="100" w:type="dxa"/>
              <w:right w:w="100" w:type="dxa"/>
            </w:tcMar>
          </w:tcPr>
          <w:p w14:paraId="633CAF27" w14:textId="77777777" w:rsidR="00FF1AFD" w:rsidRPr="00826F82" w:rsidRDefault="006D7A03" w:rsidP="00FF1AFD">
            <w:pPr>
              <w:ind w:left="900" w:right="-3920"/>
              <w:rPr>
                <w:color w:val="0000FF"/>
              </w:rPr>
            </w:pPr>
            <w:hyperlink r:id="rId1679">
              <w:r w:rsidR="00FF1AFD" w:rsidRPr="00826F82">
                <w:rPr>
                  <w:color w:val="000000"/>
                </w:rPr>
                <w:t>(</w:t>
              </w:r>
            </w:hyperlink>
            <w:hyperlink r:id="rId1680">
              <w:r w:rsidR="00FF1AFD" w:rsidRPr="00826F82">
                <w:rPr>
                  <w:i/>
                  <w:color w:val="000000"/>
                </w:rPr>
                <w:t>155</w:t>
              </w:r>
            </w:hyperlink>
            <w:hyperlink r:id="rId1681">
              <w:r w:rsidR="00FF1AFD" w:rsidRPr="00826F82">
                <w:rPr>
                  <w:color w:val="000000"/>
                </w:rPr>
                <w:t>)</w:t>
              </w:r>
            </w:hyperlink>
          </w:p>
        </w:tc>
      </w:tr>
      <w:tr w:rsidR="00FF1AFD" w:rsidRPr="00826F82" w14:paraId="4223177C" w14:textId="77777777" w:rsidTr="00FF1AFD">
        <w:trPr>
          <w:trHeight w:val="1565"/>
        </w:trPr>
        <w:tc>
          <w:tcPr>
            <w:tcW w:w="221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44F3F09" w14:textId="77777777" w:rsidR="00FF1AFD" w:rsidRPr="00826F82" w:rsidRDefault="00FF1AFD" w:rsidP="00FF1AFD">
            <w:pPr>
              <w:ind w:left="820"/>
            </w:pPr>
            <w:r w:rsidRPr="00826F82">
              <w:t>Stability</w:t>
            </w:r>
          </w:p>
        </w:tc>
        <w:tc>
          <w:tcPr>
            <w:tcW w:w="4533" w:type="dxa"/>
            <w:tcBorders>
              <w:top w:val="nil"/>
              <w:left w:val="nil"/>
              <w:bottom w:val="single" w:sz="5" w:space="0" w:color="000000"/>
              <w:right w:val="single" w:sz="5" w:space="0" w:color="000000"/>
            </w:tcBorders>
            <w:tcMar>
              <w:top w:w="100" w:type="dxa"/>
              <w:left w:w="100" w:type="dxa"/>
              <w:bottom w:w="100" w:type="dxa"/>
              <w:right w:w="100" w:type="dxa"/>
            </w:tcMar>
          </w:tcPr>
          <w:p w14:paraId="6F31E88D" w14:textId="097BAAB2" w:rsidR="00FF1AFD" w:rsidRPr="00826F82" w:rsidRDefault="00FF1AFD" w:rsidP="00FF1AFD">
            <w:pPr>
              <w:ind w:left="820"/>
            </w:pPr>
            <w:r w:rsidRPr="00826F82">
              <w:rPr>
                <w:sz w:val="22"/>
                <w:szCs w:val="22"/>
              </w:rPr>
              <w:t>Eigenvalues of the Jacobian matrix: [</w:t>
            </w:r>
            <w:r w:rsidRPr="00826F82">
              <w:rPr>
                <w:i/>
                <w:sz w:val="22"/>
                <w:szCs w:val="22"/>
              </w:rPr>
              <w:t>J</w:t>
            </w:r>
            <w:r w:rsidRPr="00826F82">
              <w:rPr>
                <w:i/>
                <w:sz w:val="22"/>
                <w:szCs w:val="22"/>
                <w:vertAlign w:val="subscript"/>
              </w:rPr>
              <w:t>ij</w:t>
            </w:r>
            <w:r w:rsidRPr="00826F82">
              <w:rPr>
                <w:sz w:val="22"/>
                <w:szCs w:val="22"/>
              </w:rPr>
              <w:t>] = [</w:t>
            </w:r>
            <w:r w:rsidRPr="00826F82">
              <w:rPr>
                <w:rFonts w:eastAsia="Gungsuh"/>
                <w:i/>
                <w:sz w:val="22"/>
                <w:szCs w:val="22"/>
              </w:rPr>
              <w:t>∂f</w:t>
            </w:r>
            <w:r w:rsidRPr="00826F82">
              <w:rPr>
                <w:i/>
                <w:sz w:val="22"/>
                <w:szCs w:val="22"/>
                <w:vertAlign w:val="subscript"/>
              </w:rPr>
              <w:t>i</w:t>
            </w:r>
            <w:r w:rsidRPr="00826F82">
              <w:rPr>
                <w:sz w:val="22"/>
                <w:szCs w:val="22"/>
              </w:rPr>
              <w:t>/</w:t>
            </w:r>
            <w:r w:rsidRPr="00826F82">
              <w:rPr>
                <w:rFonts w:eastAsia="Gungsuh"/>
                <w:i/>
                <w:sz w:val="22"/>
                <w:szCs w:val="22"/>
              </w:rPr>
              <w:t>∂x</w:t>
            </w:r>
            <w:r w:rsidRPr="00826F82">
              <w:rPr>
                <w:i/>
                <w:sz w:val="22"/>
                <w:szCs w:val="22"/>
                <w:vertAlign w:val="subscript"/>
              </w:rPr>
              <w:t>j</w:t>
            </w:r>
            <w:r w:rsidRPr="00826F82">
              <w:rPr>
                <w:sz w:val="22"/>
                <w:szCs w:val="22"/>
              </w:rPr>
              <w:t xml:space="preserve">], where </w:t>
            </w:r>
            <w:r w:rsidRPr="00826F82">
              <w:rPr>
                <w:i/>
                <w:sz w:val="22"/>
                <w:szCs w:val="22"/>
              </w:rPr>
              <w:t>x</w:t>
            </w:r>
            <w:r w:rsidRPr="00826F82">
              <w:rPr>
                <w:sz w:val="22"/>
                <w:szCs w:val="22"/>
              </w:rPr>
              <w:t xml:space="preserve"> is a state and </w:t>
            </w:r>
            <w:r w:rsidRPr="00826F82">
              <w:rPr>
                <w:i/>
                <w:sz w:val="22"/>
                <w:szCs w:val="22"/>
              </w:rPr>
              <w:t>f</w:t>
            </w:r>
            <w:r w:rsidRPr="00826F82">
              <w:rPr>
                <w:i/>
                <w:sz w:val="22"/>
                <w:szCs w:val="22"/>
                <w:vertAlign w:val="subscript"/>
              </w:rPr>
              <w:t>i</w:t>
            </w:r>
            <w:r w:rsidRPr="00826F82">
              <w:rPr>
                <w:sz w:val="22"/>
                <w:szCs w:val="22"/>
              </w:rPr>
              <w:t xml:space="preserve"> = </w:t>
            </w:r>
            <w:r w:rsidRPr="00826F82">
              <w:rPr>
                <w:i/>
                <w:sz w:val="22"/>
                <w:szCs w:val="22"/>
              </w:rPr>
              <w:t>dx</w:t>
            </w:r>
            <w:r w:rsidRPr="00826F82">
              <w:rPr>
                <w:i/>
                <w:sz w:val="22"/>
                <w:szCs w:val="22"/>
                <w:vertAlign w:val="subscript"/>
              </w:rPr>
              <w:t>i</w:t>
            </w:r>
            <w:r w:rsidRPr="00826F82">
              <w:rPr>
                <w:sz w:val="22"/>
                <w:szCs w:val="22"/>
              </w:rPr>
              <w:t>/</w:t>
            </w:r>
            <w:r w:rsidRPr="00826F82">
              <w:rPr>
                <w:i/>
                <w:sz w:val="22"/>
                <w:szCs w:val="22"/>
              </w:rPr>
              <w:t xml:space="preserve">dt </w:t>
            </w:r>
            <w:r w:rsidRPr="00826F82">
              <w:rPr>
                <w:sz w:val="22"/>
                <w:szCs w:val="22"/>
              </w:rPr>
              <w:t>at a fixed point</w:t>
            </w:r>
            <w:r w:rsidRPr="00826F82">
              <w:rPr>
                <w:i/>
                <w:sz w:val="22"/>
                <w:szCs w:val="22"/>
              </w:rPr>
              <w:t xml:space="preserve">. </w:t>
            </w:r>
            <w:r w:rsidRPr="00826F82">
              <w:rPr>
                <w:sz w:val="22"/>
                <w:szCs w:val="22"/>
              </w:rPr>
              <w:t xml:space="preserve">If all real parts of the eigenvalues are negative, this fixed point is a stable attractor, and the system returns to the steady state after perturbation. </w:t>
            </w:r>
          </w:p>
        </w:tc>
        <w:tc>
          <w:tcPr>
            <w:tcW w:w="2279" w:type="dxa"/>
            <w:tcBorders>
              <w:top w:val="nil"/>
              <w:left w:val="nil"/>
              <w:bottom w:val="single" w:sz="5" w:space="0" w:color="000000"/>
              <w:right w:val="single" w:sz="5" w:space="0" w:color="000000"/>
            </w:tcBorders>
            <w:tcMar>
              <w:top w:w="100" w:type="dxa"/>
              <w:left w:w="100" w:type="dxa"/>
              <w:bottom w:w="100" w:type="dxa"/>
              <w:right w:w="100" w:type="dxa"/>
            </w:tcMar>
          </w:tcPr>
          <w:p w14:paraId="68B35079" w14:textId="77777777" w:rsidR="00FF1AFD" w:rsidRPr="00826F82" w:rsidRDefault="006D7A03" w:rsidP="00FF1AFD">
            <w:pPr>
              <w:ind w:left="900" w:right="-3920"/>
              <w:rPr>
                <w:color w:val="0000FF"/>
              </w:rPr>
            </w:pPr>
            <w:hyperlink r:id="rId1682">
              <w:r w:rsidR="00FF1AFD" w:rsidRPr="00826F82">
                <w:rPr>
                  <w:color w:val="000000"/>
                </w:rPr>
                <w:t>(</w:t>
              </w:r>
            </w:hyperlink>
            <w:hyperlink r:id="rId1683">
              <w:r w:rsidR="00FF1AFD" w:rsidRPr="00826F82">
                <w:rPr>
                  <w:i/>
                  <w:color w:val="000000"/>
                </w:rPr>
                <w:t>127</w:t>
              </w:r>
            </w:hyperlink>
            <w:hyperlink r:id="rId1684">
              <w:r w:rsidR="00FF1AFD" w:rsidRPr="00826F82">
                <w:rPr>
                  <w:color w:val="000000"/>
                </w:rPr>
                <w:t>)</w:t>
              </w:r>
            </w:hyperlink>
          </w:p>
        </w:tc>
      </w:tr>
      <w:tr w:rsidR="00FF1AFD" w:rsidRPr="00826F82" w14:paraId="423341CF" w14:textId="77777777" w:rsidTr="00FF1AFD">
        <w:trPr>
          <w:trHeight w:val="1190"/>
        </w:trPr>
        <w:tc>
          <w:tcPr>
            <w:tcW w:w="221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748CE9B" w14:textId="77777777" w:rsidR="00FF1AFD" w:rsidRPr="00826F82" w:rsidRDefault="00FF1AFD" w:rsidP="00FF1AFD">
            <w:pPr>
              <w:ind w:left="820"/>
            </w:pPr>
            <w:r w:rsidRPr="00826F82">
              <w:t>Stability</w:t>
            </w:r>
          </w:p>
        </w:tc>
        <w:tc>
          <w:tcPr>
            <w:tcW w:w="4533" w:type="dxa"/>
            <w:tcBorders>
              <w:top w:val="nil"/>
              <w:left w:val="nil"/>
              <w:bottom w:val="single" w:sz="5" w:space="0" w:color="000000"/>
              <w:right w:val="single" w:sz="5" w:space="0" w:color="000000"/>
            </w:tcBorders>
            <w:tcMar>
              <w:top w:w="100" w:type="dxa"/>
              <w:left w:w="100" w:type="dxa"/>
              <w:bottom w:w="100" w:type="dxa"/>
              <w:right w:w="100" w:type="dxa"/>
            </w:tcMar>
          </w:tcPr>
          <w:p w14:paraId="1F2AF2FE" w14:textId="67DE125B" w:rsidR="00FF1AFD" w:rsidRPr="00826F82" w:rsidRDefault="00FF1AFD" w:rsidP="00FF1AFD">
            <w:pPr>
              <w:ind w:left="820"/>
            </w:pPr>
            <w:r w:rsidRPr="00826F82">
              <w:rPr>
                <w:sz w:val="22"/>
                <w:szCs w:val="22"/>
              </w:rPr>
              <w:t xml:space="preserve">Coefficient of variation: CV = σ/μ, where σ is the standard deviation and μ the average of a time series. Measures the level of dispersion around the mean of a series. </w:t>
            </w:r>
          </w:p>
        </w:tc>
        <w:tc>
          <w:tcPr>
            <w:tcW w:w="2279" w:type="dxa"/>
            <w:tcBorders>
              <w:top w:val="nil"/>
              <w:left w:val="nil"/>
              <w:bottom w:val="single" w:sz="5" w:space="0" w:color="000000"/>
              <w:right w:val="single" w:sz="5" w:space="0" w:color="000000"/>
            </w:tcBorders>
            <w:tcMar>
              <w:top w:w="100" w:type="dxa"/>
              <w:left w:w="100" w:type="dxa"/>
              <w:bottom w:w="100" w:type="dxa"/>
              <w:right w:w="100" w:type="dxa"/>
            </w:tcMar>
          </w:tcPr>
          <w:p w14:paraId="4DB8B637" w14:textId="77777777" w:rsidR="00FF1AFD" w:rsidRPr="00826F82" w:rsidRDefault="006D7A03" w:rsidP="00FF1AFD">
            <w:pPr>
              <w:ind w:left="820" w:right="-3920"/>
              <w:rPr>
                <w:color w:val="0000FF"/>
              </w:rPr>
            </w:pPr>
            <w:hyperlink r:id="rId1685">
              <w:r w:rsidR="00FF1AFD" w:rsidRPr="00826F82">
                <w:rPr>
                  <w:color w:val="000000"/>
                </w:rPr>
                <w:t>(</w:t>
              </w:r>
            </w:hyperlink>
            <w:hyperlink r:id="rId1686">
              <w:r w:rsidR="00FF1AFD" w:rsidRPr="00826F82">
                <w:rPr>
                  <w:i/>
                  <w:color w:val="000000"/>
                </w:rPr>
                <w:t>151</w:t>
              </w:r>
            </w:hyperlink>
            <w:hyperlink r:id="rId1687">
              <w:r w:rsidR="00FF1AFD" w:rsidRPr="00826F82">
                <w:rPr>
                  <w:color w:val="000000"/>
                </w:rPr>
                <w:t>)</w:t>
              </w:r>
            </w:hyperlink>
          </w:p>
        </w:tc>
      </w:tr>
      <w:tr w:rsidR="00FF1AFD" w:rsidRPr="00826F82" w14:paraId="3E91582F" w14:textId="77777777" w:rsidTr="00FF1AFD">
        <w:trPr>
          <w:trHeight w:val="2915"/>
        </w:trPr>
        <w:tc>
          <w:tcPr>
            <w:tcW w:w="221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3707645" w14:textId="77777777" w:rsidR="00FF1AFD" w:rsidRPr="00826F82" w:rsidRDefault="00FF1AFD" w:rsidP="00FF1AFD">
            <w:pPr>
              <w:ind w:left="820"/>
            </w:pPr>
            <w:r w:rsidRPr="00826F82">
              <w:lastRenderedPageBreak/>
              <w:t>Self-organization</w:t>
            </w:r>
          </w:p>
        </w:tc>
        <w:tc>
          <w:tcPr>
            <w:tcW w:w="4533" w:type="dxa"/>
            <w:tcBorders>
              <w:top w:val="nil"/>
              <w:left w:val="nil"/>
              <w:bottom w:val="single" w:sz="5" w:space="0" w:color="000000"/>
              <w:right w:val="single" w:sz="5" w:space="0" w:color="000000"/>
            </w:tcBorders>
            <w:tcMar>
              <w:top w:w="100" w:type="dxa"/>
              <w:left w:w="100" w:type="dxa"/>
              <w:bottom w:w="100" w:type="dxa"/>
              <w:right w:w="100" w:type="dxa"/>
            </w:tcMar>
          </w:tcPr>
          <w:p w14:paraId="4C760743" w14:textId="5523A5F4" w:rsidR="00FF1AFD" w:rsidRPr="00826F82" w:rsidRDefault="00FF1AFD" w:rsidP="00FF1AFD">
            <w:pPr>
              <w:ind w:left="820"/>
            </w:pPr>
            <w:r w:rsidRPr="00826F82">
              <w:rPr>
                <w:rFonts w:eastAsia="Gungsuh"/>
                <w:sz w:val="22"/>
                <w:szCs w:val="22"/>
              </w:rPr>
              <w:t>Mutual information: measures the difference in uncertainty between the sum of the individual random variable (ex. X and Y) distributions and the joint distribution: I(X;Y) = H(X) + H(Y) − H(X,Y), where H represents Shannon entropy. When two variables are completely independent from one another, H(X) + H(Y) = H(X,Y) and the mutual information is zero. Any covariance between X and Y (i.e. self-organization or order) will result in an uncertainty in the joint distribution that is lower than the sum of their individual distributions.</w:t>
            </w:r>
          </w:p>
        </w:tc>
        <w:tc>
          <w:tcPr>
            <w:tcW w:w="2279" w:type="dxa"/>
            <w:tcBorders>
              <w:top w:val="nil"/>
              <w:left w:val="nil"/>
              <w:bottom w:val="single" w:sz="5" w:space="0" w:color="000000"/>
              <w:right w:val="single" w:sz="5" w:space="0" w:color="000000"/>
            </w:tcBorders>
            <w:tcMar>
              <w:top w:w="100" w:type="dxa"/>
              <w:left w:w="100" w:type="dxa"/>
              <w:bottom w:w="100" w:type="dxa"/>
              <w:right w:w="100" w:type="dxa"/>
            </w:tcMar>
          </w:tcPr>
          <w:p w14:paraId="67017924" w14:textId="77777777" w:rsidR="00FF1AFD" w:rsidRPr="00826F82" w:rsidRDefault="006D7A03" w:rsidP="00FF1AFD">
            <w:pPr>
              <w:ind w:left="900" w:right="-3920"/>
              <w:rPr>
                <w:color w:val="0000FF"/>
              </w:rPr>
            </w:pPr>
            <w:hyperlink r:id="rId1688">
              <w:r w:rsidR="00FF1AFD" w:rsidRPr="00826F82">
                <w:rPr>
                  <w:color w:val="000000"/>
                </w:rPr>
                <w:t>(</w:t>
              </w:r>
            </w:hyperlink>
            <w:hyperlink r:id="rId1689">
              <w:r w:rsidR="00FF1AFD" w:rsidRPr="00826F82">
                <w:rPr>
                  <w:i/>
                  <w:color w:val="000000"/>
                </w:rPr>
                <w:t>127</w:t>
              </w:r>
            </w:hyperlink>
            <w:hyperlink r:id="rId1690">
              <w:r w:rsidR="00FF1AFD" w:rsidRPr="00826F82">
                <w:rPr>
                  <w:color w:val="000000"/>
                </w:rPr>
                <w:t>)</w:t>
              </w:r>
            </w:hyperlink>
          </w:p>
        </w:tc>
      </w:tr>
    </w:tbl>
    <w:p w14:paraId="1813ED0D" w14:textId="77777777" w:rsidR="00FF1AFD" w:rsidRPr="00826F82" w:rsidRDefault="00FF1AFD" w:rsidP="00FF1AFD">
      <w:pPr>
        <w:ind w:left="2400" w:hanging="840"/>
      </w:pPr>
    </w:p>
    <w:p w14:paraId="750D15A7" w14:textId="77777777" w:rsidR="00DE7DEB" w:rsidRPr="00826F82" w:rsidRDefault="00DE7DEB">
      <w:pPr>
        <w:ind w:left="720" w:hanging="720"/>
        <w:rPr>
          <w:b/>
          <w:sz w:val="22"/>
          <w:szCs w:val="22"/>
        </w:rPr>
      </w:pPr>
    </w:p>
    <w:p w14:paraId="46D4C3F8" w14:textId="77777777" w:rsidR="00745D53" w:rsidRPr="00826F82" w:rsidRDefault="00745D53">
      <w:pPr>
        <w:rPr>
          <w:b/>
          <w:sz w:val="22"/>
          <w:szCs w:val="22"/>
        </w:rPr>
      </w:pPr>
      <w:r w:rsidRPr="00826F82">
        <w:rPr>
          <w:b/>
          <w:sz w:val="22"/>
          <w:szCs w:val="22"/>
        </w:rPr>
        <w:br w:type="page"/>
      </w:r>
    </w:p>
    <w:p w14:paraId="4A1355AD" w14:textId="77777777" w:rsidR="000708F4" w:rsidRPr="00826F82" w:rsidRDefault="000708F4" w:rsidP="000708F4">
      <w:pPr>
        <w:jc w:val="center"/>
        <w:rPr>
          <w:sz w:val="36"/>
          <w:szCs w:val="36"/>
        </w:rPr>
      </w:pPr>
      <w:r w:rsidRPr="00826F82">
        <w:rPr>
          <w:noProof/>
        </w:rPr>
        <w:lastRenderedPageBreak/>
        <w:drawing>
          <wp:inline distT="0" distB="0" distL="0" distR="0" wp14:anchorId="61851B7E" wp14:editId="4A7C94BA">
            <wp:extent cx="3409950" cy="7055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91">
                      <a:extLst>
                        <a:ext uri="{28A0092B-C50C-407E-A947-70E740481C1C}">
                          <a14:useLocalDpi xmlns:a14="http://schemas.microsoft.com/office/drawing/2010/main" val="0"/>
                        </a:ext>
                      </a:extLst>
                    </a:blip>
                    <a:stretch>
                      <a:fillRect/>
                    </a:stretch>
                  </pic:blipFill>
                  <pic:spPr>
                    <a:xfrm>
                      <a:off x="0" y="0"/>
                      <a:ext cx="3409950" cy="705507"/>
                    </a:xfrm>
                    <a:prstGeom prst="rect">
                      <a:avLst/>
                    </a:prstGeom>
                  </pic:spPr>
                </pic:pic>
              </a:graphicData>
            </a:graphic>
          </wp:inline>
        </w:drawing>
      </w:r>
    </w:p>
    <w:p w14:paraId="62CAADD4" w14:textId="77777777" w:rsidR="000708F4" w:rsidRPr="00826F82" w:rsidRDefault="000708F4" w:rsidP="000708F4">
      <w:pPr>
        <w:rPr>
          <w:sz w:val="36"/>
          <w:szCs w:val="36"/>
        </w:rPr>
      </w:pPr>
    </w:p>
    <w:p w14:paraId="147B9202" w14:textId="77777777" w:rsidR="000708F4" w:rsidRPr="00826F82" w:rsidRDefault="000708F4" w:rsidP="000708F4">
      <w:pPr>
        <w:jc w:val="center"/>
        <w:rPr>
          <w:sz w:val="36"/>
          <w:szCs w:val="36"/>
        </w:rPr>
      </w:pPr>
    </w:p>
    <w:p w14:paraId="639D1118" w14:textId="77777777" w:rsidR="000708F4" w:rsidRPr="00826F82" w:rsidRDefault="000708F4" w:rsidP="000708F4">
      <w:pPr>
        <w:jc w:val="center"/>
        <w:rPr>
          <w:sz w:val="36"/>
          <w:szCs w:val="36"/>
        </w:rPr>
      </w:pPr>
      <w:r w:rsidRPr="00826F82">
        <w:rPr>
          <w:sz w:val="36"/>
          <w:szCs w:val="36"/>
        </w:rPr>
        <w:t>Supplementary Materials for</w:t>
      </w:r>
    </w:p>
    <w:p w14:paraId="1BA5B2AB" w14:textId="77777777" w:rsidR="000708F4" w:rsidRPr="00826F82" w:rsidRDefault="000708F4" w:rsidP="000708F4"/>
    <w:p w14:paraId="3EC401A5" w14:textId="77777777" w:rsidR="000708F4" w:rsidRPr="00826F82" w:rsidRDefault="000708F4" w:rsidP="000708F4">
      <w:pPr>
        <w:jc w:val="center"/>
        <w:rPr>
          <w:b/>
          <w:bCs/>
          <w:sz w:val="28"/>
          <w:szCs w:val="28"/>
        </w:rPr>
      </w:pPr>
      <w:r w:rsidRPr="00826F82">
        <w:rPr>
          <w:b/>
          <w:bCs/>
          <w:sz w:val="28"/>
          <w:szCs w:val="28"/>
        </w:rPr>
        <w:t>Towards a cohesive understanding of ecological complexity</w:t>
      </w:r>
    </w:p>
    <w:p w14:paraId="007FE146" w14:textId="77777777" w:rsidR="000708F4" w:rsidRPr="00826F82" w:rsidRDefault="000708F4" w:rsidP="000708F4">
      <w:pPr>
        <w:jc w:val="center"/>
        <w:rPr>
          <w:sz w:val="28"/>
          <w:szCs w:val="28"/>
        </w:rPr>
      </w:pPr>
    </w:p>
    <w:p w14:paraId="44F1F519" w14:textId="77777777" w:rsidR="000708F4" w:rsidRPr="00826F82" w:rsidRDefault="000708F4" w:rsidP="000708F4">
      <w:pPr>
        <w:rPr>
          <w:sz w:val="22"/>
          <w:szCs w:val="22"/>
          <w:lang w:val="it-IT"/>
        </w:rPr>
      </w:pPr>
      <w:r w:rsidRPr="00826F82">
        <w:rPr>
          <w:sz w:val="22"/>
          <w:szCs w:val="22"/>
          <w:lang w:val="it-IT"/>
        </w:rPr>
        <w:t>Federico Riva</w:t>
      </w:r>
      <w:r w:rsidRPr="00826F82">
        <w:rPr>
          <w:sz w:val="22"/>
          <w:szCs w:val="22"/>
          <w:vertAlign w:val="superscript"/>
          <w:lang w:val="it-IT"/>
        </w:rPr>
        <w:t>1,2,3</w:t>
      </w:r>
      <w:r w:rsidRPr="00826F82">
        <w:rPr>
          <w:sz w:val="22"/>
          <w:szCs w:val="22"/>
          <w:lang w:val="it-IT"/>
        </w:rPr>
        <w:t>*</w:t>
      </w:r>
      <w:r w:rsidRPr="00826F82">
        <w:rPr>
          <w:lang w:val="it-IT"/>
        </w:rPr>
        <w:t>†</w:t>
      </w:r>
      <w:r w:rsidRPr="00826F82">
        <w:rPr>
          <w:sz w:val="22"/>
          <w:szCs w:val="22"/>
          <w:lang w:val="it-IT"/>
        </w:rPr>
        <w:t>, Caio Graco-Roza</w:t>
      </w:r>
      <w:r w:rsidRPr="00826F82">
        <w:rPr>
          <w:sz w:val="22"/>
          <w:szCs w:val="22"/>
          <w:vertAlign w:val="superscript"/>
          <w:lang w:val="it-IT"/>
        </w:rPr>
        <w:t>4,5</w:t>
      </w:r>
      <w:r w:rsidRPr="00826F82">
        <w:rPr>
          <w:sz w:val="22"/>
          <w:szCs w:val="22"/>
          <w:lang w:val="it-IT"/>
        </w:rPr>
        <w:t>*</w:t>
      </w:r>
      <w:r w:rsidRPr="00826F82">
        <w:rPr>
          <w:lang w:val="it-IT"/>
        </w:rPr>
        <w:t>†</w:t>
      </w:r>
      <w:r w:rsidRPr="00826F82">
        <w:rPr>
          <w:sz w:val="22"/>
          <w:szCs w:val="22"/>
          <w:lang w:val="it-IT"/>
        </w:rPr>
        <w:t>, Gergana N. Daskalova</w:t>
      </w:r>
      <w:r w:rsidRPr="00826F82">
        <w:rPr>
          <w:sz w:val="22"/>
          <w:szCs w:val="22"/>
          <w:vertAlign w:val="superscript"/>
          <w:lang w:val="it-IT"/>
        </w:rPr>
        <w:t>6</w:t>
      </w:r>
      <w:r w:rsidRPr="00826F82">
        <w:rPr>
          <w:sz w:val="22"/>
          <w:szCs w:val="22"/>
          <w:lang w:val="it-IT"/>
        </w:rPr>
        <w:t>, Emma J. Hudgins</w:t>
      </w:r>
      <w:r w:rsidRPr="00826F82">
        <w:rPr>
          <w:sz w:val="22"/>
          <w:szCs w:val="22"/>
          <w:vertAlign w:val="superscript"/>
          <w:lang w:val="it-IT"/>
        </w:rPr>
        <w:t>1</w:t>
      </w:r>
      <w:r w:rsidRPr="00826F82">
        <w:rPr>
          <w:sz w:val="22"/>
          <w:szCs w:val="22"/>
          <w:lang w:val="it-IT"/>
        </w:rPr>
        <w:t>, Jayme M.M. Lewthwaite</w:t>
      </w:r>
      <w:r w:rsidRPr="00826F82">
        <w:rPr>
          <w:sz w:val="22"/>
          <w:szCs w:val="22"/>
          <w:vertAlign w:val="superscript"/>
          <w:lang w:val="it-IT"/>
        </w:rPr>
        <w:t>7</w:t>
      </w:r>
      <w:r w:rsidRPr="00826F82">
        <w:rPr>
          <w:sz w:val="22"/>
          <w:szCs w:val="22"/>
          <w:lang w:val="it-IT"/>
        </w:rPr>
        <w:t>, Erica A. Newman</w:t>
      </w:r>
      <w:r w:rsidRPr="00826F82">
        <w:rPr>
          <w:sz w:val="22"/>
          <w:szCs w:val="22"/>
          <w:vertAlign w:val="superscript"/>
          <w:lang w:val="it-IT"/>
        </w:rPr>
        <w:t>8</w:t>
      </w:r>
      <w:r w:rsidRPr="00826F82">
        <w:rPr>
          <w:sz w:val="22"/>
          <w:szCs w:val="22"/>
          <w:lang w:val="it-IT"/>
        </w:rPr>
        <w:t>, Masahiro Ryo</w:t>
      </w:r>
      <w:r w:rsidRPr="00826F82">
        <w:rPr>
          <w:sz w:val="22"/>
          <w:szCs w:val="22"/>
          <w:vertAlign w:val="superscript"/>
          <w:lang w:val="it-IT"/>
        </w:rPr>
        <w:t>9,10</w:t>
      </w:r>
      <w:r w:rsidRPr="00826F82">
        <w:rPr>
          <w:sz w:val="22"/>
          <w:szCs w:val="22"/>
          <w:lang w:val="it-IT"/>
        </w:rPr>
        <w:t>, Stefano Mammola</w:t>
      </w:r>
      <w:r w:rsidRPr="00826F82">
        <w:rPr>
          <w:sz w:val="22"/>
          <w:szCs w:val="22"/>
          <w:vertAlign w:val="superscript"/>
          <w:lang w:val="it-IT"/>
        </w:rPr>
        <w:t>11,12,13</w:t>
      </w:r>
    </w:p>
    <w:p w14:paraId="1154A28B" w14:textId="77777777" w:rsidR="000708F4" w:rsidRPr="00826F82" w:rsidRDefault="000708F4" w:rsidP="000708F4">
      <w:pPr>
        <w:jc w:val="center"/>
        <w:rPr>
          <w:lang w:val="it-IT"/>
        </w:rPr>
      </w:pPr>
    </w:p>
    <w:p w14:paraId="76EC60FF" w14:textId="77777777" w:rsidR="000708F4" w:rsidRPr="00826F82" w:rsidRDefault="000708F4" w:rsidP="000708F4">
      <w:pPr>
        <w:jc w:val="center"/>
        <w:rPr>
          <w:sz w:val="20"/>
        </w:rPr>
      </w:pPr>
      <w:r w:rsidRPr="00826F82">
        <w:rPr>
          <w:sz w:val="20"/>
        </w:rPr>
        <w:t>*Corresponding author. Email:</w:t>
      </w:r>
      <w:r w:rsidRPr="00826F82">
        <w:t xml:space="preserve"> </w:t>
      </w:r>
      <w:hyperlink r:id="rId1692">
        <w:r w:rsidRPr="00826F82">
          <w:rPr>
            <w:sz w:val="22"/>
            <w:szCs w:val="22"/>
            <w:u w:val="single"/>
          </w:rPr>
          <w:t>federico.riva.1@unil.ch</w:t>
        </w:r>
      </w:hyperlink>
      <w:del w:id="1110" w:author="Roza, Caio G" w:date="2023-04-06T23:06:00Z">
        <w:r w:rsidRPr="00826F82">
          <w:rPr>
            <w:sz w:val="22"/>
            <w:szCs w:val="22"/>
            <w:u w:val="single"/>
          </w:rPr>
          <w:delText>federico.riva.1@unil.ch</w:delText>
        </w:r>
        <w:r w:rsidRPr="00826F82">
          <w:rPr>
            <w:color w:val="000000"/>
            <w:sz w:val="22"/>
            <w:szCs w:val="22"/>
          </w:rPr>
          <w:delText xml:space="preserve">; </w:delText>
        </w:r>
        <w:r w:rsidRPr="00E91065">
          <w:rPr>
            <w:highlight w:val="yellow"/>
          </w:rPr>
          <w:delText>caio.roza@helsinki.fi</w:delText>
        </w:r>
      </w:del>
      <w:ins w:id="1111" w:author="Roza, Caio G" w:date="2023-04-06T23:06:00Z">
        <w:r w:rsidRPr="00826F82">
          <w:rPr>
            <w:color w:val="000000"/>
            <w:sz w:val="22"/>
            <w:szCs w:val="22"/>
          </w:rPr>
          <w:t xml:space="preserve">; </w:t>
        </w:r>
      </w:ins>
      <w:hyperlink r:id="rId1693">
        <w:r w:rsidRPr="00826F82">
          <w:rPr>
            <w:rStyle w:val="Hyperlink"/>
            <w:sz w:val="22"/>
            <w:szCs w:val="22"/>
          </w:rPr>
          <w:t>caio.roza@helsinki.fi</w:t>
        </w:r>
      </w:hyperlink>
    </w:p>
    <w:p w14:paraId="655200CF" w14:textId="77777777" w:rsidR="000708F4" w:rsidRPr="00826F82" w:rsidRDefault="000708F4" w:rsidP="000708F4">
      <w:pPr>
        <w:pStyle w:val="PubInfo"/>
      </w:pPr>
    </w:p>
    <w:p w14:paraId="15F5EDE0" w14:textId="77777777" w:rsidR="000708F4" w:rsidRPr="00826F82" w:rsidRDefault="000708F4" w:rsidP="000708F4">
      <w:pPr>
        <w:jc w:val="center"/>
      </w:pPr>
    </w:p>
    <w:p w14:paraId="16B37AB3" w14:textId="77777777" w:rsidR="000708F4" w:rsidRPr="00826F82" w:rsidRDefault="000708F4" w:rsidP="000708F4">
      <w:pPr>
        <w:jc w:val="center"/>
      </w:pPr>
    </w:p>
    <w:p w14:paraId="7E76F413" w14:textId="77777777" w:rsidR="000708F4" w:rsidRPr="00826F82" w:rsidRDefault="000708F4" w:rsidP="000708F4"/>
    <w:p w14:paraId="347E6EF2" w14:textId="77777777" w:rsidR="000708F4" w:rsidRPr="00826F82" w:rsidRDefault="000708F4" w:rsidP="000708F4">
      <w:pPr>
        <w:rPr>
          <w:b/>
        </w:rPr>
      </w:pPr>
    </w:p>
    <w:p w14:paraId="7172FF12" w14:textId="77777777" w:rsidR="000708F4" w:rsidRPr="00826F82" w:rsidRDefault="000708F4" w:rsidP="000708F4">
      <w:pPr>
        <w:rPr>
          <w:b/>
        </w:rPr>
      </w:pPr>
      <w:r w:rsidRPr="00826F82">
        <w:rPr>
          <w:b/>
        </w:rPr>
        <w:t>This PDF file includes:</w:t>
      </w:r>
    </w:p>
    <w:p w14:paraId="63B0487A" w14:textId="77777777" w:rsidR="000708F4" w:rsidRPr="00826F82" w:rsidRDefault="000708F4" w:rsidP="000708F4"/>
    <w:p w14:paraId="7CD962BC" w14:textId="77777777" w:rsidR="000708F4" w:rsidRPr="00826F82" w:rsidRDefault="000708F4" w:rsidP="000708F4">
      <w:pPr>
        <w:ind w:left="720"/>
      </w:pPr>
      <w:r w:rsidRPr="00826F82">
        <w:t>Table S1</w:t>
      </w:r>
    </w:p>
    <w:p w14:paraId="3AADAE26" w14:textId="77777777" w:rsidR="000708F4" w:rsidRPr="00826F82" w:rsidRDefault="000708F4" w:rsidP="000708F4">
      <w:pPr>
        <w:ind w:left="720"/>
      </w:pPr>
      <w:r w:rsidRPr="00826F82">
        <w:t xml:space="preserve">Figures S1 – S4 </w:t>
      </w:r>
      <w:r w:rsidRPr="00826F82">
        <w:br/>
      </w:r>
    </w:p>
    <w:p w14:paraId="33FEB85B" w14:textId="77777777" w:rsidR="000708F4" w:rsidRPr="00826F82" w:rsidRDefault="000708F4" w:rsidP="000708F4">
      <w:pPr>
        <w:pStyle w:val="SMHeading"/>
      </w:pPr>
      <w:r w:rsidRPr="00826F82">
        <w:br w:type="page"/>
      </w:r>
      <w:bookmarkStart w:id="1112" w:name="Tables"/>
      <w:bookmarkStart w:id="1113" w:name="MaterialsMethods"/>
      <w:bookmarkEnd w:id="1112"/>
      <w:bookmarkEnd w:id="1113"/>
    </w:p>
    <w:p w14:paraId="4DF338A6" w14:textId="77777777" w:rsidR="000708F4" w:rsidRPr="00826F82" w:rsidRDefault="000708F4" w:rsidP="000708F4">
      <w:pPr>
        <w:pStyle w:val="SMHeading"/>
      </w:pPr>
      <w:r w:rsidRPr="00826F82">
        <w:lastRenderedPageBreak/>
        <w:t>Table S1.</w:t>
      </w:r>
    </w:p>
    <w:p w14:paraId="06D11DFC" w14:textId="77777777" w:rsidR="000708F4" w:rsidRPr="00826F82" w:rsidRDefault="000708F4" w:rsidP="000708F4">
      <w:pPr>
        <w:pStyle w:val="SMcaption"/>
      </w:pPr>
      <w:r w:rsidRPr="00826F82">
        <w:t xml:space="preserve">List of review studies retrieved by the </w:t>
      </w:r>
      <w:r w:rsidRPr="00826F82">
        <w:rPr>
          <w:sz w:val="22"/>
          <w:szCs w:val="22"/>
        </w:rPr>
        <w:t>search on the Web of Science using the word “Complexity” in the “Ecology” and “Environmental Sciences” categories. The original search retrieved 23,703 manuscripts published between 2000 and 2021 (search conducted on July 14</w:t>
      </w:r>
      <w:r w:rsidRPr="00826F82">
        <w:rPr>
          <w:sz w:val="22"/>
          <w:szCs w:val="22"/>
          <w:vertAlign w:val="superscript"/>
        </w:rPr>
        <w:t>th</w:t>
      </w:r>
      <w:r w:rsidRPr="00826F82">
        <w:rPr>
          <w:sz w:val="22"/>
          <w:szCs w:val="22"/>
        </w:rPr>
        <w:t>, 2021), from which 71 were review studies.</w:t>
      </w:r>
    </w:p>
    <w:p w14:paraId="1F7812AF" w14:textId="77777777" w:rsidR="000708F4" w:rsidRPr="00826F82" w:rsidRDefault="000708F4" w:rsidP="000708F4">
      <w:pPr>
        <w:pStyle w:val="SMcaption"/>
      </w:pPr>
    </w:p>
    <w:tbl>
      <w:tblPr>
        <w:tblStyle w:val="TableGrid"/>
        <w:tblW w:w="9350" w:type="dxa"/>
        <w:tblLook w:val="04A0" w:firstRow="1" w:lastRow="0" w:firstColumn="1" w:lastColumn="0" w:noHBand="0" w:noVBand="1"/>
      </w:tblPr>
      <w:tblGrid>
        <w:gridCol w:w="1626"/>
        <w:gridCol w:w="1584"/>
        <w:gridCol w:w="1321"/>
        <w:gridCol w:w="1654"/>
        <w:gridCol w:w="3165"/>
      </w:tblGrid>
      <w:tr w:rsidR="000708F4" w:rsidRPr="00826F82" w14:paraId="40DCCF4B" w14:textId="77777777" w:rsidTr="00C907B9">
        <w:trPr>
          <w:trHeight w:val="382"/>
        </w:trPr>
        <w:tc>
          <w:tcPr>
            <w:tcW w:w="1626" w:type="dxa"/>
            <w:noWrap/>
            <w:hideMark/>
          </w:tcPr>
          <w:p w14:paraId="5C7177A6" w14:textId="77777777" w:rsidR="000708F4" w:rsidRPr="00826F82" w:rsidRDefault="000708F4" w:rsidP="00C907B9">
            <w:pPr>
              <w:rPr>
                <w:rFonts w:ascii="Arial" w:hAnsi="Arial" w:cs="Arial"/>
                <w:b/>
                <w:bCs/>
                <w:lang w:eastAsia="en-GB"/>
              </w:rPr>
            </w:pPr>
            <w:r w:rsidRPr="00826F82">
              <w:rPr>
                <w:rFonts w:ascii="Arial" w:hAnsi="Arial" w:cs="Arial"/>
                <w:b/>
                <w:bCs/>
                <w:lang w:eastAsia="en-GB"/>
              </w:rPr>
              <w:t>Authors</w:t>
            </w:r>
          </w:p>
        </w:tc>
        <w:tc>
          <w:tcPr>
            <w:tcW w:w="1584" w:type="dxa"/>
            <w:noWrap/>
            <w:hideMark/>
          </w:tcPr>
          <w:p w14:paraId="0807FE5D" w14:textId="77777777" w:rsidR="000708F4" w:rsidRPr="00826F82" w:rsidRDefault="000708F4" w:rsidP="00C907B9">
            <w:pPr>
              <w:rPr>
                <w:rFonts w:ascii="Arial" w:hAnsi="Arial" w:cs="Arial"/>
                <w:b/>
                <w:bCs/>
                <w:lang w:eastAsia="en-GB"/>
              </w:rPr>
            </w:pPr>
            <w:r w:rsidRPr="00826F82">
              <w:rPr>
                <w:rFonts w:ascii="Arial" w:hAnsi="Arial" w:cs="Arial"/>
                <w:b/>
                <w:bCs/>
                <w:lang w:eastAsia="en-GB"/>
              </w:rPr>
              <w:t>Article Title</w:t>
            </w:r>
          </w:p>
        </w:tc>
        <w:tc>
          <w:tcPr>
            <w:tcW w:w="1321" w:type="dxa"/>
            <w:noWrap/>
            <w:hideMark/>
          </w:tcPr>
          <w:p w14:paraId="35B5EE35" w14:textId="77777777" w:rsidR="000708F4" w:rsidRPr="00826F82" w:rsidRDefault="000708F4" w:rsidP="00C907B9">
            <w:pPr>
              <w:rPr>
                <w:rFonts w:ascii="Arial" w:hAnsi="Arial" w:cs="Arial"/>
                <w:b/>
                <w:bCs/>
                <w:lang w:eastAsia="en-GB"/>
              </w:rPr>
            </w:pPr>
            <w:r w:rsidRPr="00826F82">
              <w:rPr>
                <w:rFonts w:ascii="Arial" w:hAnsi="Arial" w:cs="Arial"/>
                <w:b/>
                <w:bCs/>
                <w:lang w:eastAsia="en-GB"/>
              </w:rPr>
              <w:t>Source Title</w:t>
            </w:r>
          </w:p>
        </w:tc>
        <w:tc>
          <w:tcPr>
            <w:tcW w:w="1654" w:type="dxa"/>
            <w:noWrap/>
            <w:hideMark/>
          </w:tcPr>
          <w:p w14:paraId="1F80387A" w14:textId="77777777" w:rsidR="000708F4" w:rsidRPr="00826F82" w:rsidRDefault="000708F4" w:rsidP="00C907B9">
            <w:pPr>
              <w:rPr>
                <w:rFonts w:ascii="Arial" w:hAnsi="Arial" w:cs="Arial"/>
                <w:b/>
                <w:bCs/>
                <w:lang w:eastAsia="en-GB"/>
              </w:rPr>
            </w:pPr>
            <w:r w:rsidRPr="00826F82">
              <w:rPr>
                <w:rFonts w:ascii="Arial" w:hAnsi="Arial" w:cs="Arial"/>
                <w:b/>
                <w:bCs/>
                <w:lang w:eastAsia="en-GB"/>
              </w:rPr>
              <w:t>Publication Year</w:t>
            </w:r>
          </w:p>
        </w:tc>
        <w:tc>
          <w:tcPr>
            <w:tcW w:w="3165" w:type="dxa"/>
            <w:noWrap/>
            <w:hideMark/>
          </w:tcPr>
          <w:p w14:paraId="15037644" w14:textId="77777777" w:rsidR="000708F4" w:rsidRPr="00826F82" w:rsidRDefault="000708F4" w:rsidP="00C907B9">
            <w:pPr>
              <w:rPr>
                <w:rFonts w:ascii="Arial" w:hAnsi="Arial" w:cs="Arial"/>
                <w:b/>
                <w:bCs/>
                <w:lang w:eastAsia="en-GB"/>
              </w:rPr>
            </w:pPr>
            <w:r w:rsidRPr="00826F82">
              <w:rPr>
                <w:rFonts w:ascii="Arial" w:hAnsi="Arial" w:cs="Arial"/>
                <w:b/>
                <w:bCs/>
                <w:lang w:eastAsia="en-GB"/>
              </w:rPr>
              <w:t>DOI</w:t>
            </w:r>
          </w:p>
        </w:tc>
      </w:tr>
      <w:tr w:rsidR="000708F4" w:rsidRPr="00826F82" w14:paraId="0C3CB9C5" w14:textId="77777777" w:rsidTr="00C907B9">
        <w:trPr>
          <w:trHeight w:val="260"/>
        </w:trPr>
        <w:tc>
          <w:tcPr>
            <w:tcW w:w="1626" w:type="dxa"/>
            <w:noWrap/>
            <w:hideMark/>
          </w:tcPr>
          <w:p w14:paraId="720939BF" w14:textId="77777777" w:rsidR="000708F4" w:rsidRPr="00826F82" w:rsidRDefault="000708F4" w:rsidP="00C907B9">
            <w:pPr>
              <w:rPr>
                <w:rFonts w:ascii="Arial" w:hAnsi="Arial" w:cs="Arial"/>
                <w:lang w:eastAsia="en-GB"/>
              </w:rPr>
            </w:pPr>
            <w:r w:rsidRPr="00826F82">
              <w:rPr>
                <w:rFonts w:ascii="Arial" w:hAnsi="Arial" w:cs="Arial"/>
                <w:lang w:eastAsia="en-GB"/>
              </w:rPr>
              <w:t>Kappeler, PM</w:t>
            </w:r>
          </w:p>
        </w:tc>
        <w:tc>
          <w:tcPr>
            <w:tcW w:w="1584" w:type="dxa"/>
            <w:noWrap/>
            <w:hideMark/>
          </w:tcPr>
          <w:p w14:paraId="66F95BDB" w14:textId="77777777" w:rsidR="000708F4" w:rsidRPr="00826F82" w:rsidRDefault="000708F4" w:rsidP="00C907B9">
            <w:pPr>
              <w:rPr>
                <w:rFonts w:ascii="Arial" w:hAnsi="Arial" w:cs="Arial"/>
                <w:lang w:eastAsia="en-GB"/>
              </w:rPr>
            </w:pPr>
            <w:r w:rsidRPr="00826F82">
              <w:rPr>
                <w:rFonts w:ascii="Arial" w:hAnsi="Arial" w:cs="Arial"/>
                <w:lang w:eastAsia="en-GB"/>
              </w:rPr>
              <w:t>A framework for studying social complexity</w:t>
            </w:r>
          </w:p>
        </w:tc>
        <w:tc>
          <w:tcPr>
            <w:tcW w:w="1321" w:type="dxa"/>
            <w:noWrap/>
            <w:hideMark/>
          </w:tcPr>
          <w:p w14:paraId="0745C9FD" w14:textId="77777777" w:rsidR="000708F4" w:rsidRPr="00826F82" w:rsidRDefault="000708F4" w:rsidP="00C907B9">
            <w:pPr>
              <w:rPr>
                <w:rFonts w:ascii="Arial" w:hAnsi="Arial" w:cs="Arial"/>
                <w:lang w:eastAsia="en-GB"/>
              </w:rPr>
            </w:pPr>
            <w:r w:rsidRPr="00826F82">
              <w:rPr>
                <w:rFonts w:ascii="Arial" w:hAnsi="Arial" w:cs="Arial"/>
                <w:lang w:eastAsia="en-GB"/>
              </w:rPr>
              <w:t>BEHAVIORAL ECOLOGY AND SOCIOBIOLOGY</w:t>
            </w:r>
          </w:p>
        </w:tc>
        <w:tc>
          <w:tcPr>
            <w:tcW w:w="1654" w:type="dxa"/>
            <w:noWrap/>
            <w:hideMark/>
          </w:tcPr>
          <w:p w14:paraId="1B6291D4" w14:textId="77777777" w:rsidR="000708F4" w:rsidRPr="00826F82" w:rsidRDefault="000708F4" w:rsidP="00C907B9">
            <w:pPr>
              <w:rPr>
                <w:rFonts w:ascii="Arial" w:hAnsi="Arial" w:cs="Arial"/>
                <w:lang w:eastAsia="en-GB"/>
              </w:rPr>
            </w:pPr>
            <w:r w:rsidRPr="00826F82">
              <w:rPr>
                <w:rFonts w:ascii="Arial" w:hAnsi="Arial" w:cs="Arial"/>
                <w:lang w:eastAsia="en-GB"/>
              </w:rPr>
              <w:t>2019</w:t>
            </w:r>
          </w:p>
        </w:tc>
        <w:tc>
          <w:tcPr>
            <w:tcW w:w="3165" w:type="dxa"/>
            <w:noWrap/>
            <w:hideMark/>
          </w:tcPr>
          <w:p w14:paraId="2F813E38" w14:textId="77777777" w:rsidR="000708F4" w:rsidRPr="00826F82" w:rsidRDefault="000708F4" w:rsidP="00C907B9">
            <w:pPr>
              <w:rPr>
                <w:rFonts w:ascii="Arial" w:hAnsi="Arial" w:cs="Arial"/>
                <w:lang w:eastAsia="en-GB"/>
              </w:rPr>
            </w:pPr>
            <w:r w:rsidRPr="00826F82">
              <w:rPr>
                <w:rFonts w:ascii="Arial" w:hAnsi="Arial" w:cs="Arial"/>
                <w:lang w:eastAsia="en-GB"/>
              </w:rPr>
              <w:t>10.1007/s00265-018-2601-8</w:t>
            </w:r>
          </w:p>
        </w:tc>
      </w:tr>
      <w:tr w:rsidR="000708F4" w:rsidRPr="00826F82" w14:paraId="494F0B71" w14:textId="77777777" w:rsidTr="00C907B9">
        <w:trPr>
          <w:trHeight w:val="260"/>
        </w:trPr>
        <w:tc>
          <w:tcPr>
            <w:tcW w:w="1626" w:type="dxa"/>
            <w:noWrap/>
            <w:hideMark/>
          </w:tcPr>
          <w:p w14:paraId="10AF82BA" w14:textId="77777777" w:rsidR="000708F4" w:rsidRPr="00826F82" w:rsidRDefault="000708F4" w:rsidP="00C907B9">
            <w:pPr>
              <w:rPr>
                <w:rFonts w:ascii="Arial" w:hAnsi="Arial" w:cs="Arial"/>
                <w:lang w:eastAsia="en-GB"/>
              </w:rPr>
            </w:pPr>
            <w:r w:rsidRPr="00826F82">
              <w:rPr>
                <w:rFonts w:ascii="Arial" w:hAnsi="Arial" w:cs="Arial"/>
                <w:lang w:eastAsia="en-GB"/>
              </w:rPr>
              <w:t>Merow, C; Smith, MJ; Edwards, TC; Guisan, A; McMahon, SM; Normand, S; Thuiller, W; Wuest, RO; Zimmermann, NE; Elith, J</w:t>
            </w:r>
          </w:p>
        </w:tc>
        <w:tc>
          <w:tcPr>
            <w:tcW w:w="1584" w:type="dxa"/>
            <w:noWrap/>
            <w:hideMark/>
          </w:tcPr>
          <w:p w14:paraId="3836C9FA" w14:textId="77777777" w:rsidR="000708F4" w:rsidRPr="00826F82" w:rsidRDefault="000708F4" w:rsidP="00C907B9">
            <w:pPr>
              <w:rPr>
                <w:rFonts w:ascii="Arial" w:hAnsi="Arial" w:cs="Arial"/>
                <w:lang w:eastAsia="en-GB"/>
              </w:rPr>
            </w:pPr>
            <w:r w:rsidRPr="00826F82">
              <w:rPr>
                <w:rFonts w:ascii="Arial" w:hAnsi="Arial" w:cs="Arial"/>
                <w:lang w:eastAsia="en-GB"/>
              </w:rPr>
              <w:t>What do we gain from simplicity versus complexity in species distribution models?</w:t>
            </w:r>
          </w:p>
        </w:tc>
        <w:tc>
          <w:tcPr>
            <w:tcW w:w="1321" w:type="dxa"/>
            <w:noWrap/>
            <w:hideMark/>
          </w:tcPr>
          <w:p w14:paraId="28EF3C56" w14:textId="77777777" w:rsidR="000708F4" w:rsidRPr="00826F82" w:rsidRDefault="000708F4" w:rsidP="00C907B9">
            <w:pPr>
              <w:rPr>
                <w:rFonts w:ascii="Arial" w:hAnsi="Arial" w:cs="Arial"/>
                <w:lang w:eastAsia="en-GB"/>
              </w:rPr>
            </w:pPr>
            <w:r w:rsidRPr="00826F82">
              <w:rPr>
                <w:rFonts w:ascii="Arial" w:hAnsi="Arial" w:cs="Arial"/>
                <w:lang w:eastAsia="en-GB"/>
              </w:rPr>
              <w:t>ECOGRAPHY</w:t>
            </w:r>
          </w:p>
        </w:tc>
        <w:tc>
          <w:tcPr>
            <w:tcW w:w="1654" w:type="dxa"/>
            <w:noWrap/>
            <w:hideMark/>
          </w:tcPr>
          <w:p w14:paraId="7CEA71C6" w14:textId="77777777" w:rsidR="000708F4" w:rsidRPr="00826F82" w:rsidRDefault="000708F4" w:rsidP="00C907B9">
            <w:pPr>
              <w:rPr>
                <w:rFonts w:ascii="Arial" w:hAnsi="Arial" w:cs="Arial"/>
                <w:lang w:eastAsia="en-GB"/>
              </w:rPr>
            </w:pPr>
            <w:r w:rsidRPr="00826F82">
              <w:rPr>
                <w:rFonts w:ascii="Arial" w:hAnsi="Arial" w:cs="Arial"/>
                <w:lang w:eastAsia="en-GB"/>
              </w:rPr>
              <w:t>2014</w:t>
            </w:r>
          </w:p>
        </w:tc>
        <w:tc>
          <w:tcPr>
            <w:tcW w:w="3165" w:type="dxa"/>
            <w:noWrap/>
            <w:hideMark/>
          </w:tcPr>
          <w:p w14:paraId="491BC485" w14:textId="77777777" w:rsidR="000708F4" w:rsidRPr="00826F82" w:rsidRDefault="000708F4" w:rsidP="00C907B9">
            <w:pPr>
              <w:rPr>
                <w:rFonts w:ascii="Arial" w:hAnsi="Arial" w:cs="Arial"/>
                <w:lang w:eastAsia="en-GB"/>
              </w:rPr>
            </w:pPr>
            <w:r w:rsidRPr="00826F82">
              <w:rPr>
                <w:rFonts w:ascii="Arial" w:hAnsi="Arial" w:cs="Arial"/>
                <w:lang w:eastAsia="en-GB"/>
              </w:rPr>
              <w:t>10.1111/ecog.00845</w:t>
            </w:r>
          </w:p>
        </w:tc>
      </w:tr>
      <w:tr w:rsidR="000708F4" w:rsidRPr="00826F82" w14:paraId="684E01C1" w14:textId="77777777" w:rsidTr="00C907B9">
        <w:trPr>
          <w:trHeight w:val="260"/>
        </w:trPr>
        <w:tc>
          <w:tcPr>
            <w:tcW w:w="1626" w:type="dxa"/>
            <w:noWrap/>
            <w:hideMark/>
          </w:tcPr>
          <w:p w14:paraId="7876C1D1" w14:textId="77777777" w:rsidR="000708F4" w:rsidRPr="00826F82" w:rsidRDefault="000708F4" w:rsidP="00C907B9">
            <w:pPr>
              <w:rPr>
                <w:rFonts w:ascii="Arial" w:hAnsi="Arial" w:cs="Arial"/>
                <w:lang w:eastAsia="en-GB"/>
              </w:rPr>
            </w:pPr>
            <w:r w:rsidRPr="00826F82">
              <w:rPr>
                <w:rFonts w:ascii="Arial" w:hAnsi="Arial" w:cs="Arial"/>
                <w:lang w:eastAsia="en-GB"/>
              </w:rPr>
              <w:t>Chaplin-Kramer, R; O'Rourke, ME; Blitzer, EJ; Kremen, C</w:t>
            </w:r>
          </w:p>
        </w:tc>
        <w:tc>
          <w:tcPr>
            <w:tcW w:w="1584" w:type="dxa"/>
            <w:noWrap/>
            <w:hideMark/>
          </w:tcPr>
          <w:p w14:paraId="7EF671F9" w14:textId="77777777" w:rsidR="000708F4" w:rsidRPr="00826F82" w:rsidRDefault="000708F4" w:rsidP="00C907B9">
            <w:pPr>
              <w:rPr>
                <w:rFonts w:ascii="Arial" w:hAnsi="Arial" w:cs="Arial"/>
                <w:lang w:eastAsia="en-GB"/>
              </w:rPr>
            </w:pPr>
            <w:r w:rsidRPr="00826F82">
              <w:rPr>
                <w:rFonts w:ascii="Arial" w:hAnsi="Arial" w:cs="Arial"/>
                <w:lang w:eastAsia="en-GB"/>
              </w:rPr>
              <w:t>A meta-analysis of crop pest and natural enemy response to landscape complexity</w:t>
            </w:r>
          </w:p>
        </w:tc>
        <w:tc>
          <w:tcPr>
            <w:tcW w:w="1321" w:type="dxa"/>
            <w:noWrap/>
            <w:hideMark/>
          </w:tcPr>
          <w:p w14:paraId="4F7F51D2" w14:textId="77777777" w:rsidR="000708F4" w:rsidRPr="00826F82" w:rsidRDefault="000708F4" w:rsidP="00C907B9">
            <w:pPr>
              <w:rPr>
                <w:rFonts w:ascii="Arial" w:hAnsi="Arial" w:cs="Arial"/>
                <w:lang w:eastAsia="en-GB"/>
              </w:rPr>
            </w:pPr>
            <w:r w:rsidRPr="00826F82">
              <w:rPr>
                <w:rFonts w:ascii="Arial" w:hAnsi="Arial" w:cs="Arial"/>
                <w:lang w:eastAsia="en-GB"/>
              </w:rPr>
              <w:t>ECOLOGY LETTERS</w:t>
            </w:r>
          </w:p>
        </w:tc>
        <w:tc>
          <w:tcPr>
            <w:tcW w:w="1654" w:type="dxa"/>
            <w:noWrap/>
            <w:hideMark/>
          </w:tcPr>
          <w:p w14:paraId="6272C293" w14:textId="77777777" w:rsidR="000708F4" w:rsidRPr="00826F82" w:rsidRDefault="000708F4" w:rsidP="00C907B9">
            <w:pPr>
              <w:rPr>
                <w:rFonts w:ascii="Arial" w:hAnsi="Arial" w:cs="Arial"/>
                <w:lang w:eastAsia="en-GB"/>
              </w:rPr>
            </w:pPr>
            <w:r w:rsidRPr="00826F82">
              <w:rPr>
                <w:rFonts w:ascii="Arial" w:hAnsi="Arial" w:cs="Arial"/>
                <w:lang w:eastAsia="en-GB"/>
              </w:rPr>
              <w:t>2011</w:t>
            </w:r>
          </w:p>
        </w:tc>
        <w:tc>
          <w:tcPr>
            <w:tcW w:w="3165" w:type="dxa"/>
            <w:noWrap/>
            <w:hideMark/>
          </w:tcPr>
          <w:p w14:paraId="679F60B6" w14:textId="77777777" w:rsidR="000708F4" w:rsidRPr="00826F82" w:rsidRDefault="000708F4" w:rsidP="00C907B9">
            <w:pPr>
              <w:rPr>
                <w:rFonts w:ascii="Arial" w:hAnsi="Arial" w:cs="Arial"/>
                <w:lang w:eastAsia="en-GB"/>
              </w:rPr>
            </w:pPr>
            <w:r w:rsidRPr="00826F82">
              <w:rPr>
                <w:rFonts w:ascii="Arial" w:hAnsi="Arial" w:cs="Arial"/>
                <w:lang w:eastAsia="en-GB"/>
              </w:rPr>
              <w:t>10.1111/j.1461-0248.2011.01642.x</w:t>
            </w:r>
          </w:p>
        </w:tc>
      </w:tr>
      <w:tr w:rsidR="000708F4" w:rsidRPr="00826F82" w14:paraId="7BA31AE0" w14:textId="77777777" w:rsidTr="00C907B9">
        <w:trPr>
          <w:trHeight w:val="260"/>
        </w:trPr>
        <w:tc>
          <w:tcPr>
            <w:tcW w:w="1626" w:type="dxa"/>
            <w:noWrap/>
            <w:hideMark/>
          </w:tcPr>
          <w:p w14:paraId="13A62893" w14:textId="77777777" w:rsidR="000708F4" w:rsidRPr="00826F82" w:rsidRDefault="000708F4" w:rsidP="00C907B9">
            <w:pPr>
              <w:rPr>
                <w:rFonts w:ascii="Arial" w:hAnsi="Arial" w:cs="Arial"/>
                <w:lang w:eastAsia="en-GB"/>
              </w:rPr>
            </w:pPr>
            <w:r w:rsidRPr="00826F82">
              <w:rPr>
                <w:rFonts w:ascii="Arial" w:hAnsi="Arial" w:cs="Arial"/>
                <w:lang w:eastAsia="en-GB"/>
              </w:rPr>
              <w:t>Donohue, I; Hillebrand, H; Montoya, JM; Petchey, OL; Pimm, SL; Fowler, MS; Healy, K; Jackson, AL; Lurgi, M; McClean, D; O'Connor, NE; O'Gorman, EJ; Yang, Q</w:t>
            </w:r>
          </w:p>
        </w:tc>
        <w:tc>
          <w:tcPr>
            <w:tcW w:w="1584" w:type="dxa"/>
            <w:noWrap/>
            <w:hideMark/>
          </w:tcPr>
          <w:p w14:paraId="686F529C" w14:textId="77777777" w:rsidR="000708F4" w:rsidRPr="00826F82" w:rsidRDefault="000708F4" w:rsidP="00C907B9">
            <w:pPr>
              <w:rPr>
                <w:rFonts w:ascii="Arial" w:hAnsi="Arial" w:cs="Arial"/>
                <w:lang w:eastAsia="en-GB"/>
              </w:rPr>
            </w:pPr>
            <w:r w:rsidRPr="00826F82">
              <w:rPr>
                <w:rFonts w:ascii="Arial" w:hAnsi="Arial" w:cs="Arial"/>
                <w:lang w:eastAsia="en-GB"/>
              </w:rPr>
              <w:t>Navigating the complexity of ecological stability</w:t>
            </w:r>
          </w:p>
        </w:tc>
        <w:tc>
          <w:tcPr>
            <w:tcW w:w="1321" w:type="dxa"/>
            <w:noWrap/>
            <w:hideMark/>
          </w:tcPr>
          <w:p w14:paraId="11C12841" w14:textId="77777777" w:rsidR="000708F4" w:rsidRPr="00826F82" w:rsidRDefault="000708F4" w:rsidP="00C907B9">
            <w:pPr>
              <w:rPr>
                <w:rFonts w:ascii="Arial" w:hAnsi="Arial" w:cs="Arial"/>
                <w:lang w:eastAsia="en-GB"/>
              </w:rPr>
            </w:pPr>
            <w:r w:rsidRPr="00826F82">
              <w:rPr>
                <w:rFonts w:ascii="Arial" w:hAnsi="Arial" w:cs="Arial"/>
                <w:lang w:eastAsia="en-GB"/>
              </w:rPr>
              <w:t>ECOLOGY LETTERS</w:t>
            </w:r>
          </w:p>
        </w:tc>
        <w:tc>
          <w:tcPr>
            <w:tcW w:w="1654" w:type="dxa"/>
            <w:noWrap/>
            <w:hideMark/>
          </w:tcPr>
          <w:p w14:paraId="3A320993" w14:textId="77777777" w:rsidR="000708F4" w:rsidRPr="00826F82" w:rsidRDefault="000708F4" w:rsidP="00C907B9">
            <w:pPr>
              <w:rPr>
                <w:rFonts w:ascii="Arial" w:hAnsi="Arial" w:cs="Arial"/>
                <w:lang w:eastAsia="en-GB"/>
              </w:rPr>
            </w:pPr>
            <w:r w:rsidRPr="00826F82">
              <w:rPr>
                <w:rFonts w:ascii="Arial" w:hAnsi="Arial" w:cs="Arial"/>
                <w:lang w:eastAsia="en-GB"/>
              </w:rPr>
              <w:t>2016</w:t>
            </w:r>
          </w:p>
        </w:tc>
        <w:tc>
          <w:tcPr>
            <w:tcW w:w="3165" w:type="dxa"/>
            <w:noWrap/>
            <w:hideMark/>
          </w:tcPr>
          <w:p w14:paraId="2CA61C94" w14:textId="77777777" w:rsidR="000708F4" w:rsidRPr="00826F82" w:rsidRDefault="000708F4" w:rsidP="00C907B9">
            <w:pPr>
              <w:rPr>
                <w:rFonts w:ascii="Arial" w:hAnsi="Arial" w:cs="Arial"/>
                <w:lang w:eastAsia="en-GB"/>
              </w:rPr>
            </w:pPr>
            <w:r w:rsidRPr="00826F82">
              <w:rPr>
                <w:rFonts w:ascii="Arial" w:hAnsi="Arial" w:cs="Arial"/>
                <w:lang w:eastAsia="en-GB"/>
              </w:rPr>
              <w:t>10.1111/ele.12648</w:t>
            </w:r>
          </w:p>
        </w:tc>
      </w:tr>
      <w:tr w:rsidR="000708F4" w:rsidRPr="00826F82" w14:paraId="03784F6A" w14:textId="77777777" w:rsidTr="00C907B9">
        <w:trPr>
          <w:trHeight w:val="260"/>
        </w:trPr>
        <w:tc>
          <w:tcPr>
            <w:tcW w:w="1626" w:type="dxa"/>
            <w:noWrap/>
            <w:hideMark/>
          </w:tcPr>
          <w:p w14:paraId="3B4AFDA9" w14:textId="77777777" w:rsidR="000708F4" w:rsidRPr="00826F82" w:rsidRDefault="000708F4" w:rsidP="00C907B9">
            <w:pPr>
              <w:rPr>
                <w:rFonts w:ascii="Arial" w:hAnsi="Arial" w:cs="Arial"/>
                <w:lang w:eastAsia="en-GB"/>
              </w:rPr>
            </w:pPr>
            <w:r w:rsidRPr="00826F82">
              <w:rPr>
                <w:rFonts w:ascii="Arial" w:hAnsi="Arial" w:cs="Arial"/>
                <w:lang w:eastAsia="en-GB"/>
              </w:rPr>
              <w:t>He, P; Maldonado-Chaparro, AA; Farine, DR</w:t>
            </w:r>
          </w:p>
        </w:tc>
        <w:tc>
          <w:tcPr>
            <w:tcW w:w="1584" w:type="dxa"/>
            <w:noWrap/>
            <w:hideMark/>
          </w:tcPr>
          <w:p w14:paraId="46F200A7" w14:textId="77777777" w:rsidR="000708F4" w:rsidRPr="00826F82" w:rsidRDefault="000708F4" w:rsidP="00C907B9">
            <w:pPr>
              <w:rPr>
                <w:rFonts w:ascii="Arial" w:hAnsi="Arial" w:cs="Arial"/>
                <w:lang w:eastAsia="en-GB"/>
              </w:rPr>
            </w:pPr>
            <w:r w:rsidRPr="00826F82">
              <w:rPr>
                <w:rFonts w:ascii="Arial" w:hAnsi="Arial" w:cs="Arial"/>
                <w:lang w:eastAsia="en-GB"/>
              </w:rPr>
              <w:t>The role of habitat configuration in shaping social structure: a gap in studies of animal social complexity</w:t>
            </w:r>
          </w:p>
        </w:tc>
        <w:tc>
          <w:tcPr>
            <w:tcW w:w="1321" w:type="dxa"/>
            <w:noWrap/>
            <w:hideMark/>
          </w:tcPr>
          <w:p w14:paraId="4D0FF2B7" w14:textId="77777777" w:rsidR="000708F4" w:rsidRPr="00826F82" w:rsidRDefault="000708F4" w:rsidP="00C907B9">
            <w:pPr>
              <w:rPr>
                <w:rFonts w:ascii="Arial" w:hAnsi="Arial" w:cs="Arial"/>
                <w:lang w:eastAsia="en-GB"/>
              </w:rPr>
            </w:pPr>
            <w:r w:rsidRPr="00826F82">
              <w:rPr>
                <w:rFonts w:ascii="Arial" w:hAnsi="Arial" w:cs="Arial"/>
                <w:lang w:eastAsia="en-GB"/>
              </w:rPr>
              <w:t>BEHAVIORAL ECOLOGY AND SOCIOBIOLOGY</w:t>
            </w:r>
          </w:p>
        </w:tc>
        <w:tc>
          <w:tcPr>
            <w:tcW w:w="1654" w:type="dxa"/>
            <w:noWrap/>
            <w:hideMark/>
          </w:tcPr>
          <w:p w14:paraId="77DF2D78" w14:textId="77777777" w:rsidR="000708F4" w:rsidRPr="00826F82" w:rsidRDefault="000708F4" w:rsidP="00C907B9">
            <w:pPr>
              <w:rPr>
                <w:rFonts w:ascii="Arial" w:hAnsi="Arial" w:cs="Arial"/>
                <w:lang w:eastAsia="en-GB"/>
              </w:rPr>
            </w:pPr>
            <w:r w:rsidRPr="00826F82">
              <w:rPr>
                <w:rFonts w:ascii="Arial" w:hAnsi="Arial" w:cs="Arial"/>
                <w:lang w:eastAsia="en-GB"/>
              </w:rPr>
              <w:t>2019</w:t>
            </w:r>
          </w:p>
        </w:tc>
        <w:tc>
          <w:tcPr>
            <w:tcW w:w="3165" w:type="dxa"/>
            <w:noWrap/>
            <w:hideMark/>
          </w:tcPr>
          <w:p w14:paraId="47E05060" w14:textId="77777777" w:rsidR="000708F4" w:rsidRPr="00826F82" w:rsidRDefault="000708F4" w:rsidP="00C907B9">
            <w:pPr>
              <w:rPr>
                <w:rFonts w:ascii="Arial" w:hAnsi="Arial" w:cs="Arial"/>
                <w:lang w:eastAsia="en-GB"/>
              </w:rPr>
            </w:pPr>
            <w:r w:rsidRPr="00826F82">
              <w:rPr>
                <w:rFonts w:ascii="Arial" w:hAnsi="Arial" w:cs="Arial"/>
                <w:lang w:eastAsia="en-GB"/>
              </w:rPr>
              <w:t>10.1007/s00265-018-2602-7</w:t>
            </w:r>
          </w:p>
        </w:tc>
      </w:tr>
      <w:tr w:rsidR="000708F4" w:rsidRPr="00826F82" w14:paraId="3EE53BAD" w14:textId="77777777" w:rsidTr="00C907B9">
        <w:trPr>
          <w:trHeight w:val="260"/>
        </w:trPr>
        <w:tc>
          <w:tcPr>
            <w:tcW w:w="1626" w:type="dxa"/>
            <w:noWrap/>
            <w:hideMark/>
          </w:tcPr>
          <w:p w14:paraId="398B557F" w14:textId="77777777" w:rsidR="000708F4" w:rsidRPr="00826F82" w:rsidRDefault="000708F4" w:rsidP="00C907B9">
            <w:pPr>
              <w:rPr>
                <w:rFonts w:ascii="Arial" w:hAnsi="Arial" w:cs="Arial"/>
                <w:lang w:eastAsia="en-GB"/>
              </w:rPr>
            </w:pPr>
            <w:r w:rsidRPr="00826F82">
              <w:rPr>
                <w:rFonts w:ascii="Arial" w:hAnsi="Arial" w:cs="Arial"/>
                <w:lang w:eastAsia="en-GB"/>
              </w:rPr>
              <w:t>Tuck, SL; Winqvist, C; Mota, F; Ahnstrom, J; Turnbull, LA; Bengtsson, J</w:t>
            </w:r>
          </w:p>
        </w:tc>
        <w:tc>
          <w:tcPr>
            <w:tcW w:w="1584" w:type="dxa"/>
            <w:noWrap/>
            <w:hideMark/>
          </w:tcPr>
          <w:p w14:paraId="315BC79F" w14:textId="77777777" w:rsidR="000708F4" w:rsidRPr="00826F82" w:rsidRDefault="000708F4" w:rsidP="00C907B9">
            <w:pPr>
              <w:rPr>
                <w:rFonts w:ascii="Arial" w:hAnsi="Arial" w:cs="Arial"/>
                <w:lang w:eastAsia="en-GB"/>
              </w:rPr>
            </w:pPr>
            <w:r w:rsidRPr="00826F82">
              <w:rPr>
                <w:rFonts w:ascii="Arial" w:hAnsi="Arial" w:cs="Arial"/>
                <w:lang w:eastAsia="en-GB"/>
              </w:rPr>
              <w:t>Land-use intensity and the effects of organic farming on biodiversity: a hierarchical meta-analysis</w:t>
            </w:r>
          </w:p>
        </w:tc>
        <w:tc>
          <w:tcPr>
            <w:tcW w:w="1321" w:type="dxa"/>
            <w:noWrap/>
            <w:hideMark/>
          </w:tcPr>
          <w:p w14:paraId="2905FA7A" w14:textId="77777777" w:rsidR="000708F4" w:rsidRPr="00826F82" w:rsidRDefault="000708F4" w:rsidP="00C907B9">
            <w:pPr>
              <w:rPr>
                <w:rFonts w:ascii="Arial" w:hAnsi="Arial" w:cs="Arial"/>
                <w:lang w:eastAsia="en-GB"/>
              </w:rPr>
            </w:pPr>
            <w:r w:rsidRPr="00826F82">
              <w:rPr>
                <w:rFonts w:ascii="Arial" w:hAnsi="Arial" w:cs="Arial"/>
                <w:lang w:eastAsia="en-GB"/>
              </w:rPr>
              <w:t>JOURNAL OF APPLIED ECOLOGY</w:t>
            </w:r>
          </w:p>
        </w:tc>
        <w:tc>
          <w:tcPr>
            <w:tcW w:w="1654" w:type="dxa"/>
            <w:noWrap/>
            <w:hideMark/>
          </w:tcPr>
          <w:p w14:paraId="6566DA62" w14:textId="77777777" w:rsidR="000708F4" w:rsidRPr="00826F82" w:rsidRDefault="000708F4" w:rsidP="00C907B9">
            <w:pPr>
              <w:rPr>
                <w:rFonts w:ascii="Arial" w:hAnsi="Arial" w:cs="Arial"/>
                <w:lang w:eastAsia="en-GB"/>
              </w:rPr>
            </w:pPr>
            <w:r w:rsidRPr="00826F82">
              <w:rPr>
                <w:rFonts w:ascii="Arial" w:hAnsi="Arial" w:cs="Arial"/>
                <w:lang w:eastAsia="en-GB"/>
              </w:rPr>
              <w:t>2014</w:t>
            </w:r>
          </w:p>
        </w:tc>
        <w:tc>
          <w:tcPr>
            <w:tcW w:w="3165" w:type="dxa"/>
            <w:noWrap/>
            <w:hideMark/>
          </w:tcPr>
          <w:p w14:paraId="35D4C70E" w14:textId="77777777" w:rsidR="000708F4" w:rsidRPr="00826F82" w:rsidRDefault="000708F4" w:rsidP="00C907B9">
            <w:pPr>
              <w:rPr>
                <w:rFonts w:ascii="Arial" w:hAnsi="Arial" w:cs="Arial"/>
                <w:lang w:eastAsia="en-GB"/>
              </w:rPr>
            </w:pPr>
            <w:r w:rsidRPr="00826F82">
              <w:rPr>
                <w:rFonts w:ascii="Arial" w:hAnsi="Arial" w:cs="Arial"/>
                <w:lang w:eastAsia="en-GB"/>
              </w:rPr>
              <w:t>10.1111/1365-2664.12219</w:t>
            </w:r>
          </w:p>
        </w:tc>
      </w:tr>
      <w:tr w:rsidR="000708F4" w:rsidRPr="00826F82" w14:paraId="318B2FB4" w14:textId="77777777" w:rsidTr="00C907B9">
        <w:trPr>
          <w:trHeight w:val="260"/>
        </w:trPr>
        <w:tc>
          <w:tcPr>
            <w:tcW w:w="1626" w:type="dxa"/>
            <w:noWrap/>
            <w:hideMark/>
          </w:tcPr>
          <w:p w14:paraId="7B2F42A5" w14:textId="77777777" w:rsidR="000708F4" w:rsidRPr="00826F82" w:rsidRDefault="000708F4" w:rsidP="00C907B9">
            <w:pPr>
              <w:rPr>
                <w:rFonts w:ascii="Arial" w:hAnsi="Arial" w:cs="Arial"/>
                <w:lang w:eastAsia="en-GB"/>
              </w:rPr>
            </w:pPr>
            <w:r w:rsidRPr="00826F82">
              <w:rPr>
                <w:rFonts w:ascii="Arial" w:hAnsi="Arial" w:cs="Arial"/>
                <w:lang w:eastAsia="en-GB"/>
              </w:rPr>
              <w:t xml:space="preserve">Arnosti, C; Wietz, M; </w:t>
            </w:r>
            <w:r w:rsidRPr="00826F82">
              <w:rPr>
                <w:rFonts w:ascii="Arial" w:hAnsi="Arial" w:cs="Arial"/>
                <w:lang w:eastAsia="en-GB"/>
              </w:rPr>
              <w:lastRenderedPageBreak/>
              <w:t>Brinkhoff, T; Hehemann, JH; Probandt, D; Zeugner, L; Amann, R</w:t>
            </w:r>
          </w:p>
        </w:tc>
        <w:tc>
          <w:tcPr>
            <w:tcW w:w="1584" w:type="dxa"/>
            <w:noWrap/>
            <w:hideMark/>
          </w:tcPr>
          <w:p w14:paraId="5F1CBC3C" w14:textId="77777777" w:rsidR="000708F4" w:rsidRPr="00826F82" w:rsidRDefault="000708F4" w:rsidP="00C907B9">
            <w:pPr>
              <w:rPr>
                <w:rFonts w:ascii="Arial" w:hAnsi="Arial" w:cs="Arial"/>
                <w:lang w:eastAsia="en-GB"/>
              </w:rPr>
            </w:pPr>
            <w:r w:rsidRPr="00826F82">
              <w:rPr>
                <w:rFonts w:ascii="Arial" w:hAnsi="Arial" w:cs="Arial"/>
                <w:lang w:eastAsia="en-GB"/>
              </w:rPr>
              <w:lastRenderedPageBreak/>
              <w:t xml:space="preserve">The Biogeochemistry of </w:t>
            </w:r>
            <w:r w:rsidRPr="00826F82">
              <w:rPr>
                <w:rFonts w:ascii="Arial" w:hAnsi="Arial" w:cs="Arial"/>
                <w:lang w:eastAsia="en-GB"/>
              </w:rPr>
              <w:lastRenderedPageBreak/>
              <w:t>Marine Polysaccharides: Sources, Inventories, and Bacterial Drivers of the Carbohydrate Cycle</w:t>
            </w:r>
          </w:p>
        </w:tc>
        <w:tc>
          <w:tcPr>
            <w:tcW w:w="1321" w:type="dxa"/>
            <w:noWrap/>
            <w:hideMark/>
          </w:tcPr>
          <w:p w14:paraId="6C6E3338" w14:textId="77777777" w:rsidR="000708F4" w:rsidRPr="00826F82" w:rsidRDefault="000708F4" w:rsidP="00C907B9">
            <w:pPr>
              <w:rPr>
                <w:rFonts w:ascii="Arial" w:hAnsi="Arial" w:cs="Arial"/>
                <w:lang w:eastAsia="en-GB"/>
              </w:rPr>
            </w:pPr>
            <w:r w:rsidRPr="00826F82">
              <w:rPr>
                <w:rFonts w:ascii="Arial" w:hAnsi="Arial" w:cs="Arial"/>
                <w:lang w:eastAsia="en-GB"/>
              </w:rPr>
              <w:lastRenderedPageBreak/>
              <w:t xml:space="preserve">ANNUAL REVIEW </w:t>
            </w:r>
            <w:r w:rsidRPr="00826F82">
              <w:rPr>
                <w:rFonts w:ascii="Arial" w:hAnsi="Arial" w:cs="Arial"/>
                <w:lang w:eastAsia="en-GB"/>
              </w:rPr>
              <w:lastRenderedPageBreak/>
              <w:t>OF MARINE SCIENCE, VOL 13, 2021</w:t>
            </w:r>
          </w:p>
        </w:tc>
        <w:tc>
          <w:tcPr>
            <w:tcW w:w="1654" w:type="dxa"/>
            <w:noWrap/>
            <w:hideMark/>
          </w:tcPr>
          <w:p w14:paraId="5AAFDAFC" w14:textId="77777777" w:rsidR="000708F4" w:rsidRPr="00826F82" w:rsidRDefault="000708F4" w:rsidP="00C907B9">
            <w:pPr>
              <w:rPr>
                <w:rFonts w:ascii="Arial" w:hAnsi="Arial" w:cs="Arial"/>
                <w:lang w:eastAsia="en-GB"/>
              </w:rPr>
            </w:pPr>
            <w:r w:rsidRPr="00826F82">
              <w:rPr>
                <w:rFonts w:ascii="Arial" w:hAnsi="Arial" w:cs="Arial"/>
                <w:lang w:eastAsia="en-GB"/>
              </w:rPr>
              <w:lastRenderedPageBreak/>
              <w:t>2021</w:t>
            </w:r>
          </w:p>
        </w:tc>
        <w:tc>
          <w:tcPr>
            <w:tcW w:w="3165" w:type="dxa"/>
            <w:noWrap/>
            <w:hideMark/>
          </w:tcPr>
          <w:p w14:paraId="2770E844" w14:textId="77777777" w:rsidR="000708F4" w:rsidRPr="00826F82" w:rsidRDefault="000708F4" w:rsidP="00C907B9">
            <w:pPr>
              <w:rPr>
                <w:rFonts w:ascii="Arial" w:hAnsi="Arial" w:cs="Arial"/>
                <w:lang w:eastAsia="en-GB"/>
              </w:rPr>
            </w:pPr>
            <w:r w:rsidRPr="00826F82">
              <w:rPr>
                <w:rFonts w:ascii="Arial" w:hAnsi="Arial" w:cs="Arial"/>
                <w:lang w:eastAsia="en-GB"/>
              </w:rPr>
              <w:t>10.1146/annurev-marine-032020-012810</w:t>
            </w:r>
          </w:p>
        </w:tc>
      </w:tr>
      <w:tr w:rsidR="000708F4" w:rsidRPr="00826F82" w14:paraId="4B04FFFF" w14:textId="77777777" w:rsidTr="00C907B9">
        <w:trPr>
          <w:trHeight w:val="260"/>
        </w:trPr>
        <w:tc>
          <w:tcPr>
            <w:tcW w:w="1626" w:type="dxa"/>
            <w:noWrap/>
            <w:hideMark/>
          </w:tcPr>
          <w:p w14:paraId="43B1CC4E" w14:textId="77777777" w:rsidR="000708F4" w:rsidRPr="00826F82" w:rsidRDefault="000708F4" w:rsidP="00C907B9">
            <w:pPr>
              <w:rPr>
                <w:rFonts w:ascii="Arial" w:hAnsi="Arial" w:cs="Arial"/>
                <w:lang w:eastAsia="en-GB"/>
              </w:rPr>
            </w:pPr>
            <w:r w:rsidRPr="00826F82">
              <w:rPr>
                <w:rFonts w:ascii="Arial" w:hAnsi="Arial" w:cs="Arial"/>
                <w:lang w:eastAsia="en-GB"/>
              </w:rPr>
              <w:t>Parrish, B; Heptonstall, P; Gross, R; Sovacool, BK</w:t>
            </w:r>
          </w:p>
        </w:tc>
        <w:tc>
          <w:tcPr>
            <w:tcW w:w="1584" w:type="dxa"/>
            <w:noWrap/>
            <w:hideMark/>
          </w:tcPr>
          <w:p w14:paraId="16F7A3DB" w14:textId="77777777" w:rsidR="000708F4" w:rsidRPr="00826F82" w:rsidRDefault="000708F4" w:rsidP="00C907B9">
            <w:pPr>
              <w:rPr>
                <w:rFonts w:ascii="Arial" w:hAnsi="Arial" w:cs="Arial"/>
                <w:lang w:eastAsia="en-GB"/>
              </w:rPr>
            </w:pPr>
            <w:r w:rsidRPr="00826F82">
              <w:rPr>
                <w:rFonts w:ascii="Arial" w:hAnsi="Arial" w:cs="Arial"/>
                <w:lang w:eastAsia="en-GB"/>
              </w:rPr>
              <w:t>A systematic review of motivations, enablers and barriers for consumer engagement with residential demand response</w:t>
            </w:r>
          </w:p>
        </w:tc>
        <w:tc>
          <w:tcPr>
            <w:tcW w:w="1321" w:type="dxa"/>
            <w:noWrap/>
            <w:hideMark/>
          </w:tcPr>
          <w:p w14:paraId="3555C208" w14:textId="77777777" w:rsidR="000708F4" w:rsidRPr="00826F82" w:rsidRDefault="000708F4" w:rsidP="00C907B9">
            <w:pPr>
              <w:rPr>
                <w:rFonts w:ascii="Arial" w:hAnsi="Arial" w:cs="Arial"/>
                <w:lang w:eastAsia="en-GB"/>
              </w:rPr>
            </w:pPr>
            <w:r w:rsidRPr="00826F82">
              <w:rPr>
                <w:rFonts w:ascii="Arial" w:hAnsi="Arial" w:cs="Arial"/>
                <w:lang w:eastAsia="en-GB"/>
              </w:rPr>
              <w:t>ENERGY POLICY</w:t>
            </w:r>
          </w:p>
        </w:tc>
        <w:tc>
          <w:tcPr>
            <w:tcW w:w="1654" w:type="dxa"/>
            <w:noWrap/>
            <w:hideMark/>
          </w:tcPr>
          <w:p w14:paraId="36016C99" w14:textId="77777777" w:rsidR="000708F4" w:rsidRPr="00826F82" w:rsidRDefault="000708F4" w:rsidP="00C907B9">
            <w:pPr>
              <w:rPr>
                <w:rFonts w:ascii="Arial" w:hAnsi="Arial" w:cs="Arial"/>
                <w:lang w:eastAsia="en-GB"/>
              </w:rPr>
            </w:pPr>
            <w:r w:rsidRPr="00826F82">
              <w:rPr>
                <w:rFonts w:ascii="Arial" w:hAnsi="Arial" w:cs="Arial"/>
                <w:lang w:eastAsia="en-GB"/>
              </w:rPr>
              <w:t>2020</w:t>
            </w:r>
          </w:p>
        </w:tc>
        <w:tc>
          <w:tcPr>
            <w:tcW w:w="3165" w:type="dxa"/>
            <w:noWrap/>
            <w:hideMark/>
          </w:tcPr>
          <w:p w14:paraId="6FAFEC31" w14:textId="77777777" w:rsidR="000708F4" w:rsidRPr="00826F82" w:rsidRDefault="000708F4" w:rsidP="00C907B9">
            <w:pPr>
              <w:rPr>
                <w:rFonts w:ascii="Arial" w:hAnsi="Arial" w:cs="Arial"/>
                <w:lang w:eastAsia="en-GB"/>
              </w:rPr>
            </w:pPr>
            <w:r w:rsidRPr="00826F82">
              <w:rPr>
                <w:rFonts w:ascii="Arial" w:hAnsi="Arial" w:cs="Arial"/>
                <w:lang w:eastAsia="en-GB"/>
              </w:rPr>
              <w:t>10.1016/j.enpol.2019.111221</w:t>
            </w:r>
          </w:p>
        </w:tc>
      </w:tr>
      <w:tr w:rsidR="000708F4" w:rsidRPr="00826F82" w14:paraId="5FB9CCFE" w14:textId="77777777" w:rsidTr="00C907B9">
        <w:trPr>
          <w:trHeight w:val="260"/>
        </w:trPr>
        <w:tc>
          <w:tcPr>
            <w:tcW w:w="1626" w:type="dxa"/>
            <w:noWrap/>
            <w:hideMark/>
          </w:tcPr>
          <w:p w14:paraId="19DDBE91" w14:textId="77777777" w:rsidR="000708F4" w:rsidRPr="00826F82" w:rsidRDefault="000708F4" w:rsidP="00C907B9">
            <w:pPr>
              <w:rPr>
                <w:rFonts w:ascii="Arial" w:hAnsi="Arial" w:cs="Arial"/>
                <w:lang w:eastAsia="en-GB"/>
              </w:rPr>
            </w:pPr>
            <w:r w:rsidRPr="00826F82">
              <w:rPr>
                <w:rFonts w:ascii="Arial" w:hAnsi="Arial" w:cs="Arial"/>
                <w:lang w:eastAsia="en-GB"/>
              </w:rPr>
              <w:t>Vila, M; Espinar, JL; Hejda, M; Hulme, PE; Jarosik, V; Maron, JL; Pergl, J; Schaffner, U; Sun, Y; Pysek, P</w:t>
            </w:r>
          </w:p>
        </w:tc>
        <w:tc>
          <w:tcPr>
            <w:tcW w:w="1584" w:type="dxa"/>
            <w:noWrap/>
            <w:hideMark/>
          </w:tcPr>
          <w:p w14:paraId="6AE48DDA" w14:textId="77777777" w:rsidR="000708F4" w:rsidRPr="00826F82" w:rsidRDefault="000708F4" w:rsidP="00C907B9">
            <w:pPr>
              <w:rPr>
                <w:rFonts w:ascii="Arial" w:hAnsi="Arial" w:cs="Arial"/>
                <w:lang w:eastAsia="en-GB"/>
              </w:rPr>
            </w:pPr>
            <w:r w:rsidRPr="00826F82">
              <w:rPr>
                <w:rFonts w:ascii="Arial" w:hAnsi="Arial" w:cs="Arial"/>
                <w:lang w:eastAsia="en-GB"/>
              </w:rPr>
              <w:t>Ecological impacts of invasive alien plants: a meta-analysis of their effects on species, communities and ecosystems</w:t>
            </w:r>
          </w:p>
        </w:tc>
        <w:tc>
          <w:tcPr>
            <w:tcW w:w="1321" w:type="dxa"/>
            <w:noWrap/>
            <w:hideMark/>
          </w:tcPr>
          <w:p w14:paraId="5D22C17B" w14:textId="77777777" w:rsidR="000708F4" w:rsidRPr="00826F82" w:rsidRDefault="000708F4" w:rsidP="00C907B9">
            <w:pPr>
              <w:rPr>
                <w:rFonts w:ascii="Arial" w:hAnsi="Arial" w:cs="Arial"/>
                <w:lang w:eastAsia="en-GB"/>
              </w:rPr>
            </w:pPr>
            <w:r w:rsidRPr="00826F82">
              <w:rPr>
                <w:rFonts w:ascii="Arial" w:hAnsi="Arial" w:cs="Arial"/>
                <w:lang w:eastAsia="en-GB"/>
              </w:rPr>
              <w:t>ECOLOGY LETTERS</w:t>
            </w:r>
          </w:p>
        </w:tc>
        <w:tc>
          <w:tcPr>
            <w:tcW w:w="1654" w:type="dxa"/>
            <w:noWrap/>
            <w:hideMark/>
          </w:tcPr>
          <w:p w14:paraId="19656B12" w14:textId="77777777" w:rsidR="000708F4" w:rsidRPr="00826F82" w:rsidRDefault="000708F4" w:rsidP="00C907B9">
            <w:pPr>
              <w:rPr>
                <w:rFonts w:ascii="Arial" w:hAnsi="Arial" w:cs="Arial"/>
                <w:lang w:eastAsia="en-GB"/>
              </w:rPr>
            </w:pPr>
            <w:r w:rsidRPr="00826F82">
              <w:rPr>
                <w:rFonts w:ascii="Arial" w:hAnsi="Arial" w:cs="Arial"/>
                <w:lang w:eastAsia="en-GB"/>
              </w:rPr>
              <w:t>2011</w:t>
            </w:r>
          </w:p>
        </w:tc>
        <w:tc>
          <w:tcPr>
            <w:tcW w:w="3165" w:type="dxa"/>
            <w:noWrap/>
            <w:hideMark/>
          </w:tcPr>
          <w:p w14:paraId="62C94DC8" w14:textId="77777777" w:rsidR="000708F4" w:rsidRPr="00826F82" w:rsidRDefault="000708F4" w:rsidP="00C907B9">
            <w:pPr>
              <w:rPr>
                <w:rFonts w:ascii="Arial" w:hAnsi="Arial" w:cs="Arial"/>
                <w:lang w:eastAsia="en-GB"/>
              </w:rPr>
            </w:pPr>
            <w:r w:rsidRPr="00826F82">
              <w:rPr>
                <w:rFonts w:ascii="Arial" w:hAnsi="Arial" w:cs="Arial"/>
                <w:lang w:eastAsia="en-GB"/>
              </w:rPr>
              <w:t>10.1111/j.1461-0248.2011.01628.x</w:t>
            </w:r>
          </w:p>
        </w:tc>
      </w:tr>
      <w:tr w:rsidR="000708F4" w:rsidRPr="00826F82" w14:paraId="08356AF2" w14:textId="77777777" w:rsidTr="00C907B9">
        <w:trPr>
          <w:trHeight w:val="260"/>
        </w:trPr>
        <w:tc>
          <w:tcPr>
            <w:tcW w:w="1626" w:type="dxa"/>
            <w:noWrap/>
            <w:hideMark/>
          </w:tcPr>
          <w:p w14:paraId="75FA1638" w14:textId="77777777" w:rsidR="000708F4" w:rsidRPr="00826F82" w:rsidRDefault="000708F4" w:rsidP="00C907B9">
            <w:pPr>
              <w:rPr>
                <w:rFonts w:ascii="Arial" w:hAnsi="Arial" w:cs="Arial"/>
                <w:lang w:eastAsia="en-GB"/>
              </w:rPr>
            </w:pPr>
            <w:r w:rsidRPr="00826F82">
              <w:rPr>
                <w:rFonts w:ascii="Arial" w:hAnsi="Arial" w:cs="Arial"/>
                <w:lang w:eastAsia="en-GB"/>
              </w:rPr>
              <w:t>Sheriff, MJ; Peacor, SD; Hawlena, D; Thaker, M</w:t>
            </w:r>
          </w:p>
        </w:tc>
        <w:tc>
          <w:tcPr>
            <w:tcW w:w="1584" w:type="dxa"/>
            <w:noWrap/>
            <w:hideMark/>
          </w:tcPr>
          <w:p w14:paraId="16335C68" w14:textId="77777777" w:rsidR="000708F4" w:rsidRPr="00826F82" w:rsidRDefault="000708F4" w:rsidP="00C907B9">
            <w:pPr>
              <w:rPr>
                <w:rFonts w:ascii="Arial" w:hAnsi="Arial" w:cs="Arial"/>
                <w:lang w:eastAsia="en-GB"/>
              </w:rPr>
            </w:pPr>
            <w:r w:rsidRPr="00826F82">
              <w:rPr>
                <w:rFonts w:ascii="Arial" w:hAnsi="Arial" w:cs="Arial"/>
                <w:lang w:eastAsia="en-GB"/>
              </w:rPr>
              <w:t>Non-consumptive predator effects on prey population size: A dearth of evidence</w:t>
            </w:r>
          </w:p>
        </w:tc>
        <w:tc>
          <w:tcPr>
            <w:tcW w:w="1321" w:type="dxa"/>
            <w:noWrap/>
            <w:hideMark/>
          </w:tcPr>
          <w:p w14:paraId="4B6CB136" w14:textId="77777777" w:rsidR="000708F4" w:rsidRPr="00826F82" w:rsidRDefault="000708F4" w:rsidP="00C907B9">
            <w:pPr>
              <w:rPr>
                <w:rFonts w:ascii="Arial" w:hAnsi="Arial" w:cs="Arial"/>
                <w:lang w:eastAsia="en-GB"/>
              </w:rPr>
            </w:pPr>
            <w:r w:rsidRPr="00826F82">
              <w:rPr>
                <w:rFonts w:ascii="Arial" w:hAnsi="Arial" w:cs="Arial"/>
                <w:lang w:eastAsia="en-GB"/>
              </w:rPr>
              <w:t>JOURNAL OF ANIMAL ECOLOGY</w:t>
            </w:r>
          </w:p>
        </w:tc>
        <w:tc>
          <w:tcPr>
            <w:tcW w:w="1654" w:type="dxa"/>
            <w:noWrap/>
            <w:hideMark/>
          </w:tcPr>
          <w:p w14:paraId="23D73DA2" w14:textId="77777777" w:rsidR="000708F4" w:rsidRPr="00826F82" w:rsidRDefault="000708F4" w:rsidP="00C907B9">
            <w:pPr>
              <w:rPr>
                <w:rFonts w:ascii="Arial" w:hAnsi="Arial" w:cs="Arial"/>
                <w:lang w:eastAsia="en-GB"/>
              </w:rPr>
            </w:pPr>
            <w:r w:rsidRPr="00826F82">
              <w:rPr>
                <w:rFonts w:ascii="Arial" w:hAnsi="Arial" w:cs="Arial"/>
                <w:lang w:eastAsia="en-GB"/>
              </w:rPr>
              <w:t>2020</w:t>
            </w:r>
          </w:p>
        </w:tc>
        <w:tc>
          <w:tcPr>
            <w:tcW w:w="3165" w:type="dxa"/>
            <w:noWrap/>
            <w:hideMark/>
          </w:tcPr>
          <w:p w14:paraId="1364419A" w14:textId="77777777" w:rsidR="000708F4" w:rsidRPr="00826F82" w:rsidRDefault="000708F4" w:rsidP="00C907B9">
            <w:pPr>
              <w:rPr>
                <w:rFonts w:ascii="Arial" w:hAnsi="Arial" w:cs="Arial"/>
                <w:lang w:eastAsia="en-GB"/>
              </w:rPr>
            </w:pPr>
            <w:r w:rsidRPr="00826F82">
              <w:rPr>
                <w:rFonts w:ascii="Arial" w:hAnsi="Arial" w:cs="Arial"/>
                <w:lang w:eastAsia="en-GB"/>
              </w:rPr>
              <w:t>10.1111/1365-2656.13213</w:t>
            </w:r>
          </w:p>
        </w:tc>
      </w:tr>
      <w:tr w:rsidR="000708F4" w:rsidRPr="00826F82" w14:paraId="6ACAE44E" w14:textId="77777777" w:rsidTr="00C907B9">
        <w:trPr>
          <w:trHeight w:val="260"/>
        </w:trPr>
        <w:tc>
          <w:tcPr>
            <w:tcW w:w="1626" w:type="dxa"/>
            <w:noWrap/>
            <w:hideMark/>
          </w:tcPr>
          <w:p w14:paraId="045469A9" w14:textId="77777777" w:rsidR="000708F4" w:rsidRPr="00826F82" w:rsidRDefault="000708F4" w:rsidP="00C907B9">
            <w:pPr>
              <w:rPr>
                <w:rFonts w:ascii="Arial" w:hAnsi="Arial" w:cs="Arial"/>
                <w:lang w:eastAsia="en-GB"/>
              </w:rPr>
            </w:pPr>
            <w:r w:rsidRPr="00826F82">
              <w:rPr>
                <w:rFonts w:ascii="Arial" w:hAnsi="Arial" w:cs="Arial"/>
                <w:lang w:eastAsia="en-GB"/>
              </w:rPr>
              <w:t>Casewell, NR; Wuster, W; Vonk, FJ; Harrison, RA; Fry, BG</w:t>
            </w:r>
          </w:p>
        </w:tc>
        <w:tc>
          <w:tcPr>
            <w:tcW w:w="1584" w:type="dxa"/>
            <w:noWrap/>
            <w:hideMark/>
          </w:tcPr>
          <w:p w14:paraId="35661E29" w14:textId="77777777" w:rsidR="000708F4" w:rsidRPr="00826F82" w:rsidRDefault="000708F4" w:rsidP="00C907B9">
            <w:pPr>
              <w:rPr>
                <w:rFonts w:ascii="Arial" w:hAnsi="Arial" w:cs="Arial"/>
                <w:lang w:eastAsia="en-GB"/>
              </w:rPr>
            </w:pPr>
            <w:r w:rsidRPr="00826F82">
              <w:rPr>
                <w:rFonts w:ascii="Arial" w:hAnsi="Arial" w:cs="Arial"/>
                <w:lang w:eastAsia="en-GB"/>
              </w:rPr>
              <w:t>Complex cocktails: the evolutionary novelty of venoms</w:t>
            </w:r>
          </w:p>
        </w:tc>
        <w:tc>
          <w:tcPr>
            <w:tcW w:w="1321" w:type="dxa"/>
            <w:noWrap/>
            <w:hideMark/>
          </w:tcPr>
          <w:p w14:paraId="299FD35A" w14:textId="77777777" w:rsidR="000708F4" w:rsidRPr="00826F82" w:rsidRDefault="000708F4" w:rsidP="00C907B9">
            <w:pPr>
              <w:rPr>
                <w:rFonts w:ascii="Arial" w:hAnsi="Arial" w:cs="Arial"/>
                <w:lang w:eastAsia="en-GB"/>
              </w:rPr>
            </w:pPr>
            <w:r w:rsidRPr="00826F82">
              <w:rPr>
                <w:rFonts w:ascii="Arial" w:hAnsi="Arial" w:cs="Arial"/>
                <w:lang w:eastAsia="en-GB"/>
              </w:rPr>
              <w:t>TRENDS IN ECOLOGY &amp; EVOLUTION</w:t>
            </w:r>
          </w:p>
        </w:tc>
        <w:tc>
          <w:tcPr>
            <w:tcW w:w="1654" w:type="dxa"/>
            <w:noWrap/>
            <w:hideMark/>
          </w:tcPr>
          <w:p w14:paraId="737BEFF8" w14:textId="77777777" w:rsidR="000708F4" w:rsidRPr="00826F82" w:rsidRDefault="000708F4" w:rsidP="00C907B9">
            <w:pPr>
              <w:rPr>
                <w:rFonts w:ascii="Arial" w:hAnsi="Arial" w:cs="Arial"/>
                <w:lang w:eastAsia="en-GB"/>
              </w:rPr>
            </w:pPr>
            <w:r w:rsidRPr="00826F82">
              <w:rPr>
                <w:rFonts w:ascii="Arial" w:hAnsi="Arial" w:cs="Arial"/>
                <w:lang w:eastAsia="en-GB"/>
              </w:rPr>
              <w:t>2013</w:t>
            </w:r>
          </w:p>
        </w:tc>
        <w:tc>
          <w:tcPr>
            <w:tcW w:w="3165" w:type="dxa"/>
            <w:noWrap/>
            <w:hideMark/>
          </w:tcPr>
          <w:p w14:paraId="74B1F9D9" w14:textId="77777777" w:rsidR="000708F4" w:rsidRPr="00826F82" w:rsidRDefault="000708F4" w:rsidP="00C907B9">
            <w:pPr>
              <w:rPr>
                <w:rFonts w:ascii="Arial" w:hAnsi="Arial" w:cs="Arial"/>
                <w:lang w:eastAsia="en-GB"/>
              </w:rPr>
            </w:pPr>
            <w:r w:rsidRPr="00826F82">
              <w:rPr>
                <w:rFonts w:ascii="Arial" w:hAnsi="Arial" w:cs="Arial"/>
                <w:lang w:eastAsia="en-GB"/>
              </w:rPr>
              <w:t>10.1016/j.tree.2012.10.020</w:t>
            </w:r>
          </w:p>
        </w:tc>
      </w:tr>
      <w:tr w:rsidR="000708F4" w:rsidRPr="00826F82" w14:paraId="78FF309B" w14:textId="77777777" w:rsidTr="00C907B9">
        <w:trPr>
          <w:trHeight w:val="260"/>
        </w:trPr>
        <w:tc>
          <w:tcPr>
            <w:tcW w:w="1626" w:type="dxa"/>
            <w:noWrap/>
            <w:hideMark/>
          </w:tcPr>
          <w:p w14:paraId="04A56286" w14:textId="77777777" w:rsidR="000708F4" w:rsidRPr="00826F82" w:rsidRDefault="000708F4" w:rsidP="00C907B9">
            <w:pPr>
              <w:rPr>
                <w:rFonts w:ascii="Arial" w:hAnsi="Arial" w:cs="Arial"/>
                <w:lang w:eastAsia="en-GB"/>
              </w:rPr>
            </w:pPr>
            <w:r w:rsidRPr="00826F82">
              <w:rPr>
                <w:rFonts w:ascii="Arial" w:hAnsi="Arial" w:cs="Arial"/>
                <w:lang w:eastAsia="en-GB"/>
              </w:rPr>
              <w:t xml:space="preserve">Brack, W; Ait-Aissa, S; Burgess, RM; Busch, W; Creusot, N; Di Paolo, C; Escher, BI; Hewitt, LM; Hilscherova, K; Hollender, J; Hollert, H; Jonker, W; Kool, J; Lamoree, M; Muschket, M; Neumann, S; Rostkowski, P; Ruttkies, C; Schollee, J; Schymanski, EL; Schulze, T; Seiler, TB; </w:t>
            </w:r>
            <w:r w:rsidRPr="00826F82">
              <w:rPr>
                <w:rFonts w:ascii="Arial" w:hAnsi="Arial" w:cs="Arial"/>
                <w:lang w:eastAsia="en-GB"/>
              </w:rPr>
              <w:lastRenderedPageBreak/>
              <w:t>Tindall, AJ; Umbuzeiro, GD; Vrana, B; Krauss, M</w:t>
            </w:r>
          </w:p>
        </w:tc>
        <w:tc>
          <w:tcPr>
            <w:tcW w:w="1584" w:type="dxa"/>
            <w:noWrap/>
            <w:hideMark/>
          </w:tcPr>
          <w:p w14:paraId="57C16E98" w14:textId="77777777" w:rsidR="000708F4" w:rsidRPr="00826F82" w:rsidRDefault="000708F4" w:rsidP="00C907B9">
            <w:pPr>
              <w:rPr>
                <w:rFonts w:ascii="Arial" w:hAnsi="Arial" w:cs="Arial"/>
                <w:lang w:eastAsia="en-GB"/>
              </w:rPr>
            </w:pPr>
            <w:r w:rsidRPr="00826F82">
              <w:rPr>
                <w:rFonts w:ascii="Arial" w:hAnsi="Arial" w:cs="Arial"/>
                <w:lang w:eastAsia="en-GB"/>
              </w:rPr>
              <w:lastRenderedPageBreak/>
              <w:t>Effect-directed analysis supporting monitoring of aquatic environments - An in-depth overview</w:t>
            </w:r>
          </w:p>
        </w:tc>
        <w:tc>
          <w:tcPr>
            <w:tcW w:w="1321" w:type="dxa"/>
            <w:noWrap/>
            <w:hideMark/>
          </w:tcPr>
          <w:p w14:paraId="32BC94BC" w14:textId="77777777" w:rsidR="000708F4" w:rsidRPr="00826F82" w:rsidRDefault="000708F4" w:rsidP="00C907B9">
            <w:pPr>
              <w:rPr>
                <w:rFonts w:ascii="Arial" w:hAnsi="Arial" w:cs="Arial"/>
                <w:lang w:eastAsia="en-GB"/>
              </w:rPr>
            </w:pPr>
            <w:r w:rsidRPr="00826F82">
              <w:rPr>
                <w:rFonts w:ascii="Arial" w:hAnsi="Arial" w:cs="Arial"/>
                <w:lang w:eastAsia="en-GB"/>
              </w:rPr>
              <w:t>SCIENCE OF THE TOTAL ENVIRONMENT</w:t>
            </w:r>
          </w:p>
        </w:tc>
        <w:tc>
          <w:tcPr>
            <w:tcW w:w="1654" w:type="dxa"/>
            <w:noWrap/>
            <w:hideMark/>
          </w:tcPr>
          <w:p w14:paraId="07A2D022" w14:textId="77777777" w:rsidR="000708F4" w:rsidRPr="00826F82" w:rsidRDefault="000708F4" w:rsidP="00C907B9">
            <w:pPr>
              <w:rPr>
                <w:rFonts w:ascii="Arial" w:hAnsi="Arial" w:cs="Arial"/>
                <w:lang w:eastAsia="en-GB"/>
              </w:rPr>
            </w:pPr>
            <w:r w:rsidRPr="00826F82">
              <w:rPr>
                <w:rFonts w:ascii="Arial" w:hAnsi="Arial" w:cs="Arial"/>
                <w:lang w:eastAsia="en-GB"/>
              </w:rPr>
              <w:t>2016</w:t>
            </w:r>
          </w:p>
        </w:tc>
        <w:tc>
          <w:tcPr>
            <w:tcW w:w="3165" w:type="dxa"/>
            <w:noWrap/>
            <w:hideMark/>
          </w:tcPr>
          <w:p w14:paraId="0C17680B" w14:textId="77777777" w:rsidR="000708F4" w:rsidRPr="00826F82" w:rsidRDefault="000708F4" w:rsidP="00C907B9">
            <w:pPr>
              <w:rPr>
                <w:rFonts w:ascii="Arial" w:hAnsi="Arial" w:cs="Arial"/>
                <w:lang w:eastAsia="en-GB"/>
              </w:rPr>
            </w:pPr>
            <w:r w:rsidRPr="00826F82">
              <w:rPr>
                <w:rFonts w:ascii="Arial" w:hAnsi="Arial" w:cs="Arial"/>
                <w:lang w:eastAsia="en-GB"/>
              </w:rPr>
              <w:t>10.1016/j.scitotenv.2015.11.102</w:t>
            </w:r>
          </w:p>
        </w:tc>
      </w:tr>
      <w:tr w:rsidR="000708F4" w:rsidRPr="00826F82" w14:paraId="39788C77" w14:textId="77777777" w:rsidTr="00C907B9">
        <w:trPr>
          <w:trHeight w:val="260"/>
        </w:trPr>
        <w:tc>
          <w:tcPr>
            <w:tcW w:w="1626" w:type="dxa"/>
            <w:noWrap/>
            <w:hideMark/>
          </w:tcPr>
          <w:p w14:paraId="70F89681" w14:textId="77777777" w:rsidR="000708F4" w:rsidRPr="00826F82" w:rsidRDefault="000708F4" w:rsidP="00C907B9">
            <w:pPr>
              <w:rPr>
                <w:rFonts w:ascii="Arial" w:hAnsi="Arial" w:cs="Arial"/>
                <w:lang w:eastAsia="en-GB"/>
              </w:rPr>
            </w:pPr>
            <w:r w:rsidRPr="00826F82">
              <w:rPr>
                <w:rFonts w:ascii="Arial" w:hAnsi="Arial" w:cs="Arial"/>
                <w:lang w:eastAsia="en-GB"/>
              </w:rPr>
              <w:t>Sterner, T; Barbier, EB; Bateman, I; van den Bijgaart, I; Crepin, AS; Edenhofer, O; Fischer, C; Habla, W; Hassler, J; Johansson-Stenman, O; Lange, A; Polasky, S; Rockstrom, J; Smith, HG; Steffen, W; Wagner, G; Wilen, JE; Alpiza, F; Azar, C; Carless, D; Chavez, C; Corial, J; Engstrom, G; Jagers, SC; Kohlin, G; Lofgren, A; Pleijel, H; Robinson, A</w:t>
            </w:r>
          </w:p>
        </w:tc>
        <w:tc>
          <w:tcPr>
            <w:tcW w:w="1584" w:type="dxa"/>
            <w:noWrap/>
            <w:hideMark/>
          </w:tcPr>
          <w:p w14:paraId="0BB2B7CC" w14:textId="77777777" w:rsidR="000708F4" w:rsidRPr="00826F82" w:rsidRDefault="000708F4" w:rsidP="00C907B9">
            <w:pPr>
              <w:rPr>
                <w:rFonts w:ascii="Arial" w:hAnsi="Arial" w:cs="Arial"/>
                <w:lang w:eastAsia="en-GB"/>
              </w:rPr>
            </w:pPr>
            <w:r w:rsidRPr="00826F82">
              <w:rPr>
                <w:rFonts w:ascii="Arial" w:hAnsi="Arial" w:cs="Arial"/>
                <w:lang w:eastAsia="en-GB"/>
              </w:rPr>
              <w:t>Policy design for the Anthropocene</w:t>
            </w:r>
          </w:p>
        </w:tc>
        <w:tc>
          <w:tcPr>
            <w:tcW w:w="1321" w:type="dxa"/>
            <w:noWrap/>
            <w:hideMark/>
          </w:tcPr>
          <w:p w14:paraId="6241B3FF" w14:textId="77777777" w:rsidR="000708F4" w:rsidRPr="00826F82" w:rsidRDefault="000708F4" w:rsidP="00C907B9">
            <w:pPr>
              <w:rPr>
                <w:rFonts w:ascii="Arial" w:hAnsi="Arial" w:cs="Arial"/>
                <w:lang w:eastAsia="en-GB"/>
              </w:rPr>
            </w:pPr>
            <w:r w:rsidRPr="00826F82">
              <w:rPr>
                <w:rFonts w:ascii="Arial" w:hAnsi="Arial" w:cs="Arial"/>
                <w:lang w:eastAsia="en-GB"/>
              </w:rPr>
              <w:t>NATURE SUSTAINABILITY</w:t>
            </w:r>
          </w:p>
        </w:tc>
        <w:tc>
          <w:tcPr>
            <w:tcW w:w="1654" w:type="dxa"/>
            <w:noWrap/>
            <w:hideMark/>
          </w:tcPr>
          <w:p w14:paraId="0DA321E5" w14:textId="77777777" w:rsidR="000708F4" w:rsidRPr="00826F82" w:rsidRDefault="000708F4" w:rsidP="00C907B9">
            <w:pPr>
              <w:rPr>
                <w:rFonts w:ascii="Arial" w:hAnsi="Arial" w:cs="Arial"/>
                <w:lang w:eastAsia="en-GB"/>
              </w:rPr>
            </w:pPr>
            <w:r w:rsidRPr="00826F82">
              <w:rPr>
                <w:rFonts w:ascii="Arial" w:hAnsi="Arial" w:cs="Arial"/>
                <w:lang w:eastAsia="en-GB"/>
              </w:rPr>
              <w:t>2019</w:t>
            </w:r>
          </w:p>
        </w:tc>
        <w:tc>
          <w:tcPr>
            <w:tcW w:w="3165" w:type="dxa"/>
            <w:noWrap/>
            <w:hideMark/>
          </w:tcPr>
          <w:p w14:paraId="46580304" w14:textId="77777777" w:rsidR="000708F4" w:rsidRPr="00826F82" w:rsidRDefault="000708F4" w:rsidP="00C907B9">
            <w:pPr>
              <w:rPr>
                <w:rFonts w:ascii="Arial" w:hAnsi="Arial" w:cs="Arial"/>
                <w:lang w:eastAsia="en-GB"/>
              </w:rPr>
            </w:pPr>
            <w:r w:rsidRPr="00826F82">
              <w:rPr>
                <w:rFonts w:ascii="Arial" w:hAnsi="Arial" w:cs="Arial"/>
                <w:lang w:eastAsia="en-GB"/>
              </w:rPr>
              <w:t>10.1038/s41893-018-0194-x</w:t>
            </w:r>
          </w:p>
        </w:tc>
      </w:tr>
      <w:tr w:rsidR="000708F4" w:rsidRPr="00826F82" w14:paraId="47464983" w14:textId="77777777" w:rsidTr="00C907B9">
        <w:trPr>
          <w:trHeight w:val="260"/>
        </w:trPr>
        <w:tc>
          <w:tcPr>
            <w:tcW w:w="1626" w:type="dxa"/>
            <w:noWrap/>
            <w:hideMark/>
          </w:tcPr>
          <w:p w14:paraId="60B18D2A" w14:textId="77777777" w:rsidR="000708F4" w:rsidRPr="00826F82" w:rsidRDefault="000708F4" w:rsidP="00C907B9">
            <w:pPr>
              <w:rPr>
                <w:rFonts w:ascii="Arial" w:hAnsi="Arial" w:cs="Arial"/>
                <w:lang w:eastAsia="en-GB"/>
              </w:rPr>
            </w:pPr>
            <w:r w:rsidRPr="00826F82">
              <w:rPr>
                <w:rFonts w:ascii="Arial" w:hAnsi="Arial" w:cs="Arial"/>
                <w:lang w:eastAsia="en-GB"/>
              </w:rPr>
              <w:t>Carmona, CP; de Bello, F; Mason, NWH; Leps, J</w:t>
            </w:r>
          </w:p>
        </w:tc>
        <w:tc>
          <w:tcPr>
            <w:tcW w:w="1584" w:type="dxa"/>
            <w:noWrap/>
            <w:hideMark/>
          </w:tcPr>
          <w:p w14:paraId="16817F98" w14:textId="77777777" w:rsidR="000708F4" w:rsidRPr="00826F82" w:rsidRDefault="000708F4" w:rsidP="00C907B9">
            <w:pPr>
              <w:rPr>
                <w:rFonts w:ascii="Arial" w:hAnsi="Arial" w:cs="Arial"/>
                <w:lang w:eastAsia="en-GB"/>
              </w:rPr>
            </w:pPr>
            <w:r w:rsidRPr="00826F82">
              <w:rPr>
                <w:rFonts w:ascii="Arial" w:hAnsi="Arial" w:cs="Arial"/>
                <w:lang w:eastAsia="en-GB"/>
              </w:rPr>
              <w:t>Traits Without Borders: Integrating Functional Diversity Across Scales</w:t>
            </w:r>
          </w:p>
        </w:tc>
        <w:tc>
          <w:tcPr>
            <w:tcW w:w="1321" w:type="dxa"/>
            <w:noWrap/>
            <w:hideMark/>
          </w:tcPr>
          <w:p w14:paraId="01089CF3" w14:textId="77777777" w:rsidR="000708F4" w:rsidRPr="00826F82" w:rsidRDefault="000708F4" w:rsidP="00C907B9">
            <w:pPr>
              <w:rPr>
                <w:rFonts w:ascii="Arial" w:hAnsi="Arial" w:cs="Arial"/>
                <w:lang w:eastAsia="en-GB"/>
              </w:rPr>
            </w:pPr>
            <w:r w:rsidRPr="00826F82">
              <w:rPr>
                <w:rFonts w:ascii="Arial" w:hAnsi="Arial" w:cs="Arial"/>
                <w:lang w:eastAsia="en-GB"/>
              </w:rPr>
              <w:t>TRENDS IN ECOLOGY &amp; EVOLUTION</w:t>
            </w:r>
          </w:p>
        </w:tc>
        <w:tc>
          <w:tcPr>
            <w:tcW w:w="1654" w:type="dxa"/>
            <w:noWrap/>
            <w:hideMark/>
          </w:tcPr>
          <w:p w14:paraId="4279C8A1" w14:textId="77777777" w:rsidR="000708F4" w:rsidRPr="00826F82" w:rsidRDefault="000708F4" w:rsidP="00C907B9">
            <w:pPr>
              <w:rPr>
                <w:rFonts w:ascii="Arial" w:hAnsi="Arial" w:cs="Arial"/>
                <w:lang w:eastAsia="en-GB"/>
              </w:rPr>
            </w:pPr>
            <w:r w:rsidRPr="00826F82">
              <w:rPr>
                <w:rFonts w:ascii="Arial" w:hAnsi="Arial" w:cs="Arial"/>
                <w:lang w:eastAsia="en-GB"/>
              </w:rPr>
              <w:t>2016</w:t>
            </w:r>
          </w:p>
        </w:tc>
        <w:tc>
          <w:tcPr>
            <w:tcW w:w="3165" w:type="dxa"/>
            <w:noWrap/>
            <w:hideMark/>
          </w:tcPr>
          <w:p w14:paraId="5512A4BA" w14:textId="77777777" w:rsidR="000708F4" w:rsidRPr="00826F82" w:rsidRDefault="000708F4" w:rsidP="00C907B9">
            <w:pPr>
              <w:rPr>
                <w:rFonts w:ascii="Arial" w:hAnsi="Arial" w:cs="Arial"/>
                <w:lang w:eastAsia="en-GB"/>
              </w:rPr>
            </w:pPr>
            <w:r w:rsidRPr="00826F82">
              <w:rPr>
                <w:rFonts w:ascii="Arial" w:hAnsi="Arial" w:cs="Arial"/>
                <w:lang w:eastAsia="en-GB"/>
              </w:rPr>
              <w:t>10.1016/j.tree.2016.02.003</w:t>
            </w:r>
          </w:p>
        </w:tc>
      </w:tr>
      <w:tr w:rsidR="000708F4" w:rsidRPr="00826F82" w14:paraId="27382FBF" w14:textId="77777777" w:rsidTr="00C907B9">
        <w:trPr>
          <w:trHeight w:val="260"/>
        </w:trPr>
        <w:tc>
          <w:tcPr>
            <w:tcW w:w="1626" w:type="dxa"/>
            <w:noWrap/>
            <w:hideMark/>
          </w:tcPr>
          <w:p w14:paraId="6E7F0D8A" w14:textId="77777777" w:rsidR="000708F4" w:rsidRPr="00826F82" w:rsidRDefault="000708F4" w:rsidP="00C907B9">
            <w:pPr>
              <w:rPr>
                <w:rFonts w:ascii="Arial" w:hAnsi="Arial" w:cs="Arial"/>
                <w:lang w:eastAsia="en-GB"/>
              </w:rPr>
            </w:pPr>
            <w:r w:rsidRPr="00826F82">
              <w:rPr>
                <w:rFonts w:ascii="Arial" w:hAnsi="Arial" w:cs="Arial"/>
                <w:lang w:eastAsia="en-GB"/>
              </w:rPr>
              <w:t>Sundqvist, MK; Sanders, NJ; Wardle, DA</w:t>
            </w:r>
          </w:p>
        </w:tc>
        <w:tc>
          <w:tcPr>
            <w:tcW w:w="1584" w:type="dxa"/>
            <w:noWrap/>
            <w:hideMark/>
          </w:tcPr>
          <w:p w14:paraId="1B375701" w14:textId="77777777" w:rsidR="000708F4" w:rsidRPr="00826F82" w:rsidRDefault="000708F4" w:rsidP="00C907B9">
            <w:pPr>
              <w:rPr>
                <w:rFonts w:ascii="Arial" w:hAnsi="Arial" w:cs="Arial"/>
                <w:lang w:eastAsia="en-GB"/>
              </w:rPr>
            </w:pPr>
            <w:r w:rsidRPr="00826F82">
              <w:rPr>
                <w:rFonts w:ascii="Arial" w:hAnsi="Arial" w:cs="Arial"/>
                <w:lang w:eastAsia="en-GB"/>
              </w:rPr>
              <w:t>Community and Ecosystem Responses to Elevational Gradients: Processes, Mechanisms, and Insights for Global Change</w:t>
            </w:r>
          </w:p>
        </w:tc>
        <w:tc>
          <w:tcPr>
            <w:tcW w:w="1321" w:type="dxa"/>
            <w:noWrap/>
            <w:hideMark/>
          </w:tcPr>
          <w:p w14:paraId="35117C2F" w14:textId="77777777" w:rsidR="000708F4" w:rsidRPr="00826F82" w:rsidRDefault="000708F4" w:rsidP="00C907B9">
            <w:pPr>
              <w:rPr>
                <w:rFonts w:ascii="Arial" w:hAnsi="Arial" w:cs="Arial"/>
                <w:lang w:eastAsia="en-GB"/>
              </w:rPr>
            </w:pPr>
            <w:r w:rsidRPr="00826F82">
              <w:rPr>
                <w:rFonts w:ascii="Arial" w:hAnsi="Arial" w:cs="Arial"/>
                <w:lang w:eastAsia="en-GB"/>
              </w:rPr>
              <w:t>ANNUAL REVIEW OF ECOLOGY, EVOLUTION, AND SYSTEMATICS, VOL 44</w:t>
            </w:r>
          </w:p>
        </w:tc>
        <w:tc>
          <w:tcPr>
            <w:tcW w:w="1654" w:type="dxa"/>
            <w:noWrap/>
            <w:hideMark/>
          </w:tcPr>
          <w:p w14:paraId="7AD5E11A" w14:textId="77777777" w:rsidR="000708F4" w:rsidRPr="00826F82" w:rsidRDefault="000708F4" w:rsidP="00C907B9">
            <w:pPr>
              <w:rPr>
                <w:rFonts w:ascii="Arial" w:hAnsi="Arial" w:cs="Arial"/>
                <w:lang w:eastAsia="en-GB"/>
              </w:rPr>
            </w:pPr>
            <w:r w:rsidRPr="00826F82">
              <w:rPr>
                <w:rFonts w:ascii="Arial" w:hAnsi="Arial" w:cs="Arial"/>
                <w:lang w:eastAsia="en-GB"/>
              </w:rPr>
              <w:t>2013</w:t>
            </w:r>
          </w:p>
        </w:tc>
        <w:tc>
          <w:tcPr>
            <w:tcW w:w="3165" w:type="dxa"/>
            <w:noWrap/>
            <w:hideMark/>
          </w:tcPr>
          <w:p w14:paraId="7A298DF7" w14:textId="77777777" w:rsidR="000708F4" w:rsidRPr="00826F82" w:rsidRDefault="000708F4" w:rsidP="00C907B9">
            <w:pPr>
              <w:rPr>
                <w:rFonts w:ascii="Arial" w:hAnsi="Arial" w:cs="Arial"/>
                <w:lang w:eastAsia="en-GB"/>
              </w:rPr>
            </w:pPr>
            <w:r w:rsidRPr="00826F82">
              <w:rPr>
                <w:rFonts w:ascii="Arial" w:hAnsi="Arial" w:cs="Arial"/>
                <w:lang w:eastAsia="en-GB"/>
              </w:rPr>
              <w:t>10.1146/annurev-ecolsys-110512-135750</w:t>
            </w:r>
          </w:p>
        </w:tc>
      </w:tr>
      <w:tr w:rsidR="000708F4" w:rsidRPr="00826F82" w14:paraId="6666BD32" w14:textId="77777777" w:rsidTr="00C907B9">
        <w:trPr>
          <w:trHeight w:val="260"/>
        </w:trPr>
        <w:tc>
          <w:tcPr>
            <w:tcW w:w="1626" w:type="dxa"/>
            <w:noWrap/>
            <w:hideMark/>
          </w:tcPr>
          <w:p w14:paraId="318C8555" w14:textId="77777777" w:rsidR="000708F4" w:rsidRPr="00826F82" w:rsidRDefault="000708F4" w:rsidP="00C907B9">
            <w:pPr>
              <w:rPr>
                <w:rFonts w:ascii="Arial" w:hAnsi="Arial" w:cs="Arial"/>
                <w:lang w:eastAsia="en-GB"/>
              </w:rPr>
            </w:pPr>
            <w:r w:rsidRPr="00826F82">
              <w:rPr>
                <w:rFonts w:ascii="Arial" w:hAnsi="Arial" w:cs="Arial"/>
                <w:lang w:eastAsia="en-GB"/>
              </w:rPr>
              <w:t>Symonds, MRE; Moussalli, A</w:t>
            </w:r>
          </w:p>
        </w:tc>
        <w:tc>
          <w:tcPr>
            <w:tcW w:w="1584" w:type="dxa"/>
            <w:noWrap/>
            <w:hideMark/>
          </w:tcPr>
          <w:p w14:paraId="76E3EAA3" w14:textId="77777777" w:rsidR="000708F4" w:rsidRPr="00826F82" w:rsidRDefault="000708F4" w:rsidP="00C907B9">
            <w:pPr>
              <w:rPr>
                <w:rFonts w:ascii="Arial" w:hAnsi="Arial" w:cs="Arial"/>
                <w:lang w:eastAsia="en-GB"/>
              </w:rPr>
            </w:pPr>
            <w:r w:rsidRPr="00826F82">
              <w:rPr>
                <w:rFonts w:ascii="Arial" w:hAnsi="Arial" w:cs="Arial"/>
                <w:lang w:eastAsia="en-GB"/>
              </w:rPr>
              <w:t>A brief guide to model selection, multimodel inference and model averaging in behavioural ecology using Akaike's information criterion</w:t>
            </w:r>
          </w:p>
        </w:tc>
        <w:tc>
          <w:tcPr>
            <w:tcW w:w="1321" w:type="dxa"/>
            <w:noWrap/>
            <w:hideMark/>
          </w:tcPr>
          <w:p w14:paraId="20AD6A79" w14:textId="77777777" w:rsidR="000708F4" w:rsidRPr="00826F82" w:rsidRDefault="000708F4" w:rsidP="00C907B9">
            <w:pPr>
              <w:rPr>
                <w:rFonts w:ascii="Arial" w:hAnsi="Arial" w:cs="Arial"/>
                <w:lang w:eastAsia="en-GB"/>
              </w:rPr>
            </w:pPr>
            <w:r w:rsidRPr="00826F82">
              <w:rPr>
                <w:rFonts w:ascii="Arial" w:hAnsi="Arial" w:cs="Arial"/>
                <w:lang w:eastAsia="en-GB"/>
              </w:rPr>
              <w:t>BEHAVIORAL ECOLOGY AND SOCIOBIOLOGY</w:t>
            </w:r>
          </w:p>
        </w:tc>
        <w:tc>
          <w:tcPr>
            <w:tcW w:w="1654" w:type="dxa"/>
            <w:noWrap/>
            <w:hideMark/>
          </w:tcPr>
          <w:p w14:paraId="37DA7627" w14:textId="77777777" w:rsidR="000708F4" w:rsidRPr="00826F82" w:rsidRDefault="000708F4" w:rsidP="00C907B9">
            <w:pPr>
              <w:rPr>
                <w:rFonts w:ascii="Arial" w:hAnsi="Arial" w:cs="Arial"/>
                <w:lang w:eastAsia="en-GB"/>
              </w:rPr>
            </w:pPr>
            <w:r w:rsidRPr="00826F82">
              <w:rPr>
                <w:rFonts w:ascii="Arial" w:hAnsi="Arial" w:cs="Arial"/>
                <w:lang w:eastAsia="en-GB"/>
              </w:rPr>
              <w:t>2011</w:t>
            </w:r>
          </w:p>
        </w:tc>
        <w:tc>
          <w:tcPr>
            <w:tcW w:w="3165" w:type="dxa"/>
            <w:noWrap/>
            <w:hideMark/>
          </w:tcPr>
          <w:p w14:paraId="52F399F9" w14:textId="77777777" w:rsidR="000708F4" w:rsidRPr="00826F82" w:rsidRDefault="000708F4" w:rsidP="00C907B9">
            <w:pPr>
              <w:rPr>
                <w:rFonts w:ascii="Arial" w:hAnsi="Arial" w:cs="Arial"/>
                <w:lang w:eastAsia="en-GB"/>
              </w:rPr>
            </w:pPr>
            <w:r w:rsidRPr="00826F82">
              <w:rPr>
                <w:rFonts w:ascii="Arial" w:hAnsi="Arial" w:cs="Arial"/>
                <w:lang w:eastAsia="en-GB"/>
              </w:rPr>
              <w:t>10.1007/s00265-010-1037-6</w:t>
            </w:r>
          </w:p>
        </w:tc>
      </w:tr>
      <w:tr w:rsidR="000708F4" w:rsidRPr="00826F82" w14:paraId="23835237" w14:textId="77777777" w:rsidTr="00C907B9">
        <w:trPr>
          <w:trHeight w:val="260"/>
        </w:trPr>
        <w:tc>
          <w:tcPr>
            <w:tcW w:w="1626" w:type="dxa"/>
            <w:noWrap/>
            <w:hideMark/>
          </w:tcPr>
          <w:p w14:paraId="0E751BE8" w14:textId="77777777" w:rsidR="000708F4" w:rsidRPr="00826F82" w:rsidRDefault="000708F4" w:rsidP="00C907B9">
            <w:pPr>
              <w:rPr>
                <w:rFonts w:ascii="Arial" w:hAnsi="Arial" w:cs="Arial"/>
                <w:lang w:val="pt-BR" w:eastAsia="en-GB"/>
              </w:rPr>
            </w:pPr>
            <w:r w:rsidRPr="00826F82">
              <w:rPr>
                <w:rFonts w:ascii="Arial" w:hAnsi="Arial" w:cs="Arial"/>
                <w:lang w:val="pt-BR" w:eastAsia="en-GB"/>
              </w:rPr>
              <w:t xml:space="preserve">Fino, D; Bensaid, S; </w:t>
            </w:r>
            <w:r w:rsidRPr="00826F82">
              <w:rPr>
                <w:rFonts w:ascii="Arial" w:hAnsi="Arial" w:cs="Arial"/>
                <w:lang w:val="pt-BR" w:eastAsia="en-GB"/>
              </w:rPr>
              <w:lastRenderedPageBreak/>
              <w:t>Piumetti, M; Russo, N</w:t>
            </w:r>
          </w:p>
        </w:tc>
        <w:tc>
          <w:tcPr>
            <w:tcW w:w="1584" w:type="dxa"/>
            <w:noWrap/>
            <w:hideMark/>
          </w:tcPr>
          <w:p w14:paraId="3DBC469C" w14:textId="77777777" w:rsidR="000708F4" w:rsidRPr="00826F82" w:rsidRDefault="000708F4" w:rsidP="00C907B9">
            <w:pPr>
              <w:rPr>
                <w:rFonts w:ascii="Arial" w:hAnsi="Arial" w:cs="Arial"/>
                <w:lang w:eastAsia="en-GB"/>
              </w:rPr>
            </w:pPr>
            <w:r w:rsidRPr="00826F82">
              <w:rPr>
                <w:rFonts w:ascii="Arial" w:hAnsi="Arial" w:cs="Arial"/>
                <w:lang w:eastAsia="en-GB"/>
              </w:rPr>
              <w:lastRenderedPageBreak/>
              <w:t xml:space="preserve">A review on the catalytic combustion of </w:t>
            </w:r>
            <w:r w:rsidRPr="00826F82">
              <w:rPr>
                <w:rFonts w:ascii="Arial" w:hAnsi="Arial" w:cs="Arial"/>
                <w:lang w:eastAsia="en-GB"/>
              </w:rPr>
              <w:lastRenderedPageBreak/>
              <w:t>soot in Diesel particulate filters for automotive applications: From powder catalysts to structured reactors</w:t>
            </w:r>
          </w:p>
        </w:tc>
        <w:tc>
          <w:tcPr>
            <w:tcW w:w="1321" w:type="dxa"/>
            <w:noWrap/>
            <w:hideMark/>
          </w:tcPr>
          <w:p w14:paraId="7AED9267" w14:textId="77777777" w:rsidR="000708F4" w:rsidRPr="00826F82" w:rsidRDefault="000708F4" w:rsidP="00C907B9">
            <w:pPr>
              <w:rPr>
                <w:rFonts w:ascii="Arial" w:hAnsi="Arial" w:cs="Arial"/>
                <w:lang w:eastAsia="en-GB"/>
              </w:rPr>
            </w:pPr>
            <w:r w:rsidRPr="00826F82">
              <w:rPr>
                <w:rFonts w:ascii="Arial" w:hAnsi="Arial" w:cs="Arial"/>
                <w:lang w:eastAsia="en-GB"/>
              </w:rPr>
              <w:lastRenderedPageBreak/>
              <w:t xml:space="preserve">APPLIED CATALYSIS </w:t>
            </w:r>
            <w:r w:rsidRPr="00826F82">
              <w:rPr>
                <w:rFonts w:ascii="Arial" w:hAnsi="Arial" w:cs="Arial"/>
                <w:lang w:eastAsia="en-GB"/>
              </w:rPr>
              <w:lastRenderedPageBreak/>
              <w:t>A-GENERAL</w:t>
            </w:r>
          </w:p>
        </w:tc>
        <w:tc>
          <w:tcPr>
            <w:tcW w:w="1654" w:type="dxa"/>
            <w:noWrap/>
            <w:hideMark/>
          </w:tcPr>
          <w:p w14:paraId="0716816B" w14:textId="77777777" w:rsidR="000708F4" w:rsidRPr="00826F82" w:rsidRDefault="000708F4" w:rsidP="00C907B9">
            <w:pPr>
              <w:rPr>
                <w:rFonts w:ascii="Arial" w:hAnsi="Arial" w:cs="Arial"/>
                <w:lang w:eastAsia="en-GB"/>
              </w:rPr>
            </w:pPr>
            <w:r w:rsidRPr="00826F82">
              <w:rPr>
                <w:rFonts w:ascii="Arial" w:hAnsi="Arial" w:cs="Arial"/>
                <w:lang w:eastAsia="en-GB"/>
              </w:rPr>
              <w:lastRenderedPageBreak/>
              <w:t>2016</w:t>
            </w:r>
          </w:p>
        </w:tc>
        <w:tc>
          <w:tcPr>
            <w:tcW w:w="3165" w:type="dxa"/>
            <w:noWrap/>
            <w:hideMark/>
          </w:tcPr>
          <w:p w14:paraId="056F8D10" w14:textId="77777777" w:rsidR="000708F4" w:rsidRPr="00826F82" w:rsidRDefault="000708F4" w:rsidP="00C907B9">
            <w:pPr>
              <w:rPr>
                <w:rFonts w:ascii="Arial" w:hAnsi="Arial" w:cs="Arial"/>
                <w:lang w:eastAsia="en-GB"/>
              </w:rPr>
            </w:pPr>
            <w:r w:rsidRPr="00826F82">
              <w:rPr>
                <w:rFonts w:ascii="Arial" w:hAnsi="Arial" w:cs="Arial"/>
                <w:lang w:eastAsia="en-GB"/>
              </w:rPr>
              <w:t>10.1016/j.apcata.2015.10.016</w:t>
            </w:r>
          </w:p>
        </w:tc>
      </w:tr>
      <w:tr w:rsidR="000708F4" w:rsidRPr="00826F82" w14:paraId="13DF7152" w14:textId="77777777" w:rsidTr="00C907B9">
        <w:trPr>
          <w:trHeight w:val="260"/>
        </w:trPr>
        <w:tc>
          <w:tcPr>
            <w:tcW w:w="1626" w:type="dxa"/>
            <w:noWrap/>
            <w:hideMark/>
          </w:tcPr>
          <w:p w14:paraId="7FF5D2AE" w14:textId="77777777" w:rsidR="000708F4" w:rsidRPr="00826F82" w:rsidRDefault="000708F4" w:rsidP="00C907B9">
            <w:pPr>
              <w:rPr>
                <w:rFonts w:ascii="Arial" w:hAnsi="Arial" w:cs="Arial"/>
                <w:lang w:val="fi-FI" w:eastAsia="en-GB"/>
              </w:rPr>
            </w:pPr>
            <w:r w:rsidRPr="00826F82">
              <w:rPr>
                <w:rFonts w:ascii="Arial" w:hAnsi="Arial" w:cs="Arial"/>
                <w:lang w:val="fi-FI" w:eastAsia="en-GB"/>
              </w:rPr>
              <w:t>Kim, KH; Kabir, E; Jahan, SA</w:t>
            </w:r>
          </w:p>
        </w:tc>
        <w:tc>
          <w:tcPr>
            <w:tcW w:w="1584" w:type="dxa"/>
            <w:noWrap/>
            <w:hideMark/>
          </w:tcPr>
          <w:p w14:paraId="14A06116" w14:textId="77777777" w:rsidR="000708F4" w:rsidRPr="00826F82" w:rsidRDefault="000708F4" w:rsidP="00C907B9">
            <w:pPr>
              <w:rPr>
                <w:rFonts w:ascii="Arial" w:hAnsi="Arial" w:cs="Arial"/>
                <w:lang w:eastAsia="en-GB"/>
              </w:rPr>
            </w:pPr>
            <w:r w:rsidRPr="00826F82">
              <w:rPr>
                <w:rFonts w:ascii="Arial" w:hAnsi="Arial" w:cs="Arial"/>
                <w:lang w:eastAsia="en-GB"/>
              </w:rPr>
              <w:t>Airborne bioaerosols and their impact on human health</w:t>
            </w:r>
          </w:p>
        </w:tc>
        <w:tc>
          <w:tcPr>
            <w:tcW w:w="1321" w:type="dxa"/>
            <w:noWrap/>
            <w:hideMark/>
          </w:tcPr>
          <w:p w14:paraId="67B956D7" w14:textId="77777777" w:rsidR="000708F4" w:rsidRPr="00826F82" w:rsidRDefault="000708F4" w:rsidP="00C907B9">
            <w:pPr>
              <w:rPr>
                <w:rFonts w:ascii="Arial" w:hAnsi="Arial" w:cs="Arial"/>
                <w:lang w:eastAsia="en-GB"/>
              </w:rPr>
            </w:pPr>
            <w:r w:rsidRPr="00826F82">
              <w:rPr>
                <w:rFonts w:ascii="Arial" w:hAnsi="Arial" w:cs="Arial"/>
                <w:lang w:eastAsia="en-GB"/>
              </w:rPr>
              <w:t>JOURNAL OF ENVIRONMENTAL SCIENCES</w:t>
            </w:r>
          </w:p>
        </w:tc>
        <w:tc>
          <w:tcPr>
            <w:tcW w:w="1654" w:type="dxa"/>
            <w:noWrap/>
            <w:hideMark/>
          </w:tcPr>
          <w:p w14:paraId="4C456BBE" w14:textId="77777777" w:rsidR="000708F4" w:rsidRPr="00826F82" w:rsidRDefault="000708F4" w:rsidP="00C907B9">
            <w:pPr>
              <w:rPr>
                <w:rFonts w:ascii="Arial" w:hAnsi="Arial" w:cs="Arial"/>
                <w:lang w:eastAsia="en-GB"/>
              </w:rPr>
            </w:pPr>
            <w:r w:rsidRPr="00826F82">
              <w:rPr>
                <w:rFonts w:ascii="Arial" w:hAnsi="Arial" w:cs="Arial"/>
                <w:lang w:eastAsia="en-GB"/>
              </w:rPr>
              <w:t>2018</w:t>
            </w:r>
          </w:p>
        </w:tc>
        <w:tc>
          <w:tcPr>
            <w:tcW w:w="3165" w:type="dxa"/>
            <w:noWrap/>
            <w:hideMark/>
          </w:tcPr>
          <w:p w14:paraId="1E43389C" w14:textId="77777777" w:rsidR="000708F4" w:rsidRPr="00826F82" w:rsidRDefault="000708F4" w:rsidP="00C907B9">
            <w:pPr>
              <w:rPr>
                <w:rFonts w:ascii="Arial" w:hAnsi="Arial" w:cs="Arial"/>
                <w:lang w:eastAsia="en-GB"/>
              </w:rPr>
            </w:pPr>
            <w:r w:rsidRPr="00826F82">
              <w:rPr>
                <w:rFonts w:ascii="Arial" w:hAnsi="Arial" w:cs="Arial"/>
                <w:lang w:eastAsia="en-GB"/>
              </w:rPr>
              <w:t>10.1016/j.jes.2017.08.027</w:t>
            </w:r>
          </w:p>
        </w:tc>
      </w:tr>
      <w:tr w:rsidR="000708F4" w:rsidRPr="00826F82" w14:paraId="4F71E305" w14:textId="77777777" w:rsidTr="00C907B9">
        <w:trPr>
          <w:trHeight w:val="260"/>
        </w:trPr>
        <w:tc>
          <w:tcPr>
            <w:tcW w:w="1626" w:type="dxa"/>
            <w:noWrap/>
            <w:hideMark/>
          </w:tcPr>
          <w:p w14:paraId="7E0B168D" w14:textId="77777777" w:rsidR="000708F4" w:rsidRPr="00826F82" w:rsidRDefault="000708F4" w:rsidP="00C907B9">
            <w:pPr>
              <w:rPr>
                <w:rFonts w:ascii="Arial" w:hAnsi="Arial" w:cs="Arial"/>
                <w:lang w:eastAsia="en-GB"/>
              </w:rPr>
            </w:pPr>
            <w:r w:rsidRPr="00826F82">
              <w:rPr>
                <w:rFonts w:ascii="Arial" w:hAnsi="Arial" w:cs="Arial"/>
                <w:lang w:eastAsia="en-GB"/>
              </w:rPr>
              <w:t>Qiu, RJ; Lin, M; Qin, BJ; Xu, ZM; Ruan, JJ</w:t>
            </w:r>
          </w:p>
        </w:tc>
        <w:tc>
          <w:tcPr>
            <w:tcW w:w="1584" w:type="dxa"/>
            <w:noWrap/>
            <w:hideMark/>
          </w:tcPr>
          <w:p w14:paraId="0A6D0F2B" w14:textId="77777777" w:rsidR="000708F4" w:rsidRPr="00826F82" w:rsidRDefault="000708F4" w:rsidP="00C907B9">
            <w:pPr>
              <w:rPr>
                <w:rFonts w:ascii="Arial" w:hAnsi="Arial" w:cs="Arial"/>
                <w:lang w:eastAsia="en-GB"/>
              </w:rPr>
            </w:pPr>
            <w:r w:rsidRPr="00826F82">
              <w:rPr>
                <w:rFonts w:ascii="Arial" w:hAnsi="Arial" w:cs="Arial"/>
                <w:lang w:eastAsia="en-GB"/>
              </w:rPr>
              <w:t>Environmental-friendly recovery of non-metallic resources from waste printed circuit boards: A review</w:t>
            </w:r>
          </w:p>
        </w:tc>
        <w:tc>
          <w:tcPr>
            <w:tcW w:w="1321" w:type="dxa"/>
            <w:noWrap/>
            <w:hideMark/>
          </w:tcPr>
          <w:p w14:paraId="14EBA67C" w14:textId="77777777" w:rsidR="000708F4" w:rsidRPr="00826F82" w:rsidRDefault="000708F4" w:rsidP="00C907B9">
            <w:pPr>
              <w:rPr>
                <w:rFonts w:ascii="Arial" w:hAnsi="Arial" w:cs="Arial"/>
                <w:lang w:eastAsia="en-GB"/>
              </w:rPr>
            </w:pPr>
            <w:r w:rsidRPr="00826F82">
              <w:rPr>
                <w:rFonts w:ascii="Arial" w:hAnsi="Arial" w:cs="Arial"/>
                <w:lang w:eastAsia="en-GB"/>
              </w:rPr>
              <w:t>JOURNAL OF CLEANER PRODUCTION</w:t>
            </w:r>
          </w:p>
        </w:tc>
        <w:tc>
          <w:tcPr>
            <w:tcW w:w="1654" w:type="dxa"/>
            <w:noWrap/>
            <w:hideMark/>
          </w:tcPr>
          <w:p w14:paraId="2F5EAFED" w14:textId="77777777" w:rsidR="000708F4" w:rsidRPr="00826F82" w:rsidRDefault="000708F4" w:rsidP="00C907B9">
            <w:pPr>
              <w:rPr>
                <w:rFonts w:ascii="Arial" w:hAnsi="Arial" w:cs="Arial"/>
                <w:lang w:eastAsia="en-GB"/>
              </w:rPr>
            </w:pPr>
            <w:r w:rsidRPr="00826F82">
              <w:rPr>
                <w:rFonts w:ascii="Arial" w:hAnsi="Arial" w:cs="Arial"/>
                <w:lang w:eastAsia="en-GB"/>
              </w:rPr>
              <w:t>2021</w:t>
            </w:r>
          </w:p>
        </w:tc>
        <w:tc>
          <w:tcPr>
            <w:tcW w:w="3165" w:type="dxa"/>
            <w:noWrap/>
            <w:hideMark/>
          </w:tcPr>
          <w:p w14:paraId="5E8FD882" w14:textId="77777777" w:rsidR="000708F4" w:rsidRPr="00826F82" w:rsidRDefault="000708F4" w:rsidP="00C907B9">
            <w:pPr>
              <w:rPr>
                <w:rFonts w:ascii="Arial" w:hAnsi="Arial" w:cs="Arial"/>
                <w:lang w:eastAsia="en-GB"/>
              </w:rPr>
            </w:pPr>
            <w:r w:rsidRPr="00826F82">
              <w:rPr>
                <w:rFonts w:ascii="Arial" w:hAnsi="Arial" w:cs="Arial"/>
                <w:lang w:eastAsia="en-GB"/>
              </w:rPr>
              <w:t>10.1016/j.jclepro.2020.123738</w:t>
            </w:r>
          </w:p>
        </w:tc>
      </w:tr>
      <w:tr w:rsidR="000708F4" w:rsidRPr="00826F82" w14:paraId="5922CC29" w14:textId="77777777" w:rsidTr="00C907B9">
        <w:trPr>
          <w:trHeight w:val="260"/>
        </w:trPr>
        <w:tc>
          <w:tcPr>
            <w:tcW w:w="1626" w:type="dxa"/>
            <w:noWrap/>
            <w:hideMark/>
          </w:tcPr>
          <w:p w14:paraId="5F1F10F4" w14:textId="77777777" w:rsidR="000708F4" w:rsidRPr="00826F82" w:rsidRDefault="000708F4" w:rsidP="00C907B9">
            <w:pPr>
              <w:rPr>
                <w:rFonts w:ascii="Arial" w:hAnsi="Arial" w:cs="Arial"/>
                <w:lang w:eastAsia="en-GB"/>
              </w:rPr>
            </w:pPr>
            <w:r w:rsidRPr="00826F82">
              <w:rPr>
                <w:rFonts w:ascii="Arial" w:hAnsi="Arial" w:cs="Arial"/>
                <w:lang w:eastAsia="en-GB"/>
              </w:rPr>
              <w:t>Swanson, ME; Franklin, JF; Beschta, RL; Crisafulli, CM; DellaSala, DA; Hutto, RL; Lindenmayer, DB; Swanson, FJ</w:t>
            </w:r>
          </w:p>
        </w:tc>
        <w:tc>
          <w:tcPr>
            <w:tcW w:w="1584" w:type="dxa"/>
            <w:noWrap/>
            <w:hideMark/>
          </w:tcPr>
          <w:p w14:paraId="45DA4E30" w14:textId="77777777" w:rsidR="000708F4" w:rsidRPr="00826F82" w:rsidRDefault="000708F4" w:rsidP="00C907B9">
            <w:pPr>
              <w:rPr>
                <w:rFonts w:ascii="Arial" w:hAnsi="Arial" w:cs="Arial"/>
                <w:lang w:eastAsia="en-GB"/>
              </w:rPr>
            </w:pPr>
            <w:r w:rsidRPr="00826F82">
              <w:rPr>
                <w:rFonts w:ascii="Arial" w:hAnsi="Arial" w:cs="Arial"/>
                <w:lang w:eastAsia="en-GB"/>
              </w:rPr>
              <w:t>The forgotten stage of forest succession: early-successional ecosystems on forest sites</w:t>
            </w:r>
          </w:p>
        </w:tc>
        <w:tc>
          <w:tcPr>
            <w:tcW w:w="1321" w:type="dxa"/>
            <w:noWrap/>
            <w:hideMark/>
          </w:tcPr>
          <w:p w14:paraId="62F65057" w14:textId="77777777" w:rsidR="000708F4" w:rsidRPr="00826F82" w:rsidRDefault="000708F4" w:rsidP="00C907B9">
            <w:pPr>
              <w:rPr>
                <w:rFonts w:ascii="Arial" w:hAnsi="Arial" w:cs="Arial"/>
                <w:lang w:eastAsia="en-GB"/>
              </w:rPr>
            </w:pPr>
            <w:r w:rsidRPr="00826F82">
              <w:rPr>
                <w:rFonts w:ascii="Arial" w:hAnsi="Arial" w:cs="Arial"/>
                <w:lang w:eastAsia="en-GB"/>
              </w:rPr>
              <w:t>FRONTIERS IN ECOLOGY AND THE ENVIRONMENT</w:t>
            </w:r>
          </w:p>
        </w:tc>
        <w:tc>
          <w:tcPr>
            <w:tcW w:w="1654" w:type="dxa"/>
            <w:noWrap/>
            <w:hideMark/>
          </w:tcPr>
          <w:p w14:paraId="1E750FB2" w14:textId="77777777" w:rsidR="000708F4" w:rsidRPr="00826F82" w:rsidRDefault="000708F4" w:rsidP="00C907B9">
            <w:pPr>
              <w:rPr>
                <w:rFonts w:ascii="Arial" w:hAnsi="Arial" w:cs="Arial"/>
                <w:lang w:eastAsia="en-GB"/>
              </w:rPr>
            </w:pPr>
            <w:r w:rsidRPr="00826F82">
              <w:rPr>
                <w:rFonts w:ascii="Arial" w:hAnsi="Arial" w:cs="Arial"/>
                <w:lang w:eastAsia="en-GB"/>
              </w:rPr>
              <w:t>2011</w:t>
            </w:r>
          </w:p>
        </w:tc>
        <w:tc>
          <w:tcPr>
            <w:tcW w:w="3165" w:type="dxa"/>
            <w:noWrap/>
            <w:hideMark/>
          </w:tcPr>
          <w:p w14:paraId="0BE7DD55" w14:textId="77777777" w:rsidR="000708F4" w:rsidRPr="00826F82" w:rsidRDefault="000708F4" w:rsidP="00C907B9">
            <w:pPr>
              <w:rPr>
                <w:rFonts w:ascii="Arial" w:hAnsi="Arial" w:cs="Arial"/>
                <w:lang w:eastAsia="en-GB"/>
              </w:rPr>
            </w:pPr>
            <w:r w:rsidRPr="00826F82">
              <w:rPr>
                <w:rFonts w:ascii="Arial" w:hAnsi="Arial" w:cs="Arial"/>
                <w:lang w:eastAsia="en-GB"/>
              </w:rPr>
              <w:t>10.1890/090157</w:t>
            </w:r>
          </w:p>
        </w:tc>
      </w:tr>
      <w:tr w:rsidR="000708F4" w:rsidRPr="00826F82" w14:paraId="147638A5" w14:textId="77777777" w:rsidTr="00C907B9">
        <w:trPr>
          <w:trHeight w:val="260"/>
        </w:trPr>
        <w:tc>
          <w:tcPr>
            <w:tcW w:w="1626" w:type="dxa"/>
            <w:noWrap/>
            <w:hideMark/>
          </w:tcPr>
          <w:p w14:paraId="26FF2946" w14:textId="77777777" w:rsidR="000708F4" w:rsidRPr="00826F82" w:rsidRDefault="000708F4" w:rsidP="00C907B9">
            <w:pPr>
              <w:rPr>
                <w:rFonts w:ascii="Arial" w:hAnsi="Arial" w:cs="Arial"/>
                <w:lang w:eastAsia="en-GB"/>
              </w:rPr>
            </w:pPr>
            <w:r w:rsidRPr="00826F82">
              <w:rPr>
                <w:rFonts w:ascii="Arial" w:hAnsi="Arial" w:cs="Arial"/>
                <w:lang w:eastAsia="en-GB"/>
              </w:rPr>
              <w:t>Orr, JA; Vinebrooke, RD; Jackson, MC; Kroeker, KJ; Kordas, RL; Mantyka-Pringle, C; Van den Brink, PJ; De Laender, F; Stoks, R; Holmstrup, M; Matthaei, CD; Monk, WA; Penk, MR; Leuzinger, S; Schafer, RB; Piggott, JJ</w:t>
            </w:r>
          </w:p>
        </w:tc>
        <w:tc>
          <w:tcPr>
            <w:tcW w:w="1584" w:type="dxa"/>
            <w:noWrap/>
            <w:hideMark/>
          </w:tcPr>
          <w:p w14:paraId="25DF16E2" w14:textId="77777777" w:rsidR="000708F4" w:rsidRPr="00826F82" w:rsidRDefault="000708F4" w:rsidP="00C907B9">
            <w:pPr>
              <w:rPr>
                <w:rFonts w:ascii="Arial" w:hAnsi="Arial" w:cs="Arial"/>
                <w:lang w:eastAsia="en-GB"/>
              </w:rPr>
            </w:pPr>
            <w:r w:rsidRPr="00826F82">
              <w:rPr>
                <w:rFonts w:ascii="Arial" w:hAnsi="Arial" w:cs="Arial"/>
                <w:lang w:eastAsia="en-GB"/>
              </w:rPr>
              <w:t>Towards a unified study of multiple stressors: divisions and common goals across research disciplines</w:t>
            </w:r>
          </w:p>
        </w:tc>
        <w:tc>
          <w:tcPr>
            <w:tcW w:w="1321" w:type="dxa"/>
            <w:noWrap/>
            <w:hideMark/>
          </w:tcPr>
          <w:p w14:paraId="7A7D9545" w14:textId="77777777" w:rsidR="000708F4" w:rsidRPr="00826F82" w:rsidRDefault="000708F4" w:rsidP="00C907B9">
            <w:pPr>
              <w:rPr>
                <w:rFonts w:ascii="Arial" w:hAnsi="Arial" w:cs="Arial"/>
                <w:lang w:eastAsia="en-GB"/>
              </w:rPr>
            </w:pPr>
            <w:r w:rsidRPr="00826F82">
              <w:rPr>
                <w:rFonts w:ascii="Arial" w:hAnsi="Arial" w:cs="Arial"/>
                <w:lang w:eastAsia="en-GB"/>
              </w:rPr>
              <w:t>PROCEEDINGS OF THE ROYAL SOCIETY B-BIOLOGICAL SCIENCES</w:t>
            </w:r>
          </w:p>
        </w:tc>
        <w:tc>
          <w:tcPr>
            <w:tcW w:w="1654" w:type="dxa"/>
            <w:noWrap/>
            <w:hideMark/>
          </w:tcPr>
          <w:p w14:paraId="3ED4689C" w14:textId="77777777" w:rsidR="000708F4" w:rsidRPr="00826F82" w:rsidRDefault="000708F4" w:rsidP="00C907B9">
            <w:pPr>
              <w:rPr>
                <w:rFonts w:ascii="Arial" w:hAnsi="Arial" w:cs="Arial"/>
                <w:lang w:eastAsia="en-GB"/>
              </w:rPr>
            </w:pPr>
            <w:r w:rsidRPr="00826F82">
              <w:rPr>
                <w:rFonts w:ascii="Arial" w:hAnsi="Arial" w:cs="Arial"/>
                <w:lang w:eastAsia="en-GB"/>
              </w:rPr>
              <w:t>2020</w:t>
            </w:r>
          </w:p>
        </w:tc>
        <w:tc>
          <w:tcPr>
            <w:tcW w:w="3165" w:type="dxa"/>
            <w:noWrap/>
            <w:hideMark/>
          </w:tcPr>
          <w:p w14:paraId="75BDFBEA" w14:textId="77777777" w:rsidR="000708F4" w:rsidRPr="00826F82" w:rsidRDefault="000708F4" w:rsidP="00C907B9">
            <w:pPr>
              <w:rPr>
                <w:rFonts w:ascii="Arial" w:hAnsi="Arial" w:cs="Arial"/>
                <w:lang w:eastAsia="en-GB"/>
              </w:rPr>
            </w:pPr>
            <w:r w:rsidRPr="00826F82">
              <w:rPr>
                <w:rFonts w:ascii="Arial" w:hAnsi="Arial" w:cs="Arial"/>
                <w:lang w:eastAsia="en-GB"/>
              </w:rPr>
              <w:t>10.1098/rspb.2020.0421</w:t>
            </w:r>
          </w:p>
        </w:tc>
      </w:tr>
      <w:tr w:rsidR="000708F4" w:rsidRPr="00826F82" w14:paraId="2535E3BC" w14:textId="77777777" w:rsidTr="00C907B9">
        <w:trPr>
          <w:trHeight w:val="260"/>
        </w:trPr>
        <w:tc>
          <w:tcPr>
            <w:tcW w:w="1626" w:type="dxa"/>
            <w:noWrap/>
            <w:hideMark/>
          </w:tcPr>
          <w:p w14:paraId="1667D681" w14:textId="77777777" w:rsidR="000708F4" w:rsidRPr="00826F82" w:rsidRDefault="000708F4" w:rsidP="00C907B9">
            <w:pPr>
              <w:rPr>
                <w:rFonts w:ascii="Arial" w:hAnsi="Arial" w:cs="Arial"/>
                <w:lang w:eastAsia="en-GB"/>
              </w:rPr>
            </w:pPr>
            <w:r w:rsidRPr="00826F82">
              <w:rPr>
                <w:rFonts w:ascii="Arial" w:hAnsi="Arial" w:cs="Arial"/>
                <w:lang w:eastAsia="en-GB"/>
              </w:rPr>
              <w:t xml:space="preserve">Fisher, RA; Koven, CD; Anderegg, WRL; Christoffersen, BO; Dietze, MC; Farrior, CE; Holm, JA; Hurtt, GC; Knox, RG; Lawrence, PJ; Lichstein, JW; Longo, M; Matheny, AM; </w:t>
            </w:r>
            <w:r w:rsidRPr="00826F82">
              <w:rPr>
                <w:rFonts w:ascii="Arial" w:hAnsi="Arial" w:cs="Arial"/>
                <w:lang w:eastAsia="en-GB"/>
              </w:rPr>
              <w:lastRenderedPageBreak/>
              <w:t>Medvigy, D; Muller-Landau, HC; Powell, TL; Serbin, SP; Sato, H; Shuman, JK; Smith, B; Trugman, AT; Viskari, T; Verbeeck, H; Weng, ES; Xu, CG; Xu, XT; Zhang, T; Moorcroft, PR</w:t>
            </w:r>
          </w:p>
        </w:tc>
        <w:tc>
          <w:tcPr>
            <w:tcW w:w="1584" w:type="dxa"/>
            <w:noWrap/>
            <w:hideMark/>
          </w:tcPr>
          <w:p w14:paraId="289CCE0F" w14:textId="77777777" w:rsidR="000708F4" w:rsidRPr="00826F82" w:rsidRDefault="000708F4" w:rsidP="00C907B9">
            <w:pPr>
              <w:rPr>
                <w:rFonts w:ascii="Arial" w:hAnsi="Arial" w:cs="Arial"/>
                <w:lang w:eastAsia="en-GB"/>
              </w:rPr>
            </w:pPr>
            <w:r w:rsidRPr="00826F82">
              <w:rPr>
                <w:rFonts w:ascii="Arial" w:hAnsi="Arial" w:cs="Arial"/>
                <w:lang w:eastAsia="en-GB"/>
              </w:rPr>
              <w:lastRenderedPageBreak/>
              <w:t>Vegetation demographics in Earth System Models: A review of progress and priorities</w:t>
            </w:r>
          </w:p>
        </w:tc>
        <w:tc>
          <w:tcPr>
            <w:tcW w:w="1321" w:type="dxa"/>
            <w:noWrap/>
            <w:hideMark/>
          </w:tcPr>
          <w:p w14:paraId="2299DBF5" w14:textId="77777777" w:rsidR="000708F4" w:rsidRPr="00826F82" w:rsidRDefault="000708F4" w:rsidP="00C907B9">
            <w:pPr>
              <w:rPr>
                <w:rFonts w:ascii="Arial" w:hAnsi="Arial" w:cs="Arial"/>
                <w:lang w:eastAsia="en-GB"/>
              </w:rPr>
            </w:pPr>
            <w:r w:rsidRPr="00826F82">
              <w:rPr>
                <w:rFonts w:ascii="Arial" w:hAnsi="Arial" w:cs="Arial"/>
                <w:lang w:eastAsia="en-GB"/>
              </w:rPr>
              <w:t>GLOBAL CHANGE BIOLOGY</w:t>
            </w:r>
          </w:p>
        </w:tc>
        <w:tc>
          <w:tcPr>
            <w:tcW w:w="1654" w:type="dxa"/>
            <w:noWrap/>
            <w:hideMark/>
          </w:tcPr>
          <w:p w14:paraId="03981CED" w14:textId="77777777" w:rsidR="000708F4" w:rsidRPr="00826F82" w:rsidRDefault="000708F4" w:rsidP="00C907B9">
            <w:pPr>
              <w:rPr>
                <w:rFonts w:ascii="Arial" w:hAnsi="Arial" w:cs="Arial"/>
                <w:lang w:eastAsia="en-GB"/>
              </w:rPr>
            </w:pPr>
            <w:r w:rsidRPr="00826F82">
              <w:rPr>
                <w:rFonts w:ascii="Arial" w:hAnsi="Arial" w:cs="Arial"/>
                <w:lang w:eastAsia="en-GB"/>
              </w:rPr>
              <w:t>2018</w:t>
            </w:r>
          </w:p>
        </w:tc>
        <w:tc>
          <w:tcPr>
            <w:tcW w:w="3165" w:type="dxa"/>
            <w:noWrap/>
            <w:hideMark/>
          </w:tcPr>
          <w:p w14:paraId="7D9A582E" w14:textId="77777777" w:rsidR="000708F4" w:rsidRPr="00826F82" w:rsidRDefault="000708F4" w:rsidP="00C907B9">
            <w:pPr>
              <w:rPr>
                <w:rFonts w:ascii="Arial" w:hAnsi="Arial" w:cs="Arial"/>
                <w:lang w:eastAsia="en-GB"/>
              </w:rPr>
            </w:pPr>
            <w:r w:rsidRPr="00826F82">
              <w:rPr>
                <w:rFonts w:ascii="Arial" w:hAnsi="Arial" w:cs="Arial"/>
                <w:lang w:eastAsia="en-GB"/>
              </w:rPr>
              <w:t>10.1111/gcb.13910</w:t>
            </w:r>
          </w:p>
        </w:tc>
      </w:tr>
      <w:tr w:rsidR="000708F4" w:rsidRPr="00826F82" w14:paraId="20528EF8" w14:textId="77777777" w:rsidTr="00C907B9">
        <w:trPr>
          <w:trHeight w:val="260"/>
        </w:trPr>
        <w:tc>
          <w:tcPr>
            <w:tcW w:w="1626" w:type="dxa"/>
            <w:noWrap/>
            <w:hideMark/>
          </w:tcPr>
          <w:p w14:paraId="1F6E6310" w14:textId="77777777" w:rsidR="000708F4" w:rsidRPr="00826F82" w:rsidRDefault="000708F4" w:rsidP="00C907B9">
            <w:pPr>
              <w:rPr>
                <w:rFonts w:ascii="Arial" w:hAnsi="Arial" w:cs="Arial"/>
                <w:lang w:val="pt-BR" w:eastAsia="en-GB"/>
              </w:rPr>
            </w:pPr>
            <w:r w:rsidRPr="00826F82">
              <w:rPr>
                <w:rFonts w:ascii="Arial" w:hAnsi="Arial" w:cs="Arial"/>
                <w:lang w:val="pt-BR" w:eastAsia="en-GB"/>
              </w:rPr>
              <w:t>Belzer, C; de Vos, WM</w:t>
            </w:r>
          </w:p>
        </w:tc>
        <w:tc>
          <w:tcPr>
            <w:tcW w:w="1584" w:type="dxa"/>
            <w:noWrap/>
            <w:hideMark/>
          </w:tcPr>
          <w:p w14:paraId="68DB2664" w14:textId="77777777" w:rsidR="000708F4" w:rsidRPr="00826F82" w:rsidRDefault="000708F4" w:rsidP="00C907B9">
            <w:pPr>
              <w:rPr>
                <w:rFonts w:ascii="Arial" w:hAnsi="Arial" w:cs="Arial"/>
                <w:lang w:eastAsia="en-GB"/>
              </w:rPr>
            </w:pPr>
            <w:r w:rsidRPr="00826F82">
              <w:rPr>
                <w:rFonts w:ascii="Arial" w:hAnsi="Arial" w:cs="Arial"/>
                <w:lang w:eastAsia="en-GB"/>
              </w:rPr>
              <w:t>Microbes inside-from diversity to function: the case of Akkermansia</w:t>
            </w:r>
          </w:p>
        </w:tc>
        <w:tc>
          <w:tcPr>
            <w:tcW w:w="1321" w:type="dxa"/>
            <w:noWrap/>
            <w:hideMark/>
          </w:tcPr>
          <w:p w14:paraId="3A5CB267" w14:textId="77777777" w:rsidR="000708F4" w:rsidRPr="00826F82" w:rsidRDefault="000708F4" w:rsidP="00C907B9">
            <w:pPr>
              <w:rPr>
                <w:rFonts w:ascii="Arial" w:hAnsi="Arial" w:cs="Arial"/>
                <w:lang w:eastAsia="en-GB"/>
              </w:rPr>
            </w:pPr>
            <w:r w:rsidRPr="00826F82">
              <w:rPr>
                <w:rFonts w:ascii="Arial" w:hAnsi="Arial" w:cs="Arial"/>
                <w:lang w:eastAsia="en-GB"/>
              </w:rPr>
              <w:t>ISME JOURNAL</w:t>
            </w:r>
          </w:p>
        </w:tc>
        <w:tc>
          <w:tcPr>
            <w:tcW w:w="1654" w:type="dxa"/>
            <w:noWrap/>
            <w:hideMark/>
          </w:tcPr>
          <w:p w14:paraId="1134FEB9" w14:textId="77777777" w:rsidR="000708F4" w:rsidRPr="00826F82" w:rsidRDefault="000708F4" w:rsidP="00C907B9">
            <w:pPr>
              <w:rPr>
                <w:rFonts w:ascii="Arial" w:hAnsi="Arial" w:cs="Arial"/>
                <w:lang w:eastAsia="en-GB"/>
              </w:rPr>
            </w:pPr>
            <w:r w:rsidRPr="00826F82">
              <w:rPr>
                <w:rFonts w:ascii="Arial" w:hAnsi="Arial" w:cs="Arial"/>
                <w:lang w:eastAsia="en-GB"/>
              </w:rPr>
              <w:t>2012</w:t>
            </w:r>
          </w:p>
        </w:tc>
        <w:tc>
          <w:tcPr>
            <w:tcW w:w="3165" w:type="dxa"/>
            <w:noWrap/>
            <w:hideMark/>
          </w:tcPr>
          <w:p w14:paraId="391CC8DD" w14:textId="77777777" w:rsidR="000708F4" w:rsidRPr="00826F82" w:rsidRDefault="000708F4" w:rsidP="00C907B9">
            <w:pPr>
              <w:rPr>
                <w:rFonts w:ascii="Arial" w:hAnsi="Arial" w:cs="Arial"/>
                <w:lang w:eastAsia="en-GB"/>
              </w:rPr>
            </w:pPr>
            <w:r w:rsidRPr="00826F82">
              <w:rPr>
                <w:rFonts w:ascii="Arial" w:hAnsi="Arial" w:cs="Arial"/>
                <w:lang w:eastAsia="en-GB"/>
              </w:rPr>
              <w:t>10.1038/ismej.2012.6</w:t>
            </w:r>
          </w:p>
        </w:tc>
      </w:tr>
      <w:tr w:rsidR="000708F4" w:rsidRPr="00826F82" w14:paraId="0D0EC801" w14:textId="77777777" w:rsidTr="00C907B9">
        <w:trPr>
          <w:trHeight w:val="260"/>
        </w:trPr>
        <w:tc>
          <w:tcPr>
            <w:tcW w:w="1626" w:type="dxa"/>
            <w:noWrap/>
            <w:hideMark/>
          </w:tcPr>
          <w:p w14:paraId="1A437AEA" w14:textId="77777777" w:rsidR="000708F4" w:rsidRPr="00826F82" w:rsidRDefault="000708F4" w:rsidP="00C907B9">
            <w:pPr>
              <w:rPr>
                <w:rFonts w:ascii="Arial" w:hAnsi="Arial" w:cs="Arial"/>
                <w:lang w:val="pt-BR" w:eastAsia="en-GB"/>
              </w:rPr>
            </w:pPr>
            <w:r w:rsidRPr="00826F82">
              <w:rPr>
                <w:rFonts w:ascii="Arial" w:hAnsi="Arial" w:cs="Arial"/>
                <w:lang w:val="pt-BR" w:eastAsia="en-GB"/>
              </w:rPr>
              <w:t>Bandeira, M; Giovanela, M; Roesch-Ely, M; Devine, DM; Crespo, JD</w:t>
            </w:r>
          </w:p>
        </w:tc>
        <w:tc>
          <w:tcPr>
            <w:tcW w:w="1584" w:type="dxa"/>
            <w:noWrap/>
            <w:hideMark/>
          </w:tcPr>
          <w:p w14:paraId="29CF2D0A" w14:textId="77777777" w:rsidR="000708F4" w:rsidRPr="00826F82" w:rsidRDefault="000708F4" w:rsidP="00C907B9">
            <w:pPr>
              <w:rPr>
                <w:rFonts w:ascii="Arial" w:hAnsi="Arial" w:cs="Arial"/>
                <w:lang w:eastAsia="en-GB"/>
              </w:rPr>
            </w:pPr>
            <w:r w:rsidRPr="00826F82">
              <w:rPr>
                <w:rFonts w:ascii="Arial" w:hAnsi="Arial" w:cs="Arial"/>
                <w:lang w:eastAsia="en-GB"/>
              </w:rPr>
              <w:t>Green synthesis of zinc oxide nanoparticles: A review of the synthesis methodology and mechanism of formation</w:t>
            </w:r>
          </w:p>
        </w:tc>
        <w:tc>
          <w:tcPr>
            <w:tcW w:w="1321" w:type="dxa"/>
            <w:noWrap/>
            <w:hideMark/>
          </w:tcPr>
          <w:p w14:paraId="0BFF9DCC" w14:textId="77777777" w:rsidR="000708F4" w:rsidRPr="00826F82" w:rsidRDefault="000708F4" w:rsidP="00C907B9">
            <w:pPr>
              <w:rPr>
                <w:rFonts w:ascii="Arial" w:hAnsi="Arial" w:cs="Arial"/>
                <w:lang w:eastAsia="en-GB"/>
              </w:rPr>
            </w:pPr>
            <w:r w:rsidRPr="00826F82">
              <w:rPr>
                <w:rFonts w:ascii="Arial" w:hAnsi="Arial" w:cs="Arial"/>
                <w:lang w:eastAsia="en-GB"/>
              </w:rPr>
              <w:t>SUSTAINABLE CHEMISTRY AND PHARMACY</w:t>
            </w:r>
          </w:p>
        </w:tc>
        <w:tc>
          <w:tcPr>
            <w:tcW w:w="1654" w:type="dxa"/>
            <w:noWrap/>
            <w:hideMark/>
          </w:tcPr>
          <w:p w14:paraId="68554152" w14:textId="77777777" w:rsidR="000708F4" w:rsidRPr="00826F82" w:rsidRDefault="000708F4" w:rsidP="00C907B9">
            <w:pPr>
              <w:rPr>
                <w:rFonts w:ascii="Arial" w:hAnsi="Arial" w:cs="Arial"/>
                <w:lang w:eastAsia="en-GB"/>
              </w:rPr>
            </w:pPr>
            <w:r w:rsidRPr="00826F82">
              <w:rPr>
                <w:rFonts w:ascii="Arial" w:hAnsi="Arial" w:cs="Arial"/>
                <w:lang w:eastAsia="en-GB"/>
              </w:rPr>
              <w:t>2020</w:t>
            </w:r>
          </w:p>
        </w:tc>
        <w:tc>
          <w:tcPr>
            <w:tcW w:w="3165" w:type="dxa"/>
            <w:noWrap/>
            <w:hideMark/>
          </w:tcPr>
          <w:p w14:paraId="29B7D90E" w14:textId="77777777" w:rsidR="000708F4" w:rsidRPr="00826F82" w:rsidRDefault="000708F4" w:rsidP="00C907B9">
            <w:pPr>
              <w:rPr>
                <w:rFonts w:ascii="Arial" w:hAnsi="Arial" w:cs="Arial"/>
                <w:lang w:eastAsia="en-GB"/>
              </w:rPr>
            </w:pPr>
            <w:r w:rsidRPr="00826F82">
              <w:rPr>
                <w:rFonts w:ascii="Arial" w:hAnsi="Arial" w:cs="Arial"/>
                <w:lang w:eastAsia="en-GB"/>
              </w:rPr>
              <w:t>10.1016/j.scp.2020.100223</w:t>
            </w:r>
          </w:p>
        </w:tc>
      </w:tr>
      <w:tr w:rsidR="000708F4" w:rsidRPr="00826F82" w14:paraId="29EADE9F" w14:textId="77777777" w:rsidTr="00C907B9">
        <w:trPr>
          <w:trHeight w:val="260"/>
        </w:trPr>
        <w:tc>
          <w:tcPr>
            <w:tcW w:w="1626" w:type="dxa"/>
            <w:noWrap/>
            <w:hideMark/>
          </w:tcPr>
          <w:p w14:paraId="0B1B80A5" w14:textId="77777777" w:rsidR="000708F4" w:rsidRPr="00826F82" w:rsidRDefault="000708F4" w:rsidP="00C907B9">
            <w:pPr>
              <w:rPr>
                <w:rFonts w:ascii="Arial" w:hAnsi="Arial" w:cs="Arial"/>
                <w:lang w:eastAsia="en-GB"/>
              </w:rPr>
            </w:pPr>
            <w:r w:rsidRPr="00826F82">
              <w:rPr>
                <w:rFonts w:ascii="Arial" w:hAnsi="Arial" w:cs="Arial"/>
                <w:lang w:eastAsia="en-GB"/>
              </w:rPr>
              <w:t>Mesoudi, A; Thornton, A</w:t>
            </w:r>
          </w:p>
        </w:tc>
        <w:tc>
          <w:tcPr>
            <w:tcW w:w="1584" w:type="dxa"/>
            <w:noWrap/>
            <w:hideMark/>
          </w:tcPr>
          <w:p w14:paraId="3922E8D9" w14:textId="77777777" w:rsidR="000708F4" w:rsidRPr="00826F82" w:rsidRDefault="000708F4" w:rsidP="00C907B9">
            <w:pPr>
              <w:rPr>
                <w:rFonts w:ascii="Arial" w:hAnsi="Arial" w:cs="Arial"/>
                <w:lang w:eastAsia="en-GB"/>
              </w:rPr>
            </w:pPr>
            <w:r w:rsidRPr="00826F82">
              <w:rPr>
                <w:rFonts w:ascii="Arial" w:hAnsi="Arial" w:cs="Arial"/>
                <w:lang w:eastAsia="en-GB"/>
              </w:rPr>
              <w:t>What is cumulative cultural evolution?</w:t>
            </w:r>
          </w:p>
        </w:tc>
        <w:tc>
          <w:tcPr>
            <w:tcW w:w="1321" w:type="dxa"/>
            <w:noWrap/>
            <w:hideMark/>
          </w:tcPr>
          <w:p w14:paraId="0B4B9B6F" w14:textId="77777777" w:rsidR="000708F4" w:rsidRPr="00826F82" w:rsidRDefault="000708F4" w:rsidP="00C907B9">
            <w:pPr>
              <w:rPr>
                <w:rFonts w:ascii="Arial" w:hAnsi="Arial" w:cs="Arial"/>
                <w:lang w:eastAsia="en-GB"/>
              </w:rPr>
            </w:pPr>
            <w:r w:rsidRPr="00826F82">
              <w:rPr>
                <w:rFonts w:ascii="Arial" w:hAnsi="Arial" w:cs="Arial"/>
                <w:lang w:eastAsia="en-GB"/>
              </w:rPr>
              <w:t>PROCEEDINGS OF THE ROYAL SOCIETY B-BIOLOGICAL SCIENCES</w:t>
            </w:r>
          </w:p>
        </w:tc>
        <w:tc>
          <w:tcPr>
            <w:tcW w:w="1654" w:type="dxa"/>
            <w:noWrap/>
            <w:hideMark/>
          </w:tcPr>
          <w:p w14:paraId="6E96B98D" w14:textId="77777777" w:rsidR="000708F4" w:rsidRPr="00826F82" w:rsidRDefault="000708F4" w:rsidP="00C907B9">
            <w:pPr>
              <w:rPr>
                <w:rFonts w:ascii="Arial" w:hAnsi="Arial" w:cs="Arial"/>
                <w:lang w:eastAsia="en-GB"/>
              </w:rPr>
            </w:pPr>
            <w:r w:rsidRPr="00826F82">
              <w:rPr>
                <w:rFonts w:ascii="Arial" w:hAnsi="Arial" w:cs="Arial"/>
                <w:lang w:eastAsia="en-GB"/>
              </w:rPr>
              <w:t>2018</w:t>
            </w:r>
          </w:p>
        </w:tc>
        <w:tc>
          <w:tcPr>
            <w:tcW w:w="3165" w:type="dxa"/>
            <w:noWrap/>
            <w:hideMark/>
          </w:tcPr>
          <w:p w14:paraId="27595A53" w14:textId="77777777" w:rsidR="000708F4" w:rsidRPr="00826F82" w:rsidRDefault="000708F4" w:rsidP="00C907B9">
            <w:pPr>
              <w:rPr>
                <w:rFonts w:ascii="Arial" w:hAnsi="Arial" w:cs="Arial"/>
                <w:lang w:eastAsia="en-GB"/>
              </w:rPr>
            </w:pPr>
            <w:r w:rsidRPr="00826F82">
              <w:rPr>
                <w:rFonts w:ascii="Arial" w:hAnsi="Arial" w:cs="Arial"/>
                <w:lang w:eastAsia="en-GB"/>
              </w:rPr>
              <w:t>10.1098/rspb.2018.0712</w:t>
            </w:r>
          </w:p>
        </w:tc>
      </w:tr>
      <w:tr w:rsidR="000708F4" w:rsidRPr="00826F82" w14:paraId="0BB3C782" w14:textId="77777777" w:rsidTr="00C907B9">
        <w:trPr>
          <w:trHeight w:val="260"/>
        </w:trPr>
        <w:tc>
          <w:tcPr>
            <w:tcW w:w="1626" w:type="dxa"/>
            <w:noWrap/>
            <w:hideMark/>
          </w:tcPr>
          <w:p w14:paraId="326B43A4" w14:textId="77777777" w:rsidR="000708F4" w:rsidRPr="00826F82" w:rsidRDefault="000708F4" w:rsidP="00C907B9">
            <w:pPr>
              <w:rPr>
                <w:rFonts w:ascii="Arial" w:hAnsi="Arial" w:cs="Arial"/>
                <w:lang w:eastAsia="en-GB"/>
              </w:rPr>
            </w:pPr>
            <w:r w:rsidRPr="00826F82">
              <w:rPr>
                <w:rFonts w:ascii="Arial" w:hAnsi="Arial" w:cs="Arial"/>
                <w:lang w:eastAsia="en-GB"/>
              </w:rPr>
              <w:t>Hardesty, BD; Harari, J; Isobe, A; Lebreton, L; Maximenko, N; Potemra, J; van Sebille, E; Vethaak, AD; Wilcox, C</w:t>
            </w:r>
          </w:p>
        </w:tc>
        <w:tc>
          <w:tcPr>
            <w:tcW w:w="1584" w:type="dxa"/>
            <w:noWrap/>
            <w:hideMark/>
          </w:tcPr>
          <w:p w14:paraId="580EC82A" w14:textId="77777777" w:rsidR="000708F4" w:rsidRPr="00826F82" w:rsidRDefault="000708F4" w:rsidP="00C907B9">
            <w:pPr>
              <w:rPr>
                <w:rFonts w:ascii="Arial" w:hAnsi="Arial" w:cs="Arial"/>
                <w:lang w:eastAsia="en-GB"/>
              </w:rPr>
            </w:pPr>
            <w:r w:rsidRPr="00826F82">
              <w:rPr>
                <w:rFonts w:ascii="Arial" w:hAnsi="Arial" w:cs="Arial"/>
                <w:lang w:eastAsia="en-GB"/>
              </w:rPr>
              <w:t>Using Numerical Model Simulations to Improve the Understanding of Micro-plastic Distribution and Pathways in the Marine Environment</w:t>
            </w:r>
          </w:p>
        </w:tc>
        <w:tc>
          <w:tcPr>
            <w:tcW w:w="1321" w:type="dxa"/>
            <w:noWrap/>
            <w:hideMark/>
          </w:tcPr>
          <w:p w14:paraId="4A21C814" w14:textId="77777777" w:rsidR="000708F4" w:rsidRPr="00826F82" w:rsidRDefault="000708F4" w:rsidP="00C907B9">
            <w:pPr>
              <w:rPr>
                <w:rFonts w:ascii="Arial" w:hAnsi="Arial" w:cs="Arial"/>
                <w:lang w:eastAsia="en-GB"/>
              </w:rPr>
            </w:pPr>
            <w:r w:rsidRPr="00826F82">
              <w:rPr>
                <w:rFonts w:ascii="Arial" w:hAnsi="Arial" w:cs="Arial"/>
                <w:lang w:eastAsia="en-GB"/>
              </w:rPr>
              <w:t>FRONTIERS IN MARINE SCIENCE</w:t>
            </w:r>
          </w:p>
        </w:tc>
        <w:tc>
          <w:tcPr>
            <w:tcW w:w="1654" w:type="dxa"/>
            <w:noWrap/>
            <w:hideMark/>
          </w:tcPr>
          <w:p w14:paraId="0D05726C" w14:textId="77777777" w:rsidR="000708F4" w:rsidRPr="00826F82" w:rsidRDefault="000708F4" w:rsidP="00C907B9">
            <w:pPr>
              <w:rPr>
                <w:rFonts w:ascii="Arial" w:hAnsi="Arial" w:cs="Arial"/>
                <w:lang w:eastAsia="en-GB"/>
              </w:rPr>
            </w:pPr>
            <w:r w:rsidRPr="00826F82">
              <w:rPr>
                <w:rFonts w:ascii="Arial" w:hAnsi="Arial" w:cs="Arial"/>
                <w:lang w:eastAsia="en-GB"/>
              </w:rPr>
              <w:t>2017</w:t>
            </w:r>
          </w:p>
        </w:tc>
        <w:tc>
          <w:tcPr>
            <w:tcW w:w="3165" w:type="dxa"/>
            <w:noWrap/>
            <w:hideMark/>
          </w:tcPr>
          <w:p w14:paraId="250353D5" w14:textId="77777777" w:rsidR="000708F4" w:rsidRPr="00826F82" w:rsidRDefault="000708F4" w:rsidP="00C907B9">
            <w:pPr>
              <w:rPr>
                <w:rFonts w:ascii="Arial" w:hAnsi="Arial" w:cs="Arial"/>
                <w:lang w:eastAsia="en-GB"/>
              </w:rPr>
            </w:pPr>
            <w:r w:rsidRPr="00826F82">
              <w:rPr>
                <w:rFonts w:ascii="Arial" w:hAnsi="Arial" w:cs="Arial"/>
                <w:lang w:eastAsia="en-GB"/>
              </w:rPr>
              <w:t>10.3389/fmars.2017.00030</w:t>
            </w:r>
          </w:p>
        </w:tc>
      </w:tr>
      <w:tr w:rsidR="000708F4" w:rsidRPr="00826F82" w14:paraId="43B2CE08" w14:textId="77777777" w:rsidTr="00C907B9">
        <w:trPr>
          <w:trHeight w:val="260"/>
        </w:trPr>
        <w:tc>
          <w:tcPr>
            <w:tcW w:w="1626" w:type="dxa"/>
            <w:noWrap/>
            <w:hideMark/>
          </w:tcPr>
          <w:p w14:paraId="0AF97164" w14:textId="77777777" w:rsidR="000708F4" w:rsidRPr="00826F82" w:rsidRDefault="000708F4" w:rsidP="00C907B9">
            <w:pPr>
              <w:rPr>
                <w:rFonts w:ascii="Arial" w:hAnsi="Arial" w:cs="Arial"/>
                <w:lang w:eastAsia="en-GB"/>
              </w:rPr>
            </w:pPr>
            <w:r w:rsidRPr="00826F82">
              <w:rPr>
                <w:rFonts w:ascii="Arial" w:hAnsi="Arial" w:cs="Arial"/>
                <w:lang w:eastAsia="en-GB"/>
              </w:rPr>
              <w:t>Wohl, E; Lane, SN; Wilcox, AC</w:t>
            </w:r>
          </w:p>
        </w:tc>
        <w:tc>
          <w:tcPr>
            <w:tcW w:w="1584" w:type="dxa"/>
            <w:noWrap/>
            <w:hideMark/>
          </w:tcPr>
          <w:p w14:paraId="1E7FAE6C" w14:textId="77777777" w:rsidR="000708F4" w:rsidRPr="00826F82" w:rsidRDefault="000708F4" w:rsidP="00C907B9">
            <w:pPr>
              <w:rPr>
                <w:rFonts w:ascii="Arial" w:hAnsi="Arial" w:cs="Arial"/>
                <w:lang w:eastAsia="en-GB"/>
              </w:rPr>
            </w:pPr>
            <w:r w:rsidRPr="00826F82">
              <w:rPr>
                <w:rFonts w:ascii="Arial" w:hAnsi="Arial" w:cs="Arial"/>
                <w:lang w:eastAsia="en-GB"/>
              </w:rPr>
              <w:t>The science and practice of river restoration</w:t>
            </w:r>
          </w:p>
        </w:tc>
        <w:tc>
          <w:tcPr>
            <w:tcW w:w="1321" w:type="dxa"/>
            <w:noWrap/>
            <w:hideMark/>
          </w:tcPr>
          <w:p w14:paraId="23531557" w14:textId="77777777" w:rsidR="000708F4" w:rsidRPr="00826F82" w:rsidRDefault="000708F4" w:rsidP="00C907B9">
            <w:pPr>
              <w:rPr>
                <w:rFonts w:ascii="Arial" w:hAnsi="Arial" w:cs="Arial"/>
                <w:lang w:eastAsia="en-GB"/>
              </w:rPr>
            </w:pPr>
            <w:r w:rsidRPr="00826F82">
              <w:rPr>
                <w:rFonts w:ascii="Arial" w:hAnsi="Arial" w:cs="Arial"/>
                <w:lang w:eastAsia="en-GB"/>
              </w:rPr>
              <w:t>WATER RESOURCES RESEARCH</w:t>
            </w:r>
          </w:p>
        </w:tc>
        <w:tc>
          <w:tcPr>
            <w:tcW w:w="1654" w:type="dxa"/>
            <w:noWrap/>
            <w:hideMark/>
          </w:tcPr>
          <w:p w14:paraId="4566759C" w14:textId="77777777" w:rsidR="000708F4" w:rsidRPr="00826F82" w:rsidRDefault="000708F4" w:rsidP="00C907B9">
            <w:pPr>
              <w:rPr>
                <w:rFonts w:ascii="Arial" w:hAnsi="Arial" w:cs="Arial"/>
                <w:lang w:eastAsia="en-GB"/>
              </w:rPr>
            </w:pPr>
            <w:r w:rsidRPr="00826F82">
              <w:rPr>
                <w:rFonts w:ascii="Arial" w:hAnsi="Arial" w:cs="Arial"/>
                <w:lang w:eastAsia="en-GB"/>
              </w:rPr>
              <w:t>2015</w:t>
            </w:r>
          </w:p>
        </w:tc>
        <w:tc>
          <w:tcPr>
            <w:tcW w:w="3165" w:type="dxa"/>
            <w:noWrap/>
            <w:hideMark/>
          </w:tcPr>
          <w:p w14:paraId="06BAB4B2" w14:textId="77777777" w:rsidR="000708F4" w:rsidRPr="00826F82" w:rsidRDefault="000708F4" w:rsidP="00C907B9">
            <w:pPr>
              <w:rPr>
                <w:rFonts w:ascii="Arial" w:hAnsi="Arial" w:cs="Arial"/>
                <w:lang w:eastAsia="en-GB"/>
              </w:rPr>
            </w:pPr>
            <w:r w:rsidRPr="00826F82">
              <w:rPr>
                <w:rFonts w:ascii="Arial" w:hAnsi="Arial" w:cs="Arial"/>
                <w:lang w:eastAsia="en-GB"/>
              </w:rPr>
              <w:t>10.1002/2014WR016874</w:t>
            </w:r>
          </w:p>
        </w:tc>
      </w:tr>
      <w:tr w:rsidR="000708F4" w:rsidRPr="00826F82" w14:paraId="150C8427" w14:textId="77777777" w:rsidTr="00C907B9">
        <w:trPr>
          <w:trHeight w:val="260"/>
        </w:trPr>
        <w:tc>
          <w:tcPr>
            <w:tcW w:w="1626" w:type="dxa"/>
            <w:noWrap/>
            <w:hideMark/>
          </w:tcPr>
          <w:p w14:paraId="3D96D9AE" w14:textId="77777777" w:rsidR="000708F4" w:rsidRPr="00826F82" w:rsidRDefault="000708F4" w:rsidP="00C907B9">
            <w:pPr>
              <w:rPr>
                <w:rFonts w:ascii="Arial" w:hAnsi="Arial" w:cs="Arial"/>
                <w:lang w:eastAsia="en-GB"/>
              </w:rPr>
            </w:pPr>
            <w:r w:rsidRPr="00826F82">
              <w:rPr>
                <w:rFonts w:ascii="Arial" w:hAnsi="Arial" w:cs="Arial"/>
                <w:lang w:eastAsia="en-GB"/>
              </w:rPr>
              <w:t>Ahmad, M; Rajapaksha, AU; Lim, JE; Zhang, M; Bolan, N; Mohan, D; Vithanage, M; Lee, SS; Ok, YS</w:t>
            </w:r>
          </w:p>
        </w:tc>
        <w:tc>
          <w:tcPr>
            <w:tcW w:w="1584" w:type="dxa"/>
            <w:noWrap/>
            <w:hideMark/>
          </w:tcPr>
          <w:p w14:paraId="5F29BAB5" w14:textId="77777777" w:rsidR="000708F4" w:rsidRPr="00826F82" w:rsidRDefault="000708F4" w:rsidP="00C907B9">
            <w:pPr>
              <w:rPr>
                <w:rFonts w:ascii="Arial" w:hAnsi="Arial" w:cs="Arial"/>
                <w:lang w:eastAsia="en-GB"/>
              </w:rPr>
            </w:pPr>
            <w:r w:rsidRPr="00826F82">
              <w:rPr>
                <w:rFonts w:ascii="Arial" w:hAnsi="Arial" w:cs="Arial"/>
                <w:lang w:eastAsia="en-GB"/>
              </w:rPr>
              <w:t>Biochar as a sorbent for contaminant management in soil and water: A review</w:t>
            </w:r>
          </w:p>
        </w:tc>
        <w:tc>
          <w:tcPr>
            <w:tcW w:w="1321" w:type="dxa"/>
            <w:noWrap/>
            <w:hideMark/>
          </w:tcPr>
          <w:p w14:paraId="5EEC8B11" w14:textId="77777777" w:rsidR="000708F4" w:rsidRPr="00826F82" w:rsidRDefault="000708F4" w:rsidP="00C907B9">
            <w:pPr>
              <w:rPr>
                <w:rFonts w:ascii="Arial" w:hAnsi="Arial" w:cs="Arial"/>
                <w:lang w:eastAsia="en-GB"/>
              </w:rPr>
            </w:pPr>
            <w:r w:rsidRPr="00826F82">
              <w:rPr>
                <w:rFonts w:ascii="Arial" w:hAnsi="Arial" w:cs="Arial"/>
                <w:lang w:eastAsia="en-GB"/>
              </w:rPr>
              <w:t>CHEMOSPHERE</w:t>
            </w:r>
          </w:p>
        </w:tc>
        <w:tc>
          <w:tcPr>
            <w:tcW w:w="1654" w:type="dxa"/>
            <w:noWrap/>
            <w:hideMark/>
          </w:tcPr>
          <w:p w14:paraId="339FF8CC" w14:textId="77777777" w:rsidR="000708F4" w:rsidRPr="00826F82" w:rsidRDefault="000708F4" w:rsidP="00C907B9">
            <w:pPr>
              <w:rPr>
                <w:rFonts w:ascii="Arial" w:hAnsi="Arial" w:cs="Arial"/>
                <w:lang w:eastAsia="en-GB"/>
              </w:rPr>
            </w:pPr>
            <w:r w:rsidRPr="00826F82">
              <w:rPr>
                <w:rFonts w:ascii="Arial" w:hAnsi="Arial" w:cs="Arial"/>
                <w:lang w:eastAsia="en-GB"/>
              </w:rPr>
              <w:t>2014</w:t>
            </w:r>
          </w:p>
        </w:tc>
        <w:tc>
          <w:tcPr>
            <w:tcW w:w="3165" w:type="dxa"/>
            <w:noWrap/>
            <w:hideMark/>
          </w:tcPr>
          <w:p w14:paraId="1B1879FC" w14:textId="77777777" w:rsidR="000708F4" w:rsidRPr="00826F82" w:rsidRDefault="000708F4" w:rsidP="00C907B9">
            <w:pPr>
              <w:rPr>
                <w:rFonts w:ascii="Arial" w:hAnsi="Arial" w:cs="Arial"/>
                <w:lang w:eastAsia="en-GB"/>
              </w:rPr>
            </w:pPr>
            <w:r w:rsidRPr="00826F82">
              <w:rPr>
                <w:rFonts w:ascii="Arial" w:hAnsi="Arial" w:cs="Arial"/>
                <w:lang w:eastAsia="en-GB"/>
              </w:rPr>
              <w:t>10.1016/j.chemosphere.2013.10.071</w:t>
            </w:r>
          </w:p>
        </w:tc>
      </w:tr>
      <w:tr w:rsidR="000708F4" w:rsidRPr="00826F82" w14:paraId="6592FA59" w14:textId="77777777" w:rsidTr="00C907B9">
        <w:trPr>
          <w:trHeight w:val="260"/>
        </w:trPr>
        <w:tc>
          <w:tcPr>
            <w:tcW w:w="1626" w:type="dxa"/>
            <w:noWrap/>
            <w:hideMark/>
          </w:tcPr>
          <w:p w14:paraId="1C368A36" w14:textId="77777777" w:rsidR="000708F4" w:rsidRPr="00826F82" w:rsidRDefault="000708F4" w:rsidP="00C907B9">
            <w:pPr>
              <w:rPr>
                <w:rFonts w:ascii="Arial" w:hAnsi="Arial" w:cs="Arial"/>
                <w:lang w:eastAsia="en-GB"/>
              </w:rPr>
            </w:pPr>
            <w:r w:rsidRPr="00826F82">
              <w:rPr>
                <w:rFonts w:ascii="Arial" w:hAnsi="Arial" w:cs="Arial"/>
                <w:lang w:eastAsia="en-GB"/>
              </w:rPr>
              <w:lastRenderedPageBreak/>
              <w:t>Engler, RE</w:t>
            </w:r>
          </w:p>
        </w:tc>
        <w:tc>
          <w:tcPr>
            <w:tcW w:w="1584" w:type="dxa"/>
            <w:noWrap/>
            <w:hideMark/>
          </w:tcPr>
          <w:p w14:paraId="7360FC60" w14:textId="77777777" w:rsidR="000708F4" w:rsidRPr="00826F82" w:rsidRDefault="000708F4" w:rsidP="00C907B9">
            <w:pPr>
              <w:rPr>
                <w:rFonts w:ascii="Arial" w:hAnsi="Arial" w:cs="Arial"/>
                <w:lang w:eastAsia="en-GB"/>
              </w:rPr>
            </w:pPr>
            <w:r w:rsidRPr="00826F82">
              <w:rPr>
                <w:rFonts w:ascii="Arial" w:hAnsi="Arial" w:cs="Arial"/>
                <w:lang w:eastAsia="en-GB"/>
              </w:rPr>
              <w:t>The Complex Interaction between Marine Debris and Toxic Chemicals in the Ocean</w:t>
            </w:r>
          </w:p>
        </w:tc>
        <w:tc>
          <w:tcPr>
            <w:tcW w:w="1321" w:type="dxa"/>
            <w:noWrap/>
            <w:hideMark/>
          </w:tcPr>
          <w:p w14:paraId="6ABEE901" w14:textId="77777777" w:rsidR="000708F4" w:rsidRPr="00826F82" w:rsidRDefault="000708F4" w:rsidP="00C907B9">
            <w:pPr>
              <w:rPr>
                <w:rFonts w:ascii="Arial" w:hAnsi="Arial" w:cs="Arial"/>
                <w:lang w:eastAsia="en-GB"/>
              </w:rPr>
            </w:pPr>
            <w:r w:rsidRPr="00826F82">
              <w:rPr>
                <w:rFonts w:ascii="Arial" w:hAnsi="Arial" w:cs="Arial"/>
                <w:lang w:eastAsia="en-GB"/>
              </w:rPr>
              <w:t>ENVIRONMENTAL SCIENCE &amp; TECHNOLOGY</w:t>
            </w:r>
          </w:p>
        </w:tc>
        <w:tc>
          <w:tcPr>
            <w:tcW w:w="1654" w:type="dxa"/>
            <w:noWrap/>
            <w:hideMark/>
          </w:tcPr>
          <w:p w14:paraId="38FDCE90" w14:textId="77777777" w:rsidR="000708F4" w:rsidRPr="00826F82" w:rsidRDefault="000708F4" w:rsidP="00C907B9">
            <w:pPr>
              <w:rPr>
                <w:rFonts w:ascii="Arial" w:hAnsi="Arial" w:cs="Arial"/>
                <w:lang w:eastAsia="en-GB"/>
              </w:rPr>
            </w:pPr>
            <w:r w:rsidRPr="00826F82">
              <w:rPr>
                <w:rFonts w:ascii="Arial" w:hAnsi="Arial" w:cs="Arial"/>
                <w:lang w:eastAsia="en-GB"/>
              </w:rPr>
              <w:t>2012</w:t>
            </w:r>
          </w:p>
        </w:tc>
        <w:tc>
          <w:tcPr>
            <w:tcW w:w="3165" w:type="dxa"/>
            <w:noWrap/>
            <w:hideMark/>
          </w:tcPr>
          <w:p w14:paraId="7BEA462C" w14:textId="77777777" w:rsidR="000708F4" w:rsidRPr="00826F82" w:rsidRDefault="000708F4" w:rsidP="00C907B9">
            <w:pPr>
              <w:rPr>
                <w:rFonts w:ascii="Arial" w:hAnsi="Arial" w:cs="Arial"/>
                <w:lang w:eastAsia="en-GB"/>
              </w:rPr>
            </w:pPr>
            <w:r w:rsidRPr="00826F82">
              <w:rPr>
                <w:rFonts w:ascii="Arial" w:hAnsi="Arial" w:cs="Arial"/>
                <w:lang w:eastAsia="en-GB"/>
              </w:rPr>
              <w:t>10.1021/es3027105</w:t>
            </w:r>
          </w:p>
        </w:tc>
      </w:tr>
      <w:tr w:rsidR="000708F4" w:rsidRPr="00826F82" w14:paraId="54C30D40" w14:textId="77777777" w:rsidTr="00C907B9">
        <w:trPr>
          <w:trHeight w:val="260"/>
        </w:trPr>
        <w:tc>
          <w:tcPr>
            <w:tcW w:w="1626" w:type="dxa"/>
            <w:noWrap/>
            <w:hideMark/>
          </w:tcPr>
          <w:p w14:paraId="529B059E" w14:textId="77777777" w:rsidR="000708F4" w:rsidRPr="00826F82" w:rsidRDefault="000708F4" w:rsidP="00C907B9">
            <w:pPr>
              <w:rPr>
                <w:rFonts w:ascii="Arial" w:hAnsi="Arial" w:cs="Arial"/>
                <w:lang w:val="fi-FI" w:eastAsia="en-GB"/>
              </w:rPr>
            </w:pPr>
            <w:r w:rsidRPr="00826F82">
              <w:rPr>
                <w:rFonts w:ascii="Arial" w:hAnsi="Arial" w:cs="Arial"/>
                <w:lang w:val="fi-FI" w:eastAsia="en-GB"/>
              </w:rPr>
              <w:t>Kim, KH; Kabir, E; Jahan, SA</w:t>
            </w:r>
          </w:p>
        </w:tc>
        <w:tc>
          <w:tcPr>
            <w:tcW w:w="1584" w:type="dxa"/>
            <w:noWrap/>
            <w:hideMark/>
          </w:tcPr>
          <w:p w14:paraId="20335DB6" w14:textId="77777777" w:rsidR="000708F4" w:rsidRPr="00826F82" w:rsidRDefault="000708F4" w:rsidP="00C907B9">
            <w:pPr>
              <w:rPr>
                <w:rFonts w:ascii="Arial" w:hAnsi="Arial" w:cs="Arial"/>
                <w:lang w:eastAsia="en-GB"/>
              </w:rPr>
            </w:pPr>
            <w:r w:rsidRPr="00826F82">
              <w:rPr>
                <w:rFonts w:ascii="Arial" w:hAnsi="Arial" w:cs="Arial"/>
                <w:lang w:eastAsia="en-GB"/>
              </w:rPr>
              <w:t>Exposure to pesticides and the associated human health effects</w:t>
            </w:r>
          </w:p>
        </w:tc>
        <w:tc>
          <w:tcPr>
            <w:tcW w:w="1321" w:type="dxa"/>
            <w:noWrap/>
            <w:hideMark/>
          </w:tcPr>
          <w:p w14:paraId="6D9EC464" w14:textId="77777777" w:rsidR="000708F4" w:rsidRPr="00826F82" w:rsidRDefault="000708F4" w:rsidP="00C907B9">
            <w:pPr>
              <w:rPr>
                <w:rFonts w:ascii="Arial" w:hAnsi="Arial" w:cs="Arial"/>
                <w:lang w:eastAsia="en-GB"/>
              </w:rPr>
            </w:pPr>
            <w:r w:rsidRPr="00826F82">
              <w:rPr>
                <w:rFonts w:ascii="Arial" w:hAnsi="Arial" w:cs="Arial"/>
                <w:lang w:eastAsia="en-GB"/>
              </w:rPr>
              <w:t>SCIENCE OF THE TOTAL ENVIRONMENT</w:t>
            </w:r>
          </w:p>
        </w:tc>
        <w:tc>
          <w:tcPr>
            <w:tcW w:w="1654" w:type="dxa"/>
            <w:noWrap/>
            <w:hideMark/>
          </w:tcPr>
          <w:p w14:paraId="7EE10FC9" w14:textId="77777777" w:rsidR="000708F4" w:rsidRPr="00826F82" w:rsidRDefault="000708F4" w:rsidP="00C907B9">
            <w:pPr>
              <w:rPr>
                <w:rFonts w:ascii="Arial" w:hAnsi="Arial" w:cs="Arial"/>
                <w:lang w:eastAsia="en-GB"/>
              </w:rPr>
            </w:pPr>
            <w:r w:rsidRPr="00826F82">
              <w:rPr>
                <w:rFonts w:ascii="Arial" w:hAnsi="Arial" w:cs="Arial"/>
                <w:lang w:eastAsia="en-GB"/>
              </w:rPr>
              <w:t>2017</w:t>
            </w:r>
          </w:p>
        </w:tc>
        <w:tc>
          <w:tcPr>
            <w:tcW w:w="3165" w:type="dxa"/>
            <w:noWrap/>
            <w:hideMark/>
          </w:tcPr>
          <w:p w14:paraId="1B277BBF" w14:textId="77777777" w:rsidR="000708F4" w:rsidRPr="00826F82" w:rsidRDefault="000708F4" w:rsidP="00C907B9">
            <w:pPr>
              <w:rPr>
                <w:rFonts w:ascii="Arial" w:hAnsi="Arial" w:cs="Arial"/>
                <w:lang w:eastAsia="en-GB"/>
              </w:rPr>
            </w:pPr>
            <w:r w:rsidRPr="00826F82">
              <w:rPr>
                <w:rFonts w:ascii="Arial" w:hAnsi="Arial" w:cs="Arial"/>
                <w:lang w:eastAsia="en-GB"/>
              </w:rPr>
              <w:t>10.1016/j.scitotenv.2016.09.009</w:t>
            </w:r>
          </w:p>
        </w:tc>
      </w:tr>
      <w:tr w:rsidR="000708F4" w:rsidRPr="00826F82" w14:paraId="0C84DE4F" w14:textId="77777777" w:rsidTr="00C907B9">
        <w:trPr>
          <w:trHeight w:val="260"/>
        </w:trPr>
        <w:tc>
          <w:tcPr>
            <w:tcW w:w="1626" w:type="dxa"/>
            <w:noWrap/>
            <w:hideMark/>
          </w:tcPr>
          <w:p w14:paraId="59E0394C" w14:textId="77777777" w:rsidR="000708F4" w:rsidRPr="00826F82" w:rsidRDefault="000708F4" w:rsidP="00C907B9">
            <w:pPr>
              <w:rPr>
                <w:rFonts w:ascii="Arial" w:hAnsi="Arial" w:cs="Arial"/>
                <w:lang w:eastAsia="en-GB"/>
              </w:rPr>
            </w:pPr>
            <w:r w:rsidRPr="00826F82">
              <w:rPr>
                <w:rFonts w:ascii="Arial" w:hAnsi="Arial" w:cs="Arial"/>
                <w:lang w:eastAsia="en-GB"/>
              </w:rPr>
              <w:t>Prakash, V; Singh, VP; Tripathi, DK; Sharma, S; Corpas, FJ</w:t>
            </w:r>
          </w:p>
        </w:tc>
        <w:tc>
          <w:tcPr>
            <w:tcW w:w="1584" w:type="dxa"/>
            <w:noWrap/>
            <w:hideMark/>
          </w:tcPr>
          <w:p w14:paraId="0A030BC7" w14:textId="77777777" w:rsidR="000708F4" w:rsidRPr="00826F82" w:rsidRDefault="000708F4" w:rsidP="00C907B9">
            <w:pPr>
              <w:rPr>
                <w:rFonts w:ascii="Arial" w:hAnsi="Arial" w:cs="Arial"/>
                <w:lang w:eastAsia="en-GB"/>
              </w:rPr>
            </w:pPr>
            <w:r w:rsidRPr="00826F82">
              <w:rPr>
                <w:rFonts w:ascii="Arial" w:hAnsi="Arial" w:cs="Arial"/>
                <w:lang w:eastAsia="en-GB"/>
              </w:rPr>
              <w:t>Crosstalk between nitric oxide (NO) and abscisic acid (ABA) signalling molecules in higher plants</w:t>
            </w:r>
          </w:p>
        </w:tc>
        <w:tc>
          <w:tcPr>
            <w:tcW w:w="1321" w:type="dxa"/>
            <w:noWrap/>
            <w:hideMark/>
          </w:tcPr>
          <w:p w14:paraId="31E78BBD" w14:textId="77777777" w:rsidR="000708F4" w:rsidRPr="00826F82" w:rsidRDefault="000708F4" w:rsidP="00C907B9">
            <w:pPr>
              <w:rPr>
                <w:rFonts w:ascii="Arial" w:hAnsi="Arial" w:cs="Arial"/>
                <w:lang w:eastAsia="en-GB"/>
              </w:rPr>
            </w:pPr>
            <w:r w:rsidRPr="00826F82">
              <w:rPr>
                <w:rFonts w:ascii="Arial" w:hAnsi="Arial" w:cs="Arial"/>
                <w:lang w:eastAsia="en-GB"/>
              </w:rPr>
              <w:t>ENVIRONMENTAL AND EXPERIMENTAL BOTANY</w:t>
            </w:r>
          </w:p>
        </w:tc>
        <w:tc>
          <w:tcPr>
            <w:tcW w:w="1654" w:type="dxa"/>
            <w:noWrap/>
            <w:hideMark/>
          </w:tcPr>
          <w:p w14:paraId="1AE89F37" w14:textId="77777777" w:rsidR="000708F4" w:rsidRPr="00826F82" w:rsidRDefault="000708F4" w:rsidP="00C907B9">
            <w:pPr>
              <w:rPr>
                <w:rFonts w:ascii="Arial" w:hAnsi="Arial" w:cs="Arial"/>
                <w:lang w:eastAsia="en-GB"/>
              </w:rPr>
            </w:pPr>
            <w:r w:rsidRPr="00826F82">
              <w:rPr>
                <w:rFonts w:ascii="Arial" w:hAnsi="Arial" w:cs="Arial"/>
                <w:lang w:eastAsia="en-GB"/>
              </w:rPr>
              <w:t>2019</w:t>
            </w:r>
          </w:p>
        </w:tc>
        <w:tc>
          <w:tcPr>
            <w:tcW w:w="3165" w:type="dxa"/>
            <w:noWrap/>
            <w:hideMark/>
          </w:tcPr>
          <w:p w14:paraId="6930B461" w14:textId="77777777" w:rsidR="000708F4" w:rsidRPr="00826F82" w:rsidRDefault="000708F4" w:rsidP="00C907B9">
            <w:pPr>
              <w:rPr>
                <w:rFonts w:ascii="Arial" w:hAnsi="Arial" w:cs="Arial"/>
                <w:lang w:eastAsia="en-GB"/>
              </w:rPr>
            </w:pPr>
            <w:r w:rsidRPr="00826F82">
              <w:rPr>
                <w:rFonts w:ascii="Arial" w:hAnsi="Arial" w:cs="Arial"/>
                <w:lang w:eastAsia="en-GB"/>
              </w:rPr>
              <w:t>10.1016/j.envexpbot.2018.10.033</w:t>
            </w:r>
          </w:p>
        </w:tc>
      </w:tr>
      <w:tr w:rsidR="000708F4" w:rsidRPr="00826F82" w14:paraId="2F0F6915" w14:textId="77777777" w:rsidTr="00C907B9">
        <w:trPr>
          <w:trHeight w:val="260"/>
        </w:trPr>
        <w:tc>
          <w:tcPr>
            <w:tcW w:w="1626" w:type="dxa"/>
            <w:noWrap/>
            <w:hideMark/>
          </w:tcPr>
          <w:p w14:paraId="605133D8" w14:textId="77777777" w:rsidR="000708F4" w:rsidRPr="00826F82" w:rsidRDefault="000708F4" w:rsidP="00C907B9">
            <w:pPr>
              <w:rPr>
                <w:rFonts w:ascii="Arial" w:hAnsi="Arial" w:cs="Arial"/>
                <w:lang w:val="pt-BR" w:eastAsia="en-GB"/>
              </w:rPr>
            </w:pPr>
            <w:r w:rsidRPr="00826F82">
              <w:rPr>
                <w:rFonts w:ascii="Arial" w:hAnsi="Arial" w:cs="Arial"/>
                <w:lang w:val="pt-BR" w:eastAsia="en-GB"/>
              </w:rPr>
              <w:t>Baleta, J; Mikulcic, H; Klemes, JJ; Urbaniec, K; Duic, N</w:t>
            </w:r>
          </w:p>
        </w:tc>
        <w:tc>
          <w:tcPr>
            <w:tcW w:w="1584" w:type="dxa"/>
            <w:noWrap/>
            <w:hideMark/>
          </w:tcPr>
          <w:p w14:paraId="263ED9AF" w14:textId="77777777" w:rsidR="000708F4" w:rsidRPr="00826F82" w:rsidRDefault="000708F4" w:rsidP="00C907B9">
            <w:pPr>
              <w:rPr>
                <w:rFonts w:ascii="Arial" w:hAnsi="Arial" w:cs="Arial"/>
                <w:lang w:eastAsia="en-GB"/>
              </w:rPr>
            </w:pPr>
            <w:r w:rsidRPr="00826F82">
              <w:rPr>
                <w:rFonts w:ascii="Arial" w:hAnsi="Arial" w:cs="Arial"/>
                <w:lang w:eastAsia="en-GB"/>
              </w:rPr>
              <w:t>Integration of energy, water and environmental systems for a sustainable development</w:t>
            </w:r>
          </w:p>
        </w:tc>
        <w:tc>
          <w:tcPr>
            <w:tcW w:w="1321" w:type="dxa"/>
            <w:noWrap/>
            <w:hideMark/>
          </w:tcPr>
          <w:p w14:paraId="5431DDD9" w14:textId="77777777" w:rsidR="000708F4" w:rsidRPr="00826F82" w:rsidRDefault="000708F4" w:rsidP="00C907B9">
            <w:pPr>
              <w:rPr>
                <w:rFonts w:ascii="Arial" w:hAnsi="Arial" w:cs="Arial"/>
                <w:lang w:eastAsia="en-GB"/>
              </w:rPr>
            </w:pPr>
            <w:r w:rsidRPr="00826F82">
              <w:rPr>
                <w:rFonts w:ascii="Arial" w:hAnsi="Arial" w:cs="Arial"/>
                <w:lang w:eastAsia="en-GB"/>
              </w:rPr>
              <w:t>JOURNAL OF CLEANER PRODUCTION</w:t>
            </w:r>
          </w:p>
        </w:tc>
        <w:tc>
          <w:tcPr>
            <w:tcW w:w="1654" w:type="dxa"/>
            <w:noWrap/>
            <w:hideMark/>
          </w:tcPr>
          <w:p w14:paraId="1818AE6B" w14:textId="77777777" w:rsidR="000708F4" w:rsidRPr="00826F82" w:rsidRDefault="000708F4" w:rsidP="00C907B9">
            <w:pPr>
              <w:rPr>
                <w:rFonts w:ascii="Arial" w:hAnsi="Arial" w:cs="Arial"/>
                <w:lang w:eastAsia="en-GB"/>
              </w:rPr>
            </w:pPr>
            <w:r w:rsidRPr="00826F82">
              <w:rPr>
                <w:rFonts w:ascii="Arial" w:hAnsi="Arial" w:cs="Arial"/>
                <w:lang w:eastAsia="en-GB"/>
              </w:rPr>
              <w:t>2019</w:t>
            </w:r>
          </w:p>
        </w:tc>
        <w:tc>
          <w:tcPr>
            <w:tcW w:w="3165" w:type="dxa"/>
            <w:noWrap/>
            <w:hideMark/>
          </w:tcPr>
          <w:p w14:paraId="05E7F785" w14:textId="77777777" w:rsidR="000708F4" w:rsidRPr="00826F82" w:rsidRDefault="000708F4" w:rsidP="00C907B9">
            <w:pPr>
              <w:rPr>
                <w:rFonts w:ascii="Arial" w:hAnsi="Arial" w:cs="Arial"/>
                <w:lang w:eastAsia="en-GB"/>
              </w:rPr>
            </w:pPr>
            <w:r w:rsidRPr="00826F82">
              <w:rPr>
                <w:rFonts w:ascii="Arial" w:hAnsi="Arial" w:cs="Arial"/>
                <w:lang w:eastAsia="en-GB"/>
              </w:rPr>
              <w:t>10.1016/j.jclepro.2019.01.035</w:t>
            </w:r>
          </w:p>
        </w:tc>
      </w:tr>
      <w:tr w:rsidR="000708F4" w:rsidRPr="00826F82" w14:paraId="040CDB80" w14:textId="77777777" w:rsidTr="00C907B9">
        <w:trPr>
          <w:trHeight w:val="260"/>
        </w:trPr>
        <w:tc>
          <w:tcPr>
            <w:tcW w:w="1626" w:type="dxa"/>
            <w:noWrap/>
            <w:hideMark/>
          </w:tcPr>
          <w:p w14:paraId="7D3F1435" w14:textId="77777777" w:rsidR="000708F4" w:rsidRPr="00826F82" w:rsidRDefault="000708F4" w:rsidP="00C907B9">
            <w:pPr>
              <w:rPr>
                <w:rFonts w:ascii="Arial" w:hAnsi="Arial" w:cs="Arial"/>
                <w:lang w:eastAsia="en-GB"/>
              </w:rPr>
            </w:pPr>
            <w:r w:rsidRPr="00826F82">
              <w:rPr>
                <w:rFonts w:ascii="Arial" w:hAnsi="Arial" w:cs="Arial"/>
                <w:lang w:eastAsia="en-GB"/>
              </w:rPr>
              <w:t>Yu, XW; Manthiram, A</w:t>
            </w:r>
          </w:p>
        </w:tc>
        <w:tc>
          <w:tcPr>
            <w:tcW w:w="1584" w:type="dxa"/>
            <w:noWrap/>
            <w:hideMark/>
          </w:tcPr>
          <w:p w14:paraId="77F71D54" w14:textId="77777777" w:rsidR="000708F4" w:rsidRPr="00826F82" w:rsidRDefault="000708F4" w:rsidP="00C907B9">
            <w:pPr>
              <w:rPr>
                <w:rFonts w:ascii="Arial" w:hAnsi="Arial" w:cs="Arial"/>
                <w:lang w:eastAsia="en-GB"/>
              </w:rPr>
            </w:pPr>
            <w:r w:rsidRPr="00826F82">
              <w:rPr>
                <w:rFonts w:ascii="Arial" w:hAnsi="Arial" w:cs="Arial"/>
                <w:lang w:eastAsia="en-GB"/>
              </w:rPr>
              <w:t>Electrode-electrolyte interfaces in lithium-based batteries</w:t>
            </w:r>
          </w:p>
        </w:tc>
        <w:tc>
          <w:tcPr>
            <w:tcW w:w="1321" w:type="dxa"/>
            <w:noWrap/>
            <w:hideMark/>
          </w:tcPr>
          <w:p w14:paraId="5E2D04E4" w14:textId="77777777" w:rsidR="000708F4" w:rsidRPr="00826F82" w:rsidRDefault="000708F4" w:rsidP="00C907B9">
            <w:pPr>
              <w:rPr>
                <w:rFonts w:ascii="Arial" w:hAnsi="Arial" w:cs="Arial"/>
                <w:lang w:eastAsia="en-GB"/>
              </w:rPr>
            </w:pPr>
            <w:r w:rsidRPr="00826F82">
              <w:rPr>
                <w:rFonts w:ascii="Arial" w:hAnsi="Arial" w:cs="Arial"/>
                <w:lang w:eastAsia="en-GB"/>
              </w:rPr>
              <w:t>ENERGY &amp; ENVIRONMENTAL SCIENCE</w:t>
            </w:r>
          </w:p>
        </w:tc>
        <w:tc>
          <w:tcPr>
            <w:tcW w:w="1654" w:type="dxa"/>
            <w:noWrap/>
            <w:hideMark/>
          </w:tcPr>
          <w:p w14:paraId="002195E5" w14:textId="77777777" w:rsidR="000708F4" w:rsidRPr="00826F82" w:rsidRDefault="000708F4" w:rsidP="00C907B9">
            <w:pPr>
              <w:rPr>
                <w:rFonts w:ascii="Arial" w:hAnsi="Arial" w:cs="Arial"/>
                <w:lang w:eastAsia="en-GB"/>
              </w:rPr>
            </w:pPr>
            <w:r w:rsidRPr="00826F82">
              <w:rPr>
                <w:rFonts w:ascii="Arial" w:hAnsi="Arial" w:cs="Arial"/>
                <w:lang w:eastAsia="en-GB"/>
              </w:rPr>
              <w:t>2018</w:t>
            </w:r>
          </w:p>
        </w:tc>
        <w:tc>
          <w:tcPr>
            <w:tcW w:w="3165" w:type="dxa"/>
            <w:noWrap/>
            <w:hideMark/>
          </w:tcPr>
          <w:p w14:paraId="2380175C" w14:textId="77777777" w:rsidR="000708F4" w:rsidRPr="00826F82" w:rsidRDefault="000708F4" w:rsidP="00C907B9">
            <w:pPr>
              <w:rPr>
                <w:rFonts w:ascii="Arial" w:hAnsi="Arial" w:cs="Arial"/>
                <w:lang w:eastAsia="en-GB"/>
              </w:rPr>
            </w:pPr>
            <w:r w:rsidRPr="00826F82">
              <w:rPr>
                <w:rFonts w:ascii="Arial" w:hAnsi="Arial" w:cs="Arial"/>
                <w:lang w:eastAsia="en-GB"/>
              </w:rPr>
              <w:t>10.1039/c7ee02555f</w:t>
            </w:r>
          </w:p>
        </w:tc>
      </w:tr>
      <w:tr w:rsidR="000708F4" w:rsidRPr="00826F82" w14:paraId="56DF8ED3" w14:textId="77777777" w:rsidTr="00C907B9">
        <w:trPr>
          <w:trHeight w:val="260"/>
        </w:trPr>
        <w:tc>
          <w:tcPr>
            <w:tcW w:w="1626" w:type="dxa"/>
            <w:noWrap/>
            <w:hideMark/>
          </w:tcPr>
          <w:p w14:paraId="7C4D6C67" w14:textId="77777777" w:rsidR="000708F4" w:rsidRPr="00826F82" w:rsidRDefault="000708F4" w:rsidP="00C907B9">
            <w:pPr>
              <w:rPr>
                <w:rFonts w:ascii="Arial" w:hAnsi="Arial" w:cs="Arial"/>
                <w:lang w:val="fi-FI" w:eastAsia="en-GB"/>
              </w:rPr>
            </w:pPr>
            <w:r w:rsidRPr="00826F82">
              <w:rPr>
                <w:rFonts w:ascii="Arial" w:hAnsi="Arial" w:cs="Arial"/>
                <w:lang w:val="fi-FI" w:eastAsia="en-GB"/>
              </w:rPr>
              <w:t>Giovannoni, SJ; Thrash, JC; Temperton, B</w:t>
            </w:r>
          </w:p>
        </w:tc>
        <w:tc>
          <w:tcPr>
            <w:tcW w:w="1584" w:type="dxa"/>
            <w:noWrap/>
            <w:hideMark/>
          </w:tcPr>
          <w:p w14:paraId="4144A062" w14:textId="77777777" w:rsidR="000708F4" w:rsidRPr="00826F82" w:rsidRDefault="000708F4" w:rsidP="00C907B9">
            <w:pPr>
              <w:rPr>
                <w:rFonts w:ascii="Arial" w:hAnsi="Arial" w:cs="Arial"/>
                <w:lang w:eastAsia="en-GB"/>
              </w:rPr>
            </w:pPr>
            <w:r w:rsidRPr="00826F82">
              <w:rPr>
                <w:rFonts w:ascii="Arial" w:hAnsi="Arial" w:cs="Arial"/>
                <w:lang w:eastAsia="en-GB"/>
              </w:rPr>
              <w:t>Implications of streamlining theory for microbial ecology</w:t>
            </w:r>
          </w:p>
        </w:tc>
        <w:tc>
          <w:tcPr>
            <w:tcW w:w="1321" w:type="dxa"/>
            <w:noWrap/>
            <w:hideMark/>
          </w:tcPr>
          <w:p w14:paraId="00C997E9" w14:textId="77777777" w:rsidR="000708F4" w:rsidRPr="00826F82" w:rsidRDefault="000708F4" w:rsidP="00C907B9">
            <w:pPr>
              <w:rPr>
                <w:rFonts w:ascii="Arial" w:hAnsi="Arial" w:cs="Arial"/>
                <w:lang w:eastAsia="en-GB"/>
              </w:rPr>
            </w:pPr>
            <w:r w:rsidRPr="00826F82">
              <w:rPr>
                <w:rFonts w:ascii="Arial" w:hAnsi="Arial" w:cs="Arial"/>
                <w:lang w:eastAsia="en-GB"/>
              </w:rPr>
              <w:t>ISME JOURNAL</w:t>
            </w:r>
          </w:p>
        </w:tc>
        <w:tc>
          <w:tcPr>
            <w:tcW w:w="1654" w:type="dxa"/>
            <w:noWrap/>
            <w:hideMark/>
          </w:tcPr>
          <w:p w14:paraId="50D583FC" w14:textId="77777777" w:rsidR="000708F4" w:rsidRPr="00826F82" w:rsidRDefault="000708F4" w:rsidP="00C907B9">
            <w:pPr>
              <w:rPr>
                <w:rFonts w:ascii="Arial" w:hAnsi="Arial" w:cs="Arial"/>
                <w:lang w:eastAsia="en-GB"/>
              </w:rPr>
            </w:pPr>
            <w:r w:rsidRPr="00826F82">
              <w:rPr>
                <w:rFonts w:ascii="Arial" w:hAnsi="Arial" w:cs="Arial"/>
                <w:lang w:eastAsia="en-GB"/>
              </w:rPr>
              <w:t>2014</w:t>
            </w:r>
          </w:p>
        </w:tc>
        <w:tc>
          <w:tcPr>
            <w:tcW w:w="3165" w:type="dxa"/>
            <w:noWrap/>
            <w:hideMark/>
          </w:tcPr>
          <w:p w14:paraId="2A35392F" w14:textId="77777777" w:rsidR="000708F4" w:rsidRPr="00826F82" w:rsidRDefault="000708F4" w:rsidP="00C907B9">
            <w:pPr>
              <w:rPr>
                <w:rFonts w:ascii="Arial" w:hAnsi="Arial" w:cs="Arial"/>
                <w:lang w:eastAsia="en-GB"/>
              </w:rPr>
            </w:pPr>
            <w:r w:rsidRPr="00826F82">
              <w:rPr>
                <w:rFonts w:ascii="Arial" w:hAnsi="Arial" w:cs="Arial"/>
                <w:lang w:eastAsia="en-GB"/>
              </w:rPr>
              <w:t>10.1038/ismej.2014.60</w:t>
            </w:r>
          </w:p>
        </w:tc>
      </w:tr>
      <w:tr w:rsidR="000708F4" w:rsidRPr="00826F82" w14:paraId="1B4A193D" w14:textId="77777777" w:rsidTr="00C907B9">
        <w:trPr>
          <w:trHeight w:val="260"/>
        </w:trPr>
        <w:tc>
          <w:tcPr>
            <w:tcW w:w="1626" w:type="dxa"/>
            <w:noWrap/>
            <w:hideMark/>
          </w:tcPr>
          <w:p w14:paraId="59770AD2" w14:textId="77777777" w:rsidR="000708F4" w:rsidRPr="00826F82" w:rsidRDefault="000708F4" w:rsidP="00C907B9">
            <w:pPr>
              <w:rPr>
                <w:rFonts w:ascii="Arial" w:hAnsi="Arial" w:cs="Arial"/>
                <w:lang w:eastAsia="en-GB"/>
              </w:rPr>
            </w:pPr>
            <w:r w:rsidRPr="00826F82">
              <w:rPr>
                <w:rFonts w:ascii="Arial" w:hAnsi="Arial" w:cs="Arial"/>
                <w:lang w:eastAsia="en-GB"/>
              </w:rPr>
              <w:t>Nayak, A; Bhushan, B</w:t>
            </w:r>
          </w:p>
        </w:tc>
        <w:tc>
          <w:tcPr>
            <w:tcW w:w="1584" w:type="dxa"/>
            <w:noWrap/>
            <w:hideMark/>
          </w:tcPr>
          <w:p w14:paraId="46E6EFC8" w14:textId="77777777" w:rsidR="000708F4" w:rsidRPr="00826F82" w:rsidRDefault="000708F4" w:rsidP="00C907B9">
            <w:pPr>
              <w:rPr>
                <w:rFonts w:ascii="Arial" w:hAnsi="Arial" w:cs="Arial"/>
                <w:lang w:eastAsia="en-GB"/>
              </w:rPr>
            </w:pPr>
            <w:r w:rsidRPr="00826F82">
              <w:rPr>
                <w:rFonts w:ascii="Arial" w:hAnsi="Arial" w:cs="Arial"/>
                <w:lang w:eastAsia="en-GB"/>
              </w:rPr>
              <w:t>An overview of the recent trends on the waste valorization techniques for food wastes</w:t>
            </w:r>
          </w:p>
        </w:tc>
        <w:tc>
          <w:tcPr>
            <w:tcW w:w="1321" w:type="dxa"/>
            <w:noWrap/>
            <w:hideMark/>
          </w:tcPr>
          <w:p w14:paraId="2489AF2A" w14:textId="77777777" w:rsidR="000708F4" w:rsidRPr="00826F82" w:rsidRDefault="000708F4" w:rsidP="00C907B9">
            <w:pPr>
              <w:rPr>
                <w:rFonts w:ascii="Arial" w:hAnsi="Arial" w:cs="Arial"/>
                <w:lang w:eastAsia="en-GB"/>
              </w:rPr>
            </w:pPr>
            <w:r w:rsidRPr="00826F82">
              <w:rPr>
                <w:rFonts w:ascii="Arial" w:hAnsi="Arial" w:cs="Arial"/>
                <w:lang w:eastAsia="en-GB"/>
              </w:rPr>
              <w:t>JOURNAL OF ENVIRONMENTAL MANAGEMENT</w:t>
            </w:r>
          </w:p>
        </w:tc>
        <w:tc>
          <w:tcPr>
            <w:tcW w:w="1654" w:type="dxa"/>
            <w:noWrap/>
            <w:hideMark/>
          </w:tcPr>
          <w:p w14:paraId="51119A20" w14:textId="77777777" w:rsidR="000708F4" w:rsidRPr="00826F82" w:rsidRDefault="000708F4" w:rsidP="00C907B9">
            <w:pPr>
              <w:rPr>
                <w:rFonts w:ascii="Arial" w:hAnsi="Arial" w:cs="Arial"/>
                <w:lang w:eastAsia="en-GB"/>
              </w:rPr>
            </w:pPr>
            <w:r w:rsidRPr="00826F82">
              <w:rPr>
                <w:rFonts w:ascii="Arial" w:hAnsi="Arial" w:cs="Arial"/>
                <w:lang w:eastAsia="en-GB"/>
              </w:rPr>
              <w:t>2019</w:t>
            </w:r>
          </w:p>
        </w:tc>
        <w:tc>
          <w:tcPr>
            <w:tcW w:w="3165" w:type="dxa"/>
            <w:noWrap/>
            <w:hideMark/>
          </w:tcPr>
          <w:p w14:paraId="2B529C7C" w14:textId="77777777" w:rsidR="000708F4" w:rsidRPr="00826F82" w:rsidRDefault="000708F4" w:rsidP="00C907B9">
            <w:pPr>
              <w:rPr>
                <w:rFonts w:ascii="Arial" w:hAnsi="Arial" w:cs="Arial"/>
                <w:lang w:eastAsia="en-GB"/>
              </w:rPr>
            </w:pPr>
            <w:r w:rsidRPr="00826F82">
              <w:rPr>
                <w:rFonts w:ascii="Arial" w:hAnsi="Arial" w:cs="Arial"/>
                <w:lang w:eastAsia="en-GB"/>
              </w:rPr>
              <w:t>10.1016/j.jenvman.2018.12.041</w:t>
            </w:r>
          </w:p>
        </w:tc>
      </w:tr>
      <w:tr w:rsidR="000708F4" w:rsidRPr="00826F82" w14:paraId="309B68CC" w14:textId="77777777" w:rsidTr="00C907B9">
        <w:trPr>
          <w:trHeight w:val="260"/>
        </w:trPr>
        <w:tc>
          <w:tcPr>
            <w:tcW w:w="1626" w:type="dxa"/>
            <w:noWrap/>
            <w:hideMark/>
          </w:tcPr>
          <w:p w14:paraId="04B70AFC" w14:textId="77777777" w:rsidR="000708F4" w:rsidRPr="00826F82" w:rsidRDefault="000708F4" w:rsidP="00C907B9">
            <w:pPr>
              <w:rPr>
                <w:rFonts w:ascii="Arial" w:hAnsi="Arial" w:cs="Arial"/>
                <w:lang w:val="pt-BR" w:eastAsia="en-GB"/>
              </w:rPr>
            </w:pPr>
            <w:r w:rsidRPr="00826F82">
              <w:rPr>
                <w:rFonts w:ascii="Arial" w:hAnsi="Arial" w:cs="Arial"/>
                <w:lang w:val="pt-BR" w:eastAsia="en-GB"/>
              </w:rPr>
              <w:t>Notarnicola, B; Sala, S; Anton, A; McLaren, SJ; Saouter, E; Sonesson, U</w:t>
            </w:r>
          </w:p>
        </w:tc>
        <w:tc>
          <w:tcPr>
            <w:tcW w:w="1584" w:type="dxa"/>
            <w:noWrap/>
            <w:hideMark/>
          </w:tcPr>
          <w:p w14:paraId="7D2D2682" w14:textId="77777777" w:rsidR="000708F4" w:rsidRPr="00826F82" w:rsidRDefault="000708F4" w:rsidP="00C907B9">
            <w:pPr>
              <w:rPr>
                <w:rFonts w:ascii="Arial" w:hAnsi="Arial" w:cs="Arial"/>
                <w:lang w:eastAsia="en-GB"/>
              </w:rPr>
            </w:pPr>
            <w:r w:rsidRPr="00826F82">
              <w:rPr>
                <w:rFonts w:ascii="Arial" w:hAnsi="Arial" w:cs="Arial"/>
                <w:lang w:eastAsia="en-GB"/>
              </w:rPr>
              <w:t>The role of life cycle assessment in supporting sustainable agri-food systems: A review of the challenges</w:t>
            </w:r>
          </w:p>
        </w:tc>
        <w:tc>
          <w:tcPr>
            <w:tcW w:w="1321" w:type="dxa"/>
            <w:noWrap/>
            <w:hideMark/>
          </w:tcPr>
          <w:p w14:paraId="482B3593" w14:textId="77777777" w:rsidR="000708F4" w:rsidRPr="00826F82" w:rsidRDefault="000708F4" w:rsidP="00C907B9">
            <w:pPr>
              <w:rPr>
                <w:rFonts w:ascii="Arial" w:hAnsi="Arial" w:cs="Arial"/>
                <w:lang w:eastAsia="en-GB"/>
              </w:rPr>
            </w:pPr>
            <w:r w:rsidRPr="00826F82">
              <w:rPr>
                <w:rFonts w:ascii="Arial" w:hAnsi="Arial" w:cs="Arial"/>
                <w:lang w:eastAsia="en-GB"/>
              </w:rPr>
              <w:t>JOURNAL OF CLEANER PRODUCTION</w:t>
            </w:r>
          </w:p>
        </w:tc>
        <w:tc>
          <w:tcPr>
            <w:tcW w:w="1654" w:type="dxa"/>
            <w:noWrap/>
            <w:hideMark/>
          </w:tcPr>
          <w:p w14:paraId="3CB3150E" w14:textId="77777777" w:rsidR="000708F4" w:rsidRPr="00826F82" w:rsidRDefault="000708F4" w:rsidP="00C907B9">
            <w:pPr>
              <w:rPr>
                <w:rFonts w:ascii="Arial" w:hAnsi="Arial" w:cs="Arial"/>
                <w:lang w:eastAsia="en-GB"/>
              </w:rPr>
            </w:pPr>
            <w:r w:rsidRPr="00826F82">
              <w:rPr>
                <w:rFonts w:ascii="Arial" w:hAnsi="Arial" w:cs="Arial"/>
                <w:lang w:eastAsia="en-GB"/>
              </w:rPr>
              <w:t>2017</w:t>
            </w:r>
          </w:p>
        </w:tc>
        <w:tc>
          <w:tcPr>
            <w:tcW w:w="3165" w:type="dxa"/>
            <w:noWrap/>
            <w:hideMark/>
          </w:tcPr>
          <w:p w14:paraId="3D3B8CF5" w14:textId="77777777" w:rsidR="000708F4" w:rsidRPr="00826F82" w:rsidRDefault="000708F4" w:rsidP="00C907B9">
            <w:pPr>
              <w:rPr>
                <w:rFonts w:ascii="Arial" w:hAnsi="Arial" w:cs="Arial"/>
                <w:lang w:eastAsia="en-GB"/>
              </w:rPr>
            </w:pPr>
            <w:r w:rsidRPr="00826F82">
              <w:rPr>
                <w:rFonts w:ascii="Arial" w:hAnsi="Arial" w:cs="Arial"/>
                <w:lang w:eastAsia="en-GB"/>
              </w:rPr>
              <w:t>10.1016/j.jclepro.2016.06.071</w:t>
            </w:r>
          </w:p>
        </w:tc>
      </w:tr>
      <w:tr w:rsidR="000708F4" w:rsidRPr="00826F82" w14:paraId="6947A0FF" w14:textId="77777777" w:rsidTr="00C907B9">
        <w:trPr>
          <w:trHeight w:val="260"/>
        </w:trPr>
        <w:tc>
          <w:tcPr>
            <w:tcW w:w="1626" w:type="dxa"/>
            <w:noWrap/>
            <w:hideMark/>
          </w:tcPr>
          <w:p w14:paraId="55103320" w14:textId="77777777" w:rsidR="000708F4" w:rsidRPr="00826F82" w:rsidRDefault="000708F4" w:rsidP="00C907B9">
            <w:pPr>
              <w:rPr>
                <w:rFonts w:ascii="Arial" w:hAnsi="Arial" w:cs="Arial"/>
                <w:lang w:val="pt-BR" w:eastAsia="en-GB"/>
              </w:rPr>
            </w:pPr>
            <w:r w:rsidRPr="00826F82">
              <w:rPr>
                <w:rFonts w:ascii="Arial" w:hAnsi="Arial" w:cs="Arial"/>
                <w:lang w:val="pt-BR" w:eastAsia="en-GB"/>
              </w:rPr>
              <w:t>Siddique, MNI; Ab Wahid, Z</w:t>
            </w:r>
          </w:p>
        </w:tc>
        <w:tc>
          <w:tcPr>
            <w:tcW w:w="1584" w:type="dxa"/>
            <w:noWrap/>
            <w:hideMark/>
          </w:tcPr>
          <w:p w14:paraId="6986245F" w14:textId="77777777" w:rsidR="000708F4" w:rsidRPr="00826F82" w:rsidRDefault="000708F4" w:rsidP="00C907B9">
            <w:pPr>
              <w:rPr>
                <w:rFonts w:ascii="Arial" w:hAnsi="Arial" w:cs="Arial"/>
                <w:lang w:eastAsia="en-GB"/>
              </w:rPr>
            </w:pPr>
            <w:r w:rsidRPr="00826F82">
              <w:rPr>
                <w:rFonts w:ascii="Arial" w:hAnsi="Arial" w:cs="Arial"/>
                <w:lang w:eastAsia="en-GB"/>
              </w:rPr>
              <w:t>Achievements and perspectives of anaerobic co-digestion: A review</w:t>
            </w:r>
          </w:p>
        </w:tc>
        <w:tc>
          <w:tcPr>
            <w:tcW w:w="1321" w:type="dxa"/>
            <w:noWrap/>
            <w:hideMark/>
          </w:tcPr>
          <w:p w14:paraId="5A2E30DE" w14:textId="77777777" w:rsidR="000708F4" w:rsidRPr="00826F82" w:rsidRDefault="000708F4" w:rsidP="00C907B9">
            <w:pPr>
              <w:rPr>
                <w:rFonts w:ascii="Arial" w:hAnsi="Arial" w:cs="Arial"/>
                <w:lang w:eastAsia="en-GB"/>
              </w:rPr>
            </w:pPr>
            <w:r w:rsidRPr="00826F82">
              <w:rPr>
                <w:rFonts w:ascii="Arial" w:hAnsi="Arial" w:cs="Arial"/>
                <w:lang w:eastAsia="en-GB"/>
              </w:rPr>
              <w:t>JOURNAL OF CLEANER PRODUCTION</w:t>
            </w:r>
          </w:p>
        </w:tc>
        <w:tc>
          <w:tcPr>
            <w:tcW w:w="1654" w:type="dxa"/>
            <w:noWrap/>
            <w:hideMark/>
          </w:tcPr>
          <w:p w14:paraId="3915A51E" w14:textId="77777777" w:rsidR="000708F4" w:rsidRPr="00826F82" w:rsidRDefault="000708F4" w:rsidP="00C907B9">
            <w:pPr>
              <w:rPr>
                <w:rFonts w:ascii="Arial" w:hAnsi="Arial" w:cs="Arial"/>
                <w:lang w:eastAsia="en-GB"/>
              </w:rPr>
            </w:pPr>
            <w:r w:rsidRPr="00826F82">
              <w:rPr>
                <w:rFonts w:ascii="Arial" w:hAnsi="Arial" w:cs="Arial"/>
                <w:lang w:eastAsia="en-GB"/>
              </w:rPr>
              <w:t>2018</w:t>
            </w:r>
          </w:p>
        </w:tc>
        <w:tc>
          <w:tcPr>
            <w:tcW w:w="3165" w:type="dxa"/>
            <w:noWrap/>
            <w:hideMark/>
          </w:tcPr>
          <w:p w14:paraId="0E6C3C07" w14:textId="77777777" w:rsidR="000708F4" w:rsidRPr="00826F82" w:rsidRDefault="000708F4" w:rsidP="00C907B9">
            <w:pPr>
              <w:rPr>
                <w:rFonts w:ascii="Arial" w:hAnsi="Arial" w:cs="Arial"/>
                <w:lang w:eastAsia="en-GB"/>
              </w:rPr>
            </w:pPr>
            <w:r w:rsidRPr="00826F82">
              <w:rPr>
                <w:rFonts w:ascii="Arial" w:hAnsi="Arial" w:cs="Arial"/>
                <w:lang w:eastAsia="en-GB"/>
              </w:rPr>
              <w:t>10.1016/j.jclepro.2018.05.155</w:t>
            </w:r>
          </w:p>
        </w:tc>
      </w:tr>
      <w:tr w:rsidR="000708F4" w:rsidRPr="00826F82" w14:paraId="6071AA13" w14:textId="77777777" w:rsidTr="00C907B9">
        <w:trPr>
          <w:trHeight w:val="260"/>
        </w:trPr>
        <w:tc>
          <w:tcPr>
            <w:tcW w:w="1626" w:type="dxa"/>
            <w:noWrap/>
            <w:hideMark/>
          </w:tcPr>
          <w:p w14:paraId="7BF84946" w14:textId="77777777" w:rsidR="000708F4" w:rsidRPr="00826F82" w:rsidRDefault="000708F4" w:rsidP="00C907B9">
            <w:pPr>
              <w:rPr>
                <w:rFonts w:ascii="Arial" w:hAnsi="Arial" w:cs="Arial"/>
                <w:lang w:eastAsia="en-GB"/>
              </w:rPr>
            </w:pPr>
            <w:r w:rsidRPr="00826F82">
              <w:rPr>
                <w:rFonts w:ascii="Arial" w:hAnsi="Arial" w:cs="Arial"/>
                <w:lang w:eastAsia="en-GB"/>
              </w:rPr>
              <w:t>Kelly, JR; Scheibling, RE</w:t>
            </w:r>
          </w:p>
        </w:tc>
        <w:tc>
          <w:tcPr>
            <w:tcW w:w="1584" w:type="dxa"/>
            <w:noWrap/>
            <w:hideMark/>
          </w:tcPr>
          <w:p w14:paraId="7F1FFF2F" w14:textId="77777777" w:rsidR="000708F4" w:rsidRPr="00826F82" w:rsidRDefault="000708F4" w:rsidP="00C907B9">
            <w:pPr>
              <w:rPr>
                <w:rFonts w:ascii="Arial" w:hAnsi="Arial" w:cs="Arial"/>
                <w:lang w:eastAsia="en-GB"/>
              </w:rPr>
            </w:pPr>
            <w:r w:rsidRPr="00826F82">
              <w:rPr>
                <w:rFonts w:ascii="Arial" w:hAnsi="Arial" w:cs="Arial"/>
                <w:lang w:eastAsia="en-GB"/>
              </w:rPr>
              <w:t>Fatty acids as dietary tracers in benthic food webs</w:t>
            </w:r>
          </w:p>
        </w:tc>
        <w:tc>
          <w:tcPr>
            <w:tcW w:w="1321" w:type="dxa"/>
            <w:noWrap/>
            <w:hideMark/>
          </w:tcPr>
          <w:p w14:paraId="098D988D" w14:textId="77777777" w:rsidR="000708F4" w:rsidRPr="00826F82" w:rsidRDefault="000708F4" w:rsidP="00C907B9">
            <w:pPr>
              <w:rPr>
                <w:rFonts w:ascii="Arial" w:hAnsi="Arial" w:cs="Arial"/>
                <w:lang w:eastAsia="en-GB"/>
              </w:rPr>
            </w:pPr>
            <w:r w:rsidRPr="00826F82">
              <w:rPr>
                <w:rFonts w:ascii="Arial" w:hAnsi="Arial" w:cs="Arial"/>
                <w:lang w:eastAsia="en-GB"/>
              </w:rPr>
              <w:t>MARINE ECOLOGY PROGRESS SERIES</w:t>
            </w:r>
          </w:p>
        </w:tc>
        <w:tc>
          <w:tcPr>
            <w:tcW w:w="1654" w:type="dxa"/>
            <w:noWrap/>
            <w:hideMark/>
          </w:tcPr>
          <w:p w14:paraId="1822110C" w14:textId="77777777" w:rsidR="000708F4" w:rsidRPr="00826F82" w:rsidRDefault="000708F4" w:rsidP="00C907B9">
            <w:pPr>
              <w:rPr>
                <w:rFonts w:ascii="Arial" w:hAnsi="Arial" w:cs="Arial"/>
                <w:lang w:eastAsia="en-GB"/>
              </w:rPr>
            </w:pPr>
            <w:r w:rsidRPr="00826F82">
              <w:rPr>
                <w:rFonts w:ascii="Arial" w:hAnsi="Arial" w:cs="Arial"/>
                <w:lang w:eastAsia="en-GB"/>
              </w:rPr>
              <w:t>2012</w:t>
            </w:r>
          </w:p>
        </w:tc>
        <w:tc>
          <w:tcPr>
            <w:tcW w:w="3165" w:type="dxa"/>
            <w:noWrap/>
            <w:hideMark/>
          </w:tcPr>
          <w:p w14:paraId="6DF4B932" w14:textId="77777777" w:rsidR="000708F4" w:rsidRPr="00826F82" w:rsidRDefault="000708F4" w:rsidP="00C907B9">
            <w:pPr>
              <w:rPr>
                <w:rFonts w:ascii="Arial" w:hAnsi="Arial" w:cs="Arial"/>
                <w:lang w:eastAsia="en-GB"/>
              </w:rPr>
            </w:pPr>
            <w:r w:rsidRPr="00826F82">
              <w:rPr>
                <w:rFonts w:ascii="Arial" w:hAnsi="Arial" w:cs="Arial"/>
                <w:lang w:eastAsia="en-GB"/>
              </w:rPr>
              <w:t>10.3354/meps09559</w:t>
            </w:r>
          </w:p>
        </w:tc>
      </w:tr>
      <w:tr w:rsidR="000708F4" w:rsidRPr="00826F82" w14:paraId="3AD91C2E" w14:textId="77777777" w:rsidTr="00C907B9">
        <w:trPr>
          <w:trHeight w:val="260"/>
        </w:trPr>
        <w:tc>
          <w:tcPr>
            <w:tcW w:w="1626" w:type="dxa"/>
            <w:noWrap/>
            <w:hideMark/>
          </w:tcPr>
          <w:p w14:paraId="03967EF0" w14:textId="77777777" w:rsidR="000708F4" w:rsidRPr="00826F82" w:rsidRDefault="000708F4" w:rsidP="00C907B9">
            <w:pPr>
              <w:rPr>
                <w:rFonts w:ascii="Arial" w:hAnsi="Arial" w:cs="Arial"/>
                <w:lang w:eastAsia="en-GB"/>
              </w:rPr>
            </w:pPr>
            <w:r w:rsidRPr="00826F82">
              <w:rPr>
                <w:rFonts w:ascii="Arial" w:hAnsi="Arial" w:cs="Arial"/>
                <w:lang w:eastAsia="en-GB"/>
              </w:rPr>
              <w:lastRenderedPageBreak/>
              <w:t>Mahmood, A; Wang, JL</w:t>
            </w:r>
          </w:p>
        </w:tc>
        <w:tc>
          <w:tcPr>
            <w:tcW w:w="1584" w:type="dxa"/>
            <w:noWrap/>
            <w:hideMark/>
          </w:tcPr>
          <w:p w14:paraId="3F905D1B" w14:textId="77777777" w:rsidR="000708F4" w:rsidRPr="00826F82" w:rsidRDefault="000708F4" w:rsidP="00C907B9">
            <w:pPr>
              <w:rPr>
                <w:rFonts w:ascii="Arial" w:hAnsi="Arial" w:cs="Arial"/>
                <w:lang w:eastAsia="en-GB"/>
              </w:rPr>
            </w:pPr>
            <w:r w:rsidRPr="00826F82">
              <w:rPr>
                <w:rFonts w:ascii="Arial" w:hAnsi="Arial" w:cs="Arial"/>
                <w:lang w:eastAsia="en-GB"/>
              </w:rPr>
              <w:t>Machine learning for high performance organic solar cells: current scenario and future prospects</w:t>
            </w:r>
          </w:p>
        </w:tc>
        <w:tc>
          <w:tcPr>
            <w:tcW w:w="1321" w:type="dxa"/>
            <w:noWrap/>
            <w:hideMark/>
          </w:tcPr>
          <w:p w14:paraId="2050BD30" w14:textId="77777777" w:rsidR="000708F4" w:rsidRPr="00826F82" w:rsidRDefault="000708F4" w:rsidP="00C907B9">
            <w:pPr>
              <w:rPr>
                <w:rFonts w:ascii="Arial" w:hAnsi="Arial" w:cs="Arial"/>
                <w:lang w:eastAsia="en-GB"/>
              </w:rPr>
            </w:pPr>
            <w:r w:rsidRPr="00826F82">
              <w:rPr>
                <w:rFonts w:ascii="Arial" w:hAnsi="Arial" w:cs="Arial"/>
                <w:lang w:eastAsia="en-GB"/>
              </w:rPr>
              <w:t>ENERGY &amp; ENVIRONMENTAL SCIENCE</w:t>
            </w:r>
          </w:p>
        </w:tc>
        <w:tc>
          <w:tcPr>
            <w:tcW w:w="1654" w:type="dxa"/>
            <w:noWrap/>
            <w:hideMark/>
          </w:tcPr>
          <w:p w14:paraId="54768EE3" w14:textId="77777777" w:rsidR="000708F4" w:rsidRPr="00826F82" w:rsidRDefault="000708F4" w:rsidP="00C907B9">
            <w:pPr>
              <w:rPr>
                <w:rFonts w:ascii="Arial" w:hAnsi="Arial" w:cs="Arial"/>
                <w:lang w:eastAsia="en-GB"/>
              </w:rPr>
            </w:pPr>
            <w:r w:rsidRPr="00826F82">
              <w:rPr>
                <w:rFonts w:ascii="Arial" w:hAnsi="Arial" w:cs="Arial"/>
                <w:lang w:eastAsia="en-GB"/>
              </w:rPr>
              <w:t>2021</w:t>
            </w:r>
          </w:p>
        </w:tc>
        <w:tc>
          <w:tcPr>
            <w:tcW w:w="3165" w:type="dxa"/>
            <w:noWrap/>
            <w:hideMark/>
          </w:tcPr>
          <w:p w14:paraId="635479FF" w14:textId="77777777" w:rsidR="000708F4" w:rsidRPr="00826F82" w:rsidRDefault="000708F4" w:rsidP="00C907B9">
            <w:pPr>
              <w:rPr>
                <w:rFonts w:ascii="Arial" w:hAnsi="Arial" w:cs="Arial"/>
                <w:lang w:eastAsia="en-GB"/>
              </w:rPr>
            </w:pPr>
            <w:r w:rsidRPr="00826F82">
              <w:rPr>
                <w:rFonts w:ascii="Arial" w:hAnsi="Arial" w:cs="Arial"/>
                <w:lang w:eastAsia="en-GB"/>
              </w:rPr>
              <w:t>10.1039/d0ee02838j</w:t>
            </w:r>
          </w:p>
        </w:tc>
      </w:tr>
      <w:tr w:rsidR="000708F4" w:rsidRPr="00826F82" w14:paraId="7D691FF5" w14:textId="77777777" w:rsidTr="00C907B9">
        <w:trPr>
          <w:trHeight w:val="260"/>
        </w:trPr>
        <w:tc>
          <w:tcPr>
            <w:tcW w:w="1626" w:type="dxa"/>
            <w:noWrap/>
            <w:hideMark/>
          </w:tcPr>
          <w:p w14:paraId="361AE3CF" w14:textId="77777777" w:rsidR="000708F4" w:rsidRPr="00826F82" w:rsidRDefault="000708F4" w:rsidP="00C907B9">
            <w:pPr>
              <w:rPr>
                <w:rFonts w:ascii="Arial" w:hAnsi="Arial" w:cs="Arial"/>
                <w:lang w:eastAsia="en-GB"/>
              </w:rPr>
            </w:pPr>
            <w:r w:rsidRPr="00826F82">
              <w:rPr>
                <w:rFonts w:ascii="Arial" w:hAnsi="Arial" w:cs="Arial"/>
                <w:lang w:eastAsia="en-GB"/>
              </w:rPr>
              <w:t>Asbjornsen, H; Goldsmith, GR; Alvarado-Barrientos, MS; Rebel, K; Van Osch, FP; Rietkerk, M; Chen, JQ; Gotsch, S; Tobon, C; Geissert, DR; Gomez-Tagle, A; Vache, K; Dawson, TE</w:t>
            </w:r>
          </w:p>
        </w:tc>
        <w:tc>
          <w:tcPr>
            <w:tcW w:w="1584" w:type="dxa"/>
            <w:noWrap/>
            <w:hideMark/>
          </w:tcPr>
          <w:p w14:paraId="40A24089" w14:textId="77777777" w:rsidR="000708F4" w:rsidRPr="00826F82" w:rsidRDefault="000708F4" w:rsidP="00C907B9">
            <w:pPr>
              <w:rPr>
                <w:rFonts w:ascii="Arial" w:hAnsi="Arial" w:cs="Arial"/>
                <w:lang w:eastAsia="en-GB"/>
              </w:rPr>
            </w:pPr>
            <w:r w:rsidRPr="00826F82">
              <w:rPr>
                <w:rFonts w:ascii="Arial" w:hAnsi="Arial" w:cs="Arial"/>
                <w:lang w:eastAsia="en-GB"/>
              </w:rPr>
              <w:t>Ecohydrological advances and applications in plant-water relations research: a review</w:t>
            </w:r>
          </w:p>
        </w:tc>
        <w:tc>
          <w:tcPr>
            <w:tcW w:w="1321" w:type="dxa"/>
            <w:noWrap/>
            <w:hideMark/>
          </w:tcPr>
          <w:p w14:paraId="2B92946C" w14:textId="77777777" w:rsidR="000708F4" w:rsidRPr="00826F82" w:rsidRDefault="000708F4" w:rsidP="00C907B9">
            <w:pPr>
              <w:rPr>
                <w:rFonts w:ascii="Arial" w:hAnsi="Arial" w:cs="Arial"/>
                <w:lang w:eastAsia="en-GB"/>
              </w:rPr>
            </w:pPr>
            <w:r w:rsidRPr="00826F82">
              <w:rPr>
                <w:rFonts w:ascii="Arial" w:hAnsi="Arial" w:cs="Arial"/>
                <w:lang w:eastAsia="en-GB"/>
              </w:rPr>
              <w:t>JOURNAL OF PLANT ECOLOGY</w:t>
            </w:r>
          </w:p>
        </w:tc>
        <w:tc>
          <w:tcPr>
            <w:tcW w:w="1654" w:type="dxa"/>
            <w:noWrap/>
            <w:hideMark/>
          </w:tcPr>
          <w:p w14:paraId="3154C61B" w14:textId="77777777" w:rsidR="000708F4" w:rsidRPr="00826F82" w:rsidRDefault="000708F4" w:rsidP="00C907B9">
            <w:pPr>
              <w:rPr>
                <w:rFonts w:ascii="Arial" w:hAnsi="Arial" w:cs="Arial"/>
                <w:lang w:eastAsia="en-GB"/>
              </w:rPr>
            </w:pPr>
            <w:r w:rsidRPr="00826F82">
              <w:rPr>
                <w:rFonts w:ascii="Arial" w:hAnsi="Arial" w:cs="Arial"/>
                <w:lang w:eastAsia="en-GB"/>
              </w:rPr>
              <w:t>2011</w:t>
            </w:r>
          </w:p>
        </w:tc>
        <w:tc>
          <w:tcPr>
            <w:tcW w:w="3165" w:type="dxa"/>
            <w:noWrap/>
            <w:hideMark/>
          </w:tcPr>
          <w:p w14:paraId="1C40CF9B" w14:textId="77777777" w:rsidR="000708F4" w:rsidRPr="00826F82" w:rsidRDefault="000708F4" w:rsidP="00C907B9">
            <w:pPr>
              <w:rPr>
                <w:rFonts w:ascii="Arial" w:hAnsi="Arial" w:cs="Arial"/>
                <w:lang w:eastAsia="en-GB"/>
              </w:rPr>
            </w:pPr>
            <w:r w:rsidRPr="00826F82">
              <w:rPr>
                <w:rFonts w:ascii="Arial" w:hAnsi="Arial" w:cs="Arial"/>
                <w:lang w:eastAsia="en-GB"/>
              </w:rPr>
              <w:t>10.1093/jpe/rtr005</w:t>
            </w:r>
          </w:p>
        </w:tc>
      </w:tr>
      <w:tr w:rsidR="000708F4" w:rsidRPr="00826F82" w14:paraId="46E4218B" w14:textId="77777777" w:rsidTr="00C907B9">
        <w:trPr>
          <w:trHeight w:val="260"/>
        </w:trPr>
        <w:tc>
          <w:tcPr>
            <w:tcW w:w="1626" w:type="dxa"/>
            <w:noWrap/>
            <w:hideMark/>
          </w:tcPr>
          <w:p w14:paraId="44FBF21D" w14:textId="77777777" w:rsidR="000708F4" w:rsidRPr="00826F82" w:rsidRDefault="000708F4" w:rsidP="00C907B9">
            <w:pPr>
              <w:rPr>
                <w:rFonts w:ascii="Arial" w:hAnsi="Arial" w:cs="Arial"/>
                <w:lang w:val="pt-BR" w:eastAsia="en-GB"/>
              </w:rPr>
            </w:pPr>
            <w:r w:rsidRPr="00826F82">
              <w:rPr>
                <w:rFonts w:ascii="Arial" w:hAnsi="Arial" w:cs="Arial"/>
                <w:lang w:val="pt-BR" w:eastAsia="en-GB"/>
              </w:rPr>
              <w:t>Campanale, C; Massarelli, C; Savino, I; Locaputo, V; Uricchio, VF</w:t>
            </w:r>
          </w:p>
        </w:tc>
        <w:tc>
          <w:tcPr>
            <w:tcW w:w="1584" w:type="dxa"/>
            <w:noWrap/>
            <w:hideMark/>
          </w:tcPr>
          <w:p w14:paraId="108422F9" w14:textId="77777777" w:rsidR="000708F4" w:rsidRPr="00826F82" w:rsidRDefault="000708F4" w:rsidP="00C907B9">
            <w:pPr>
              <w:rPr>
                <w:rFonts w:ascii="Arial" w:hAnsi="Arial" w:cs="Arial"/>
                <w:lang w:eastAsia="en-GB"/>
              </w:rPr>
            </w:pPr>
            <w:r w:rsidRPr="00826F82">
              <w:rPr>
                <w:rFonts w:ascii="Arial" w:hAnsi="Arial" w:cs="Arial"/>
                <w:lang w:eastAsia="en-GB"/>
              </w:rPr>
              <w:t>A Detailed Review Study on Potential Effects of Microplastics and Additives of Concern on Human Health</w:t>
            </w:r>
          </w:p>
        </w:tc>
        <w:tc>
          <w:tcPr>
            <w:tcW w:w="1321" w:type="dxa"/>
            <w:noWrap/>
            <w:hideMark/>
          </w:tcPr>
          <w:p w14:paraId="383E552B" w14:textId="77777777" w:rsidR="000708F4" w:rsidRPr="00826F82" w:rsidRDefault="000708F4" w:rsidP="00C907B9">
            <w:pPr>
              <w:rPr>
                <w:rFonts w:ascii="Arial" w:hAnsi="Arial" w:cs="Arial"/>
                <w:lang w:eastAsia="en-GB"/>
              </w:rPr>
            </w:pPr>
            <w:r w:rsidRPr="00826F82">
              <w:rPr>
                <w:rFonts w:ascii="Arial" w:hAnsi="Arial" w:cs="Arial"/>
                <w:lang w:eastAsia="en-GB"/>
              </w:rPr>
              <w:t>INTERNATIONAL JOURNAL OF ENVIRONMENTAL RESEARCH AND PUBLIC HEALTH</w:t>
            </w:r>
          </w:p>
        </w:tc>
        <w:tc>
          <w:tcPr>
            <w:tcW w:w="1654" w:type="dxa"/>
            <w:noWrap/>
            <w:hideMark/>
          </w:tcPr>
          <w:p w14:paraId="4A561AA0" w14:textId="77777777" w:rsidR="000708F4" w:rsidRPr="00826F82" w:rsidRDefault="000708F4" w:rsidP="00C907B9">
            <w:pPr>
              <w:rPr>
                <w:rFonts w:ascii="Arial" w:hAnsi="Arial" w:cs="Arial"/>
                <w:lang w:eastAsia="en-GB"/>
              </w:rPr>
            </w:pPr>
            <w:r w:rsidRPr="00826F82">
              <w:rPr>
                <w:rFonts w:ascii="Arial" w:hAnsi="Arial" w:cs="Arial"/>
                <w:lang w:eastAsia="en-GB"/>
              </w:rPr>
              <w:t>2020</w:t>
            </w:r>
          </w:p>
        </w:tc>
        <w:tc>
          <w:tcPr>
            <w:tcW w:w="3165" w:type="dxa"/>
            <w:noWrap/>
            <w:hideMark/>
          </w:tcPr>
          <w:p w14:paraId="64485B51" w14:textId="77777777" w:rsidR="000708F4" w:rsidRPr="00826F82" w:rsidRDefault="000708F4" w:rsidP="00C907B9">
            <w:pPr>
              <w:rPr>
                <w:rFonts w:ascii="Arial" w:hAnsi="Arial" w:cs="Arial"/>
                <w:lang w:eastAsia="en-GB"/>
              </w:rPr>
            </w:pPr>
            <w:r w:rsidRPr="00826F82">
              <w:rPr>
                <w:rFonts w:ascii="Arial" w:hAnsi="Arial" w:cs="Arial"/>
                <w:lang w:eastAsia="en-GB"/>
              </w:rPr>
              <w:t>10.3390/ijerph17041212</w:t>
            </w:r>
          </w:p>
        </w:tc>
      </w:tr>
      <w:tr w:rsidR="000708F4" w:rsidRPr="00826F82" w14:paraId="7C68A6C0" w14:textId="77777777" w:rsidTr="00C907B9">
        <w:trPr>
          <w:trHeight w:val="260"/>
        </w:trPr>
        <w:tc>
          <w:tcPr>
            <w:tcW w:w="1626" w:type="dxa"/>
            <w:noWrap/>
            <w:hideMark/>
          </w:tcPr>
          <w:p w14:paraId="38E7B9A6" w14:textId="77777777" w:rsidR="000708F4" w:rsidRPr="00826F82" w:rsidRDefault="000708F4" w:rsidP="00C907B9">
            <w:pPr>
              <w:rPr>
                <w:rFonts w:ascii="Arial" w:hAnsi="Arial" w:cs="Arial"/>
                <w:lang w:eastAsia="en-GB"/>
              </w:rPr>
            </w:pPr>
            <w:r w:rsidRPr="00826F82">
              <w:rPr>
                <w:rFonts w:ascii="Arial" w:hAnsi="Arial" w:cs="Arial"/>
                <w:lang w:eastAsia="en-GB"/>
              </w:rPr>
              <w:t>Lai, CS; Locatelli, G; Pimm, A; Wu, XM; Lai, LL</w:t>
            </w:r>
          </w:p>
        </w:tc>
        <w:tc>
          <w:tcPr>
            <w:tcW w:w="1584" w:type="dxa"/>
            <w:noWrap/>
            <w:hideMark/>
          </w:tcPr>
          <w:p w14:paraId="2CC9DB37" w14:textId="77777777" w:rsidR="000708F4" w:rsidRPr="00826F82" w:rsidRDefault="000708F4" w:rsidP="00C907B9">
            <w:pPr>
              <w:rPr>
                <w:rFonts w:ascii="Arial" w:hAnsi="Arial" w:cs="Arial"/>
                <w:lang w:eastAsia="en-GB"/>
              </w:rPr>
            </w:pPr>
            <w:r w:rsidRPr="00826F82">
              <w:rPr>
                <w:rFonts w:ascii="Arial" w:hAnsi="Arial" w:cs="Arial"/>
                <w:lang w:eastAsia="en-GB"/>
              </w:rPr>
              <w:t>A review on long-term electrical power system modeling with energy storage</w:t>
            </w:r>
          </w:p>
        </w:tc>
        <w:tc>
          <w:tcPr>
            <w:tcW w:w="1321" w:type="dxa"/>
            <w:noWrap/>
            <w:hideMark/>
          </w:tcPr>
          <w:p w14:paraId="56EB9283" w14:textId="77777777" w:rsidR="000708F4" w:rsidRPr="00826F82" w:rsidRDefault="000708F4" w:rsidP="00C907B9">
            <w:pPr>
              <w:rPr>
                <w:rFonts w:ascii="Arial" w:hAnsi="Arial" w:cs="Arial"/>
                <w:lang w:eastAsia="en-GB"/>
              </w:rPr>
            </w:pPr>
            <w:r w:rsidRPr="00826F82">
              <w:rPr>
                <w:rFonts w:ascii="Arial" w:hAnsi="Arial" w:cs="Arial"/>
                <w:lang w:eastAsia="en-GB"/>
              </w:rPr>
              <w:t>JOURNAL OF CLEANER PRODUCTION</w:t>
            </w:r>
          </w:p>
        </w:tc>
        <w:tc>
          <w:tcPr>
            <w:tcW w:w="1654" w:type="dxa"/>
            <w:noWrap/>
            <w:hideMark/>
          </w:tcPr>
          <w:p w14:paraId="26609B03" w14:textId="77777777" w:rsidR="000708F4" w:rsidRPr="00826F82" w:rsidRDefault="000708F4" w:rsidP="00C907B9">
            <w:pPr>
              <w:rPr>
                <w:rFonts w:ascii="Arial" w:hAnsi="Arial" w:cs="Arial"/>
                <w:lang w:eastAsia="en-GB"/>
              </w:rPr>
            </w:pPr>
            <w:r w:rsidRPr="00826F82">
              <w:rPr>
                <w:rFonts w:ascii="Arial" w:hAnsi="Arial" w:cs="Arial"/>
                <w:lang w:eastAsia="en-GB"/>
              </w:rPr>
              <w:t>2021</w:t>
            </w:r>
          </w:p>
        </w:tc>
        <w:tc>
          <w:tcPr>
            <w:tcW w:w="3165" w:type="dxa"/>
            <w:noWrap/>
            <w:hideMark/>
          </w:tcPr>
          <w:p w14:paraId="63277963" w14:textId="77777777" w:rsidR="000708F4" w:rsidRPr="00826F82" w:rsidRDefault="000708F4" w:rsidP="00C907B9">
            <w:pPr>
              <w:rPr>
                <w:rFonts w:ascii="Arial" w:hAnsi="Arial" w:cs="Arial"/>
                <w:lang w:eastAsia="en-GB"/>
              </w:rPr>
            </w:pPr>
            <w:r w:rsidRPr="00826F82">
              <w:rPr>
                <w:rFonts w:ascii="Arial" w:hAnsi="Arial" w:cs="Arial"/>
                <w:lang w:eastAsia="en-GB"/>
              </w:rPr>
              <w:t>10.1016/j.jclepro.2020.124298</w:t>
            </w:r>
          </w:p>
        </w:tc>
      </w:tr>
      <w:tr w:rsidR="000708F4" w:rsidRPr="00826F82" w14:paraId="7BA0D828" w14:textId="77777777" w:rsidTr="00C907B9">
        <w:trPr>
          <w:trHeight w:val="260"/>
        </w:trPr>
        <w:tc>
          <w:tcPr>
            <w:tcW w:w="1626" w:type="dxa"/>
            <w:noWrap/>
            <w:hideMark/>
          </w:tcPr>
          <w:p w14:paraId="55D20125" w14:textId="77777777" w:rsidR="000708F4" w:rsidRPr="00826F82" w:rsidRDefault="000708F4" w:rsidP="00C907B9">
            <w:pPr>
              <w:rPr>
                <w:rFonts w:ascii="Arial" w:hAnsi="Arial" w:cs="Arial"/>
                <w:lang w:eastAsia="en-GB"/>
              </w:rPr>
            </w:pPr>
            <w:r w:rsidRPr="00826F82">
              <w:rPr>
                <w:rFonts w:ascii="Arial" w:hAnsi="Arial" w:cs="Arial"/>
                <w:lang w:eastAsia="en-GB"/>
              </w:rPr>
              <w:t>Jiang, Y; Zevenbergen, C; Ma, YC</w:t>
            </w:r>
          </w:p>
        </w:tc>
        <w:tc>
          <w:tcPr>
            <w:tcW w:w="1584" w:type="dxa"/>
            <w:noWrap/>
            <w:hideMark/>
          </w:tcPr>
          <w:p w14:paraId="7482C9C5" w14:textId="77777777" w:rsidR="000708F4" w:rsidRPr="00826F82" w:rsidRDefault="000708F4" w:rsidP="00C907B9">
            <w:pPr>
              <w:rPr>
                <w:rFonts w:ascii="Arial" w:hAnsi="Arial" w:cs="Arial"/>
                <w:lang w:eastAsia="en-GB"/>
              </w:rPr>
            </w:pPr>
            <w:r w:rsidRPr="00826F82">
              <w:rPr>
                <w:rFonts w:ascii="Arial" w:hAnsi="Arial" w:cs="Arial"/>
                <w:lang w:eastAsia="en-GB"/>
              </w:rPr>
              <w:t>Urban pluvial flooding and stormwater management: A contemporary review of China's challenges and sponge cities strategy</w:t>
            </w:r>
          </w:p>
        </w:tc>
        <w:tc>
          <w:tcPr>
            <w:tcW w:w="1321" w:type="dxa"/>
            <w:noWrap/>
            <w:hideMark/>
          </w:tcPr>
          <w:p w14:paraId="588388E5" w14:textId="77777777" w:rsidR="000708F4" w:rsidRPr="00826F82" w:rsidRDefault="000708F4" w:rsidP="00C907B9">
            <w:pPr>
              <w:rPr>
                <w:rFonts w:ascii="Arial" w:hAnsi="Arial" w:cs="Arial"/>
                <w:lang w:eastAsia="en-GB"/>
              </w:rPr>
            </w:pPr>
            <w:r w:rsidRPr="00826F82">
              <w:rPr>
                <w:rFonts w:ascii="Arial" w:hAnsi="Arial" w:cs="Arial"/>
                <w:lang w:eastAsia="en-GB"/>
              </w:rPr>
              <w:t>ENVIRONMENTAL SCIENCE &amp; POLICY</w:t>
            </w:r>
          </w:p>
        </w:tc>
        <w:tc>
          <w:tcPr>
            <w:tcW w:w="1654" w:type="dxa"/>
            <w:noWrap/>
            <w:hideMark/>
          </w:tcPr>
          <w:p w14:paraId="49279C9F" w14:textId="77777777" w:rsidR="000708F4" w:rsidRPr="00826F82" w:rsidRDefault="000708F4" w:rsidP="00C907B9">
            <w:pPr>
              <w:rPr>
                <w:rFonts w:ascii="Arial" w:hAnsi="Arial" w:cs="Arial"/>
                <w:lang w:eastAsia="en-GB"/>
              </w:rPr>
            </w:pPr>
            <w:r w:rsidRPr="00826F82">
              <w:rPr>
                <w:rFonts w:ascii="Arial" w:hAnsi="Arial" w:cs="Arial"/>
                <w:lang w:eastAsia="en-GB"/>
              </w:rPr>
              <w:t>2018</w:t>
            </w:r>
          </w:p>
        </w:tc>
        <w:tc>
          <w:tcPr>
            <w:tcW w:w="3165" w:type="dxa"/>
            <w:noWrap/>
            <w:hideMark/>
          </w:tcPr>
          <w:p w14:paraId="0FB05B07" w14:textId="77777777" w:rsidR="000708F4" w:rsidRPr="00826F82" w:rsidRDefault="000708F4" w:rsidP="00C907B9">
            <w:pPr>
              <w:rPr>
                <w:rFonts w:ascii="Arial" w:hAnsi="Arial" w:cs="Arial"/>
                <w:lang w:eastAsia="en-GB"/>
              </w:rPr>
            </w:pPr>
            <w:r w:rsidRPr="00826F82">
              <w:rPr>
                <w:rFonts w:ascii="Arial" w:hAnsi="Arial" w:cs="Arial"/>
                <w:lang w:eastAsia="en-GB"/>
              </w:rPr>
              <w:t>10.1016/j.envsci.2017.11.016</w:t>
            </w:r>
          </w:p>
        </w:tc>
      </w:tr>
      <w:tr w:rsidR="000708F4" w:rsidRPr="00826F82" w14:paraId="1837E295" w14:textId="77777777" w:rsidTr="00C907B9">
        <w:trPr>
          <w:trHeight w:val="260"/>
        </w:trPr>
        <w:tc>
          <w:tcPr>
            <w:tcW w:w="1626" w:type="dxa"/>
            <w:noWrap/>
            <w:hideMark/>
          </w:tcPr>
          <w:p w14:paraId="649174B5" w14:textId="77777777" w:rsidR="000708F4" w:rsidRPr="00826F82" w:rsidRDefault="000708F4" w:rsidP="00C907B9">
            <w:pPr>
              <w:rPr>
                <w:rFonts w:ascii="Arial" w:hAnsi="Arial" w:cs="Arial"/>
                <w:lang w:eastAsia="en-GB"/>
              </w:rPr>
            </w:pPr>
            <w:r w:rsidRPr="00826F82">
              <w:rPr>
                <w:rFonts w:ascii="Arial" w:hAnsi="Arial" w:cs="Arial"/>
                <w:lang w:eastAsia="en-GB"/>
              </w:rPr>
              <w:t>Lead, JR; Batley, GE; Alvarez, PJJ; Croteau, MN; Handy, RD; McLaughlin, MJ; Judy, JD; Schirmer, K</w:t>
            </w:r>
          </w:p>
        </w:tc>
        <w:tc>
          <w:tcPr>
            <w:tcW w:w="1584" w:type="dxa"/>
            <w:noWrap/>
            <w:hideMark/>
          </w:tcPr>
          <w:p w14:paraId="3B373F76" w14:textId="77777777" w:rsidR="000708F4" w:rsidRPr="00826F82" w:rsidRDefault="000708F4" w:rsidP="00C907B9">
            <w:pPr>
              <w:rPr>
                <w:rFonts w:ascii="Arial" w:hAnsi="Arial" w:cs="Arial"/>
                <w:lang w:eastAsia="en-GB"/>
              </w:rPr>
            </w:pPr>
            <w:r w:rsidRPr="00826F82">
              <w:rPr>
                <w:rFonts w:ascii="Arial" w:hAnsi="Arial" w:cs="Arial"/>
                <w:lang w:eastAsia="en-GB"/>
              </w:rPr>
              <w:t>Nanomaterials in the environment: Behavior, fate, bioavailability, and effectsAn updated review</w:t>
            </w:r>
          </w:p>
        </w:tc>
        <w:tc>
          <w:tcPr>
            <w:tcW w:w="1321" w:type="dxa"/>
            <w:noWrap/>
            <w:hideMark/>
          </w:tcPr>
          <w:p w14:paraId="518A676F" w14:textId="77777777" w:rsidR="000708F4" w:rsidRPr="00826F82" w:rsidRDefault="000708F4" w:rsidP="00C907B9">
            <w:pPr>
              <w:rPr>
                <w:rFonts w:ascii="Arial" w:hAnsi="Arial" w:cs="Arial"/>
                <w:lang w:eastAsia="en-GB"/>
              </w:rPr>
            </w:pPr>
            <w:r w:rsidRPr="00826F82">
              <w:rPr>
                <w:rFonts w:ascii="Arial" w:hAnsi="Arial" w:cs="Arial"/>
                <w:lang w:eastAsia="en-GB"/>
              </w:rPr>
              <w:t>ENVIRONMENTAL TOXICOLOGY AND CHEMISTRY</w:t>
            </w:r>
          </w:p>
        </w:tc>
        <w:tc>
          <w:tcPr>
            <w:tcW w:w="1654" w:type="dxa"/>
            <w:noWrap/>
            <w:hideMark/>
          </w:tcPr>
          <w:p w14:paraId="45AEF7CC" w14:textId="77777777" w:rsidR="000708F4" w:rsidRPr="00826F82" w:rsidRDefault="000708F4" w:rsidP="00C907B9">
            <w:pPr>
              <w:rPr>
                <w:rFonts w:ascii="Arial" w:hAnsi="Arial" w:cs="Arial"/>
                <w:lang w:eastAsia="en-GB"/>
              </w:rPr>
            </w:pPr>
            <w:r w:rsidRPr="00826F82">
              <w:rPr>
                <w:rFonts w:ascii="Arial" w:hAnsi="Arial" w:cs="Arial"/>
                <w:lang w:eastAsia="en-GB"/>
              </w:rPr>
              <w:t>2018</w:t>
            </w:r>
          </w:p>
        </w:tc>
        <w:tc>
          <w:tcPr>
            <w:tcW w:w="3165" w:type="dxa"/>
            <w:noWrap/>
            <w:hideMark/>
          </w:tcPr>
          <w:p w14:paraId="64652B38" w14:textId="77777777" w:rsidR="000708F4" w:rsidRPr="00826F82" w:rsidRDefault="000708F4" w:rsidP="00C907B9">
            <w:pPr>
              <w:rPr>
                <w:rFonts w:ascii="Arial" w:hAnsi="Arial" w:cs="Arial"/>
                <w:lang w:eastAsia="en-GB"/>
              </w:rPr>
            </w:pPr>
            <w:r w:rsidRPr="00826F82">
              <w:rPr>
                <w:rFonts w:ascii="Arial" w:hAnsi="Arial" w:cs="Arial"/>
                <w:lang w:eastAsia="en-GB"/>
              </w:rPr>
              <w:t>10.1002/etc.4147</w:t>
            </w:r>
          </w:p>
        </w:tc>
      </w:tr>
      <w:tr w:rsidR="000708F4" w:rsidRPr="00826F82" w14:paraId="683EDCF4" w14:textId="77777777" w:rsidTr="00C907B9">
        <w:trPr>
          <w:trHeight w:val="260"/>
        </w:trPr>
        <w:tc>
          <w:tcPr>
            <w:tcW w:w="1626" w:type="dxa"/>
            <w:noWrap/>
            <w:hideMark/>
          </w:tcPr>
          <w:p w14:paraId="32FC1C70" w14:textId="77777777" w:rsidR="000708F4" w:rsidRPr="00826F82" w:rsidRDefault="000708F4" w:rsidP="00C907B9">
            <w:pPr>
              <w:rPr>
                <w:rFonts w:ascii="Arial" w:hAnsi="Arial" w:cs="Arial"/>
                <w:lang w:eastAsia="en-GB"/>
              </w:rPr>
            </w:pPr>
            <w:r w:rsidRPr="00826F82">
              <w:rPr>
                <w:rFonts w:ascii="Arial" w:hAnsi="Arial" w:cs="Arial"/>
                <w:lang w:eastAsia="en-GB"/>
              </w:rPr>
              <w:t>Martin, TG; Burgman, MA; Fidler, F; Kuhnert, PM; Low-</w:t>
            </w:r>
            <w:r w:rsidRPr="00826F82">
              <w:rPr>
                <w:rFonts w:ascii="Arial" w:hAnsi="Arial" w:cs="Arial"/>
                <w:lang w:eastAsia="en-GB"/>
              </w:rPr>
              <w:lastRenderedPageBreak/>
              <w:t>Choy, S; Mcbride, M; Mengersen, K</w:t>
            </w:r>
          </w:p>
        </w:tc>
        <w:tc>
          <w:tcPr>
            <w:tcW w:w="1584" w:type="dxa"/>
            <w:noWrap/>
            <w:hideMark/>
          </w:tcPr>
          <w:p w14:paraId="0CDBB1E8" w14:textId="77777777" w:rsidR="000708F4" w:rsidRPr="00826F82" w:rsidRDefault="000708F4" w:rsidP="00C907B9">
            <w:pPr>
              <w:rPr>
                <w:rFonts w:ascii="Arial" w:hAnsi="Arial" w:cs="Arial"/>
                <w:lang w:eastAsia="en-GB"/>
              </w:rPr>
            </w:pPr>
            <w:r w:rsidRPr="00826F82">
              <w:rPr>
                <w:rFonts w:ascii="Arial" w:hAnsi="Arial" w:cs="Arial"/>
                <w:lang w:eastAsia="en-GB"/>
              </w:rPr>
              <w:lastRenderedPageBreak/>
              <w:t>Eliciting Expert Knowledge in Conservation Science</w:t>
            </w:r>
          </w:p>
        </w:tc>
        <w:tc>
          <w:tcPr>
            <w:tcW w:w="1321" w:type="dxa"/>
            <w:noWrap/>
            <w:hideMark/>
          </w:tcPr>
          <w:p w14:paraId="6344D41E" w14:textId="77777777" w:rsidR="000708F4" w:rsidRPr="00826F82" w:rsidRDefault="000708F4" w:rsidP="00C907B9">
            <w:pPr>
              <w:rPr>
                <w:rFonts w:ascii="Arial" w:hAnsi="Arial" w:cs="Arial"/>
                <w:lang w:eastAsia="en-GB"/>
              </w:rPr>
            </w:pPr>
            <w:r w:rsidRPr="00826F82">
              <w:rPr>
                <w:rFonts w:ascii="Arial" w:hAnsi="Arial" w:cs="Arial"/>
                <w:lang w:eastAsia="en-GB"/>
              </w:rPr>
              <w:t>CONSERVATION BIOLOGY</w:t>
            </w:r>
          </w:p>
        </w:tc>
        <w:tc>
          <w:tcPr>
            <w:tcW w:w="1654" w:type="dxa"/>
            <w:noWrap/>
            <w:hideMark/>
          </w:tcPr>
          <w:p w14:paraId="628A5DA3" w14:textId="77777777" w:rsidR="000708F4" w:rsidRPr="00826F82" w:rsidRDefault="000708F4" w:rsidP="00C907B9">
            <w:pPr>
              <w:rPr>
                <w:rFonts w:ascii="Arial" w:hAnsi="Arial" w:cs="Arial"/>
                <w:lang w:eastAsia="en-GB"/>
              </w:rPr>
            </w:pPr>
            <w:r w:rsidRPr="00826F82">
              <w:rPr>
                <w:rFonts w:ascii="Arial" w:hAnsi="Arial" w:cs="Arial"/>
                <w:lang w:eastAsia="en-GB"/>
              </w:rPr>
              <w:t>2012</w:t>
            </w:r>
          </w:p>
        </w:tc>
        <w:tc>
          <w:tcPr>
            <w:tcW w:w="3165" w:type="dxa"/>
            <w:noWrap/>
            <w:hideMark/>
          </w:tcPr>
          <w:p w14:paraId="71370EC7" w14:textId="77777777" w:rsidR="000708F4" w:rsidRPr="00826F82" w:rsidRDefault="000708F4" w:rsidP="00C907B9">
            <w:pPr>
              <w:rPr>
                <w:rFonts w:ascii="Arial" w:hAnsi="Arial" w:cs="Arial"/>
                <w:lang w:eastAsia="en-GB"/>
              </w:rPr>
            </w:pPr>
            <w:r w:rsidRPr="00826F82">
              <w:rPr>
                <w:rFonts w:ascii="Arial" w:hAnsi="Arial" w:cs="Arial"/>
                <w:lang w:eastAsia="en-GB"/>
              </w:rPr>
              <w:t>10.1111/j.1523-1739.2011.01806.x</w:t>
            </w:r>
          </w:p>
        </w:tc>
      </w:tr>
      <w:tr w:rsidR="000708F4" w:rsidRPr="00826F82" w14:paraId="32C497C5" w14:textId="77777777" w:rsidTr="00C907B9">
        <w:trPr>
          <w:trHeight w:val="260"/>
        </w:trPr>
        <w:tc>
          <w:tcPr>
            <w:tcW w:w="1626" w:type="dxa"/>
            <w:noWrap/>
            <w:hideMark/>
          </w:tcPr>
          <w:p w14:paraId="4EAF75CD" w14:textId="77777777" w:rsidR="000708F4" w:rsidRPr="00826F82" w:rsidRDefault="000708F4" w:rsidP="00C907B9">
            <w:pPr>
              <w:rPr>
                <w:rFonts w:ascii="Arial" w:hAnsi="Arial" w:cs="Arial"/>
                <w:lang w:eastAsia="en-GB"/>
              </w:rPr>
            </w:pPr>
            <w:r w:rsidRPr="00826F82">
              <w:rPr>
                <w:rFonts w:ascii="Arial" w:hAnsi="Arial" w:cs="Arial"/>
                <w:lang w:eastAsia="en-GB"/>
              </w:rPr>
              <w:t>Torralba, M; Fagerholm, N; Burgess, PJ; Moreno, G; Plieninger, T</w:t>
            </w:r>
          </w:p>
        </w:tc>
        <w:tc>
          <w:tcPr>
            <w:tcW w:w="1584" w:type="dxa"/>
            <w:noWrap/>
            <w:hideMark/>
          </w:tcPr>
          <w:p w14:paraId="3C47084C" w14:textId="77777777" w:rsidR="000708F4" w:rsidRPr="00826F82" w:rsidRDefault="000708F4" w:rsidP="00C907B9">
            <w:pPr>
              <w:rPr>
                <w:rFonts w:ascii="Arial" w:hAnsi="Arial" w:cs="Arial"/>
                <w:lang w:eastAsia="en-GB"/>
              </w:rPr>
            </w:pPr>
            <w:r w:rsidRPr="00826F82">
              <w:rPr>
                <w:rFonts w:ascii="Arial" w:hAnsi="Arial" w:cs="Arial"/>
                <w:lang w:eastAsia="en-GB"/>
              </w:rPr>
              <w:t>Do European agroforestry systems enhance biodiversity and ecosystem services? A meta-analysis</w:t>
            </w:r>
          </w:p>
        </w:tc>
        <w:tc>
          <w:tcPr>
            <w:tcW w:w="1321" w:type="dxa"/>
            <w:noWrap/>
            <w:hideMark/>
          </w:tcPr>
          <w:p w14:paraId="0C1628C0" w14:textId="77777777" w:rsidR="000708F4" w:rsidRPr="00826F82" w:rsidRDefault="000708F4" w:rsidP="00C907B9">
            <w:pPr>
              <w:rPr>
                <w:rFonts w:ascii="Arial" w:hAnsi="Arial" w:cs="Arial"/>
                <w:lang w:eastAsia="en-GB"/>
              </w:rPr>
            </w:pPr>
            <w:r w:rsidRPr="00826F82">
              <w:rPr>
                <w:rFonts w:ascii="Arial" w:hAnsi="Arial" w:cs="Arial"/>
                <w:lang w:eastAsia="en-GB"/>
              </w:rPr>
              <w:t>AGRICULTURE ECOSYSTEMS &amp; ENVIRONMENT</w:t>
            </w:r>
          </w:p>
        </w:tc>
        <w:tc>
          <w:tcPr>
            <w:tcW w:w="1654" w:type="dxa"/>
            <w:noWrap/>
            <w:hideMark/>
          </w:tcPr>
          <w:p w14:paraId="4925F8C2" w14:textId="77777777" w:rsidR="000708F4" w:rsidRPr="00826F82" w:rsidRDefault="000708F4" w:rsidP="00C907B9">
            <w:pPr>
              <w:rPr>
                <w:rFonts w:ascii="Arial" w:hAnsi="Arial" w:cs="Arial"/>
                <w:lang w:eastAsia="en-GB"/>
              </w:rPr>
            </w:pPr>
            <w:r w:rsidRPr="00826F82">
              <w:rPr>
                <w:rFonts w:ascii="Arial" w:hAnsi="Arial" w:cs="Arial"/>
                <w:lang w:eastAsia="en-GB"/>
              </w:rPr>
              <w:t>2016</w:t>
            </w:r>
          </w:p>
        </w:tc>
        <w:tc>
          <w:tcPr>
            <w:tcW w:w="3165" w:type="dxa"/>
            <w:noWrap/>
            <w:hideMark/>
          </w:tcPr>
          <w:p w14:paraId="50C50E5B" w14:textId="77777777" w:rsidR="000708F4" w:rsidRPr="00826F82" w:rsidRDefault="000708F4" w:rsidP="00C907B9">
            <w:pPr>
              <w:rPr>
                <w:rFonts w:ascii="Arial" w:hAnsi="Arial" w:cs="Arial"/>
                <w:lang w:eastAsia="en-GB"/>
              </w:rPr>
            </w:pPr>
            <w:r w:rsidRPr="00826F82">
              <w:rPr>
                <w:rFonts w:ascii="Arial" w:hAnsi="Arial" w:cs="Arial"/>
                <w:lang w:eastAsia="en-GB"/>
              </w:rPr>
              <w:t>10.1016/j.agee.2016.06.002</w:t>
            </w:r>
          </w:p>
        </w:tc>
      </w:tr>
      <w:tr w:rsidR="000708F4" w:rsidRPr="00826F82" w14:paraId="32230ABF" w14:textId="77777777" w:rsidTr="00C907B9">
        <w:trPr>
          <w:trHeight w:val="260"/>
        </w:trPr>
        <w:tc>
          <w:tcPr>
            <w:tcW w:w="1626" w:type="dxa"/>
            <w:noWrap/>
            <w:hideMark/>
          </w:tcPr>
          <w:p w14:paraId="3AFF2AD2" w14:textId="77777777" w:rsidR="000708F4" w:rsidRPr="00826F82" w:rsidRDefault="000708F4" w:rsidP="00C907B9">
            <w:pPr>
              <w:rPr>
                <w:rFonts w:ascii="Arial" w:hAnsi="Arial" w:cs="Arial"/>
                <w:lang w:eastAsia="en-GB"/>
              </w:rPr>
            </w:pPr>
            <w:r w:rsidRPr="00826F82">
              <w:rPr>
                <w:rFonts w:ascii="Arial" w:hAnsi="Arial" w:cs="Arial"/>
                <w:lang w:eastAsia="en-GB"/>
              </w:rPr>
              <w:t>Samways, MJ; Barton, PS; Birkhofer, K; Chichorro, F; Deacon, C; Fartmann, T; Fukushima, CS; Gaigher, R; Habel, JC; Hallmann, CA; Hill, MJ; Hochkirch, A; Kaila, L; Kwak, ML; Maes, D; Mammola, S; Noriega, JA; Orfinger, AB; Pedraza, F; Pryke, JS; Roque, FO; Settele, J; Simaika, JP; Stork, NE; Suhling, F; Vorster, C; Cardoso, P</w:t>
            </w:r>
          </w:p>
        </w:tc>
        <w:tc>
          <w:tcPr>
            <w:tcW w:w="1584" w:type="dxa"/>
            <w:noWrap/>
            <w:hideMark/>
          </w:tcPr>
          <w:p w14:paraId="6A1A945A" w14:textId="77777777" w:rsidR="000708F4" w:rsidRPr="00826F82" w:rsidRDefault="000708F4" w:rsidP="00C907B9">
            <w:pPr>
              <w:rPr>
                <w:rFonts w:ascii="Arial" w:hAnsi="Arial" w:cs="Arial"/>
                <w:lang w:eastAsia="en-GB"/>
              </w:rPr>
            </w:pPr>
            <w:r w:rsidRPr="00826F82">
              <w:rPr>
                <w:rFonts w:ascii="Arial" w:hAnsi="Arial" w:cs="Arial"/>
                <w:lang w:eastAsia="en-GB"/>
              </w:rPr>
              <w:t>Solutions for humanity on how to conserve insects</w:t>
            </w:r>
          </w:p>
        </w:tc>
        <w:tc>
          <w:tcPr>
            <w:tcW w:w="1321" w:type="dxa"/>
            <w:noWrap/>
            <w:hideMark/>
          </w:tcPr>
          <w:p w14:paraId="18BA2746" w14:textId="77777777" w:rsidR="000708F4" w:rsidRPr="00826F82" w:rsidRDefault="000708F4" w:rsidP="00C907B9">
            <w:pPr>
              <w:rPr>
                <w:rFonts w:ascii="Arial" w:hAnsi="Arial" w:cs="Arial"/>
                <w:lang w:eastAsia="en-GB"/>
              </w:rPr>
            </w:pPr>
            <w:r w:rsidRPr="00826F82">
              <w:rPr>
                <w:rFonts w:ascii="Arial" w:hAnsi="Arial" w:cs="Arial"/>
                <w:lang w:eastAsia="en-GB"/>
              </w:rPr>
              <w:t>BIOLOGICAL CONSERVATION</w:t>
            </w:r>
          </w:p>
        </w:tc>
        <w:tc>
          <w:tcPr>
            <w:tcW w:w="1654" w:type="dxa"/>
            <w:noWrap/>
            <w:hideMark/>
          </w:tcPr>
          <w:p w14:paraId="38817575" w14:textId="77777777" w:rsidR="000708F4" w:rsidRPr="00826F82" w:rsidRDefault="000708F4" w:rsidP="00C907B9">
            <w:pPr>
              <w:rPr>
                <w:rFonts w:ascii="Arial" w:hAnsi="Arial" w:cs="Arial"/>
                <w:lang w:eastAsia="en-GB"/>
              </w:rPr>
            </w:pPr>
            <w:r w:rsidRPr="00826F82">
              <w:rPr>
                <w:rFonts w:ascii="Arial" w:hAnsi="Arial" w:cs="Arial"/>
                <w:lang w:eastAsia="en-GB"/>
              </w:rPr>
              <w:t>2020</w:t>
            </w:r>
          </w:p>
        </w:tc>
        <w:tc>
          <w:tcPr>
            <w:tcW w:w="3165" w:type="dxa"/>
            <w:noWrap/>
            <w:hideMark/>
          </w:tcPr>
          <w:p w14:paraId="5983D8DA" w14:textId="77777777" w:rsidR="000708F4" w:rsidRPr="00826F82" w:rsidRDefault="000708F4" w:rsidP="00C907B9">
            <w:pPr>
              <w:rPr>
                <w:rFonts w:ascii="Arial" w:hAnsi="Arial" w:cs="Arial"/>
                <w:lang w:eastAsia="en-GB"/>
              </w:rPr>
            </w:pPr>
            <w:r w:rsidRPr="00826F82">
              <w:rPr>
                <w:rFonts w:ascii="Arial" w:hAnsi="Arial" w:cs="Arial"/>
                <w:lang w:eastAsia="en-GB"/>
              </w:rPr>
              <w:t>10.1016/j.biocon.2020.108427</w:t>
            </w:r>
          </w:p>
        </w:tc>
      </w:tr>
      <w:tr w:rsidR="000708F4" w:rsidRPr="00826F82" w14:paraId="1C5D2A22" w14:textId="77777777" w:rsidTr="00C907B9">
        <w:trPr>
          <w:trHeight w:val="260"/>
        </w:trPr>
        <w:tc>
          <w:tcPr>
            <w:tcW w:w="1626" w:type="dxa"/>
            <w:noWrap/>
            <w:hideMark/>
          </w:tcPr>
          <w:p w14:paraId="05601C47" w14:textId="77777777" w:rsidR="000708F4" w:rsidRPr="00826F82" w:rsidRDefault="000708F4" w:rsidP="00C907B9">
            <w:pPr>
              <w:rPr>
                <w:rFonts w:ascii="Arial" w:hAnsi="Arial" w:cs="Arial"/>
                <w:lang w:eastAsia="en-GB"/>
              </w:rPr>
            </w:pPr>
            <w:r w:rsidRPr="00826F82">
              <w:rPr>
                <w:rFonts w:ascii="Arial" w:hAnsi="Arial" w:cs="Arial"/>
                <w:lang w:eastAsia="en-GB"/>
              </w:rPr>
              <w:t>Filbee-Dexter, K; Scheibling, RE</w:t>
            </w:r>
          </w:p>
        </w:tc>
        <w:tc>
          <w:tcPr>
            <w:tcW w:w="1584" w:type="dxa"/>
            <w:noWrap/>
            <w:hideMark/>
          </w:tcPr>
          <w:p w14:paraId="53298FEE" w14:textId="77777777" w:rsidR="000708F4" w:rsidRPr="00826F82" w:rsidRDefault="000708F4" w:rsidP="00C907B9">
            <w:pPr>
              <w:rPr>
                <w:rFonts w:ascii="Arial" w:hAnsi="Arial" w:cs="Arial"/>
                <w:lang w:eastAsia="en-GB"/>
              </w:rPr>
            </w:pPr>
            <w:r w:rsidRPr="00826F82">
              <w:rPr>
                <w:rFonts w:ascii="Arial" w:hAnsi="Arial" w:cs="Arial"/>
                <w:lang w:eastAsia="en-GB"/>
              </w:rPr>
              <w:t>Sea urchin barrens as alternative stable states of collapsed kelp ecosystems</w:t>
            </w:r>
          </w:p>
        </w:tc>
        <w:tc>
          <w:tcPr>
            <w:tcW w:w="1321" w:type="dxa"/>
            <w:noWrap/>
            <w:hideMark/>
          </w:tcPr>
          <w:p w14:paraId="7C8389E1" w14:textId="77777777" w:rsidR="000708F4" w:rsidRPr="00826F82" w:rsidRDefault="000708F4" w:rsidP="00C907B9">
            <w:pPr>
              <w:rPr>
                <w:rFonts w:ascii="Arial" w:hAnsi="Arial" w:cs="Arial"/>
                <w:lang w:eastAsia="en-GB"/>
              </w:rPr>
            </w:pPr>
            <w:r w:rsidRPr="00826F82">
              <w:rPr>
                <w:rFonts w:ascii="Arial" w:hAnsi="Arial" w:cs="Arial"/>
                <w:lang w:eastAsia="en-GB"/>
              </w:rPr>
              <w:t>MARINE ECOLOGY PROGRESS SERIES</w:t>
            </w:r>
          </w:p>
        </w:tc>
        <w:tc>
          <w:tcPr>
            <w:tcW w:w="1654" w:type="dxa"/>
            <w:noWrap/>
            <w:hideMark/>
          </w:tcPr>
          <w:p w14:paraId="5D4D7692" w14:textId="77777777" w:rsidR="000708F4" w:rsidRPr="00826F82" w:rsidRDefault="000708F4" w:rsidP="00C907B9">
            <w:pPr>
              <w:rPr>
                <w:rFonts w:ascii="Arial" w:hAnsi="Arial" w:cs="Arial"/>
                <w:lang w:eastAsia="en-GB"/>
              </w:rPr>
            </w:pPr>
            <w:r w:rsidRPr="00826F82">
              <w:rPr>
                <w:rFonts w:ascii="Arial" w:hAnsi="Arial" w:cs="Arial"/>
                <w:lang w:eastAsia="en-GB"/>
              </w:rPr>
              <w:t>2014</w:t>
            </w:r>
          </w:p>
        </w:tc>
        <w:tc>
          <w:tcPr>
            <w:tcW w:w="3165" w:type="dxa"/>
            <w:noWrap/>
            <w:hideMark/>
          </w:tcPr>
          <w:p w14:paraId="7FCAA65D" w14:textId="77777777" w:rsidR="000708F4" w:rsidRPr="00826F82" w:rsidRDefault="000708F4" w:rsidP="00C907B9">
            <w:pPr>
              <w:rPr>
                <w:rFonts w:ascii="Arial" w:hAnsi="Arial" w:cs="Arial"/>
                <w:lang w:eastAsia="en-GB"/>
              </w:rPr>
            </w:pPr>
            <w:r w:rsidRPr="00826F82">
              <w:rPr>
                <w:rFonts w:ascii="Arial" w:hAnsi="Arial" w:cs="Arial"/>
                <w:lang w:eastAsia="en-GB"/>
              </w:rPr>
              <w:t>10.3354/meps10573</w:t>
            </w:r>
          </w:p>
        </w:tc>
      </w:tr>
      <w:tr w:rsidR="000708F4" w:rsidRPr="00826F82" w14:paraId="1A54ACBA" w14:textId="77777777" w:rsidTr="00C907B9">
        <w:trPr>
          <w:trHeight w:val="260"/>
        </w:trPr>
        <w:tc>
          <w:tcPr>
            <w:tcW w:w="1626" w:type="dxa"/>
            <w:noWrap/>
            <w:hideMark/>
          </w:tcPr>
          <w:p w14:paraId="3D262701" w14:textId="77777777" w:rsidR="000708F4" w:rsidRPr="00826F82" w:rsidRDefault="000708F4" w:rsidP="00C907B9">
            <w:pPr>
              <w:rPr>
                <w:rFonts w:ascii="Arial" w:hAnsi="Arial" w:cs="Arial"/>
                <w:lang w:val="pt-BR" w:eastAsia="en-GB"/>
              </w:rPr>
            </w:pPr>
            <w:r w:rsidRPr="00826F82">
              <w:rPr>
                <w:rFonts w:ascii="Arial" w:hAnsi="Arial" w:cs="Arial"/>
                <w:lang w:val="pt-BR" w:eastAsia="en-GB"/>
              </w:rPr>
              <w:t>Sifakis, S; Androutsopoulos, VP; Tsatsakis, AM; Sparididos, DA</w:t>
            </w:r>
          </w:p>
        </w:tc>
        <w:tc>
          <w:tcPr>
            <w:tcW w:w="1584" w:type="dxa"/>
            <w:noWrap/>
            <w:hideMark/>
          </w:tcPr>
          <w:p w14:paraId="7BB3243B" w14:textId="77777777" w:rsidR="000708F4" w:rsidRPr="00826F82" w:rsidRDefault="000708F4" w:rsidP="00C907B9">
            <w:pPr>
              <w:rPr>
                <w:rFonts w:ascii="Arial" w:hAnsi="Arial" w:cs="Arial"/>
                <w:lang w:eastAsia="en-GB"/>
              </w:rPr>
            </w:pPr>
            <w:r w:rsidRPr="00826F82">
              <w:rPr>
                <w:rFonts w:ascii="Arial" w:hAnsi="Arial" w:cs="Arial"/>
                <w:lang w:eastAsia="en-GB"/>
              </w:rPr>
              <w:t>Human exposure to endocrine disrupting chemicals: effects on the male and female reproductive systems</w:t>
            </w:r>
          </w:p>
        </w:tc>
        <w:tc>
          <w:tcPr>
            <w:tcW w:w="1321" w:type="dxa"/>
            <w:noWrap/>
            <w:hideMark/>
          </w:tcPr>
          <w:p w14:paraId="2281E798" w14:textId="77777777" w:rsidR="000708F4" w:rsidRPr="00826F82" w:rsidRDefault="000708F4" w:rsidP="00C907B9">
            <w:pPr>
              <w:rPr>
                <w:rFonts w:ascii="Arial" w:hAnsi="Arial" w:cs="Arial"/>
                <w:lang w:eastAsia="en-GB"/>
              </w:rPr>
            </w:pPr>
            <w:r w:rsidRPr="00826F82">
              <w:rPr>
                <w:rFonts w:ascii="Arial" w:hAnsi="Arial" w:cs="Arial"/>
                <w:lang w:eastAsia="en-GB"/>
              </w:rPr>
              <w:t>ENVIRONMENTAL TOXICOLOGY AND PHARMACOLOGY</w:t>
            </w:r>
          </w:p>
        </w:tc>
        <w:tc>
          <w:tcPr>
            <w:tcW w:w="1654" w:type="dxa"/>
            <w:noWrap/>
            <w:hideMark/>
          </w:tcPr>
          <w:p w14:paraId="6C9E64F1" w14:textId="77777777" w:rsidR="000708F4" w:rsidRPr="00826F82" w:rsidRDefault="000708F4" w:rsidP="00C907B9">
            <w:pPr>
              <w:rPr>
                <w:rFonts w:ascii="Arial" w:hAnsi="Arial" w:cs="Arial"/>
                <w:lang w:eastAsia="en-GB"/>
              </w:rPr>
            </w:pPr>
            <w:r w:rsidRPr="00826F82">
              <w:rPr>
                <w:rFonts w:ascii="Arial" w:hAnsi="Arial" w:cs="Arial"/>
                <w:lang w:eastAsia="en-GB"/>
              </w:rPr>
              <w:t>2017</w:t>
            </w:r>
          </w:p>
        </w:tc>
        <w:tc>
          <w:tcPr>
            <w:tcW w:w="3165" w:type="dxa"/>
            <w:noWrap/>
            <w:hideMark/>
          </w:tcPr>
          <w:p w14:paraId="139370A2" w14:textId="77777777" w:rsidR="000708F4" w:rsidRPr="00826F82" w:rsidRDefault="000708F4" w:rsidP="00C907B9">
            <w:pPr>
              <w:rPr>
                <w:rFonts w:ascii="Arial" w:hAnsi="Arial" w:cs="Arial"/>
                <w:lang w:eastAsia="en-GB"/>
              </w:rPr>
            </w:pPr>
            <w:r w:rsidRPr="00826F82">
              <w:rPr>
                <w:rFonts w:ascii="Arial" w:hAnsi="Arial" w:cs="Arial"/>
                <w:lang w:eastAsia="en-GB"/>
              </w:rPr>
              <w:t>10.1016/j.etap.2017.02.024</w:t>
            </w:r>
          </w:p>
        </w:tc>
      </w:tr>
      <w:tr w:rsidR="000708F4" w:rsidRPr="00826F82" w14:paraId="58B7EF64" w14:textId="77777777" w:rsidTr="00C907B9">
        <w:trPr>
          <w:trHeight w:val="260"/>
        </w:trPr>
        <w:tc>
          <w:tcPr>
            <w:tcW w:w="1626" w:type="dxa"/>
            <w:noWrap/>
            <w:hideMark/>
          </w:tcPr>
          <w:p w14:paraId="3D73260D" w14:textId="77777777" w:rsidR="000708F4" w:rsidRPr="00826F82" w:rsidRDefault="000708F4" w:rsidP="00C907B9">
            <w:pPr>
              <w:rPr>
                <w:rFonts w:ascii="Arial" w:hAnsi="Arial" w:cs="Arial"/>
                <w:lang w:eastAsia="en-GB"/>
              </w:rPr>
            </w:pPr>
            <w:r w:rsidRPr="00826F82">
              <w:rPr>
                <w:rFonts w:ascii="Arial" w:hAnsi="Arial" w:cs="Arial"/>
                <w:lang w:eastAsia="en-GB"/>
              </w:rPr>
              <w:t>Dong, LJ; Tong, XJ; Li, XB; Zhou, J; Wang, SF; Liu, B</w:t>
            </w:r>
          </w:p>
        </w:tc>
        <w:tc>
          <w:tcPr>
            <w:tcW w:w="1584" w:type="dxa"/>
            <w:noWrap/>
            <w:hideMark/>
          </w:tcPr>
          <w:p w14:paraId="05878955" w14:textId="77777777" w:rsidR="000708F4" w:rsidRPr="00826F82" w:rsidRDefault="000708F4" w:rsidP="00C907B9">
            <w:pPr>
              <w:rPr>
                <w:rFonts w:ascii="Arial" w:hAnsi="Arial" w:cs="Arial"/>
                <w:lang w:eastAsia="en-GB"/>
              </w:rPr>
            </w:pPr>
            <w:r w:rsidRPr="00826F82">
              <w:rPr>
                <w:rFonts w:ascii="Arial" w:hAnsi="Arial" w:cs="Arial"/>
                <w:lang w:eastAsia="en-GB"/>
              </w:rPr>
              <w:t xml:space="preserve">Some developments and new insights of environmental problems and deep mining strategy for cleaner </w:t>
            </w:r>
            <w:r w:rsidRPr="00826F82">
              <w:rPr>
                <w:rFonts w:ascii="Arial" w:hAnsi="Arial" w:cs="Arial"/>
                <w:lang w:eastAsia="en-GB"/>
              </w:rPr>
              <w:lastRenderedPageBreak/>
              <w:t>production in mines</w:t>
            </w:r>
          </w:p>
        </w:tc>
        <w:tc>
          <w:tcPr>
            <w:tcW w:w="1321" w:type="dxa"/>
            <w:noWrap/>
            <w:hideMark/>
          </w:tcPr>
          <w:p w14:paraId="3BAC35BB" w14:textId="77777777" w:rsidR="000708F4" w:rsidRPr="00826F82" w:rsidRDefault="000708F4" w:rsidP="00C907B9">
            <w:pPr>
              <w:rPr>
                <w:rFonts w:ascii="Arial" w:hAnsi="Arial" w:cs="Arial"/>
                <w:lang w:eastAsia="en-GB"/>
              </w:rPr>
            </w:pPr>
            <w:r w:rsidRPr="00826F82">
              <w:rPr>
                <w:rFonts w:ascii="Arial" w:hAnsi="Arial" w:cs="Arial"/>
                <w:lang w:eastAsia="en-GB"/>
              </w:rPr>
              <w:lastRenderedPageBreak/>
              <w:t>JOURNAL OF CLEANER PRODUCTION</w:t>
            </w:r>
          </w:p>
        </w:tc>
        <w:tc>
          <w:tcPr>
            <w:tcW w:w="1654" w:type="dxa"/>
            <w:noWrap/>
            <w:hideMark/>
          </w:tcPr>
          <w:p w14:paraId="58961515" w14:textId="77777777" w:rsidR="000708F4" w:rsidRPr="00826F82" w:rsidRDefault="000708F4" w:rsidP="00C907B9">
            <w:pPr>
              <w:rPr>
                <w:rFonts w:ascii="Arial" w:hAnsi="Arial" w:cs="Arial"/>
                <w:lang w:eastAsia="en-GB"/>
              </w:rPr>
            </w:pPr>
            <w:r w:rsidRPr="00826F82">
              <w:rPr>
                <w:rFonts w:ascii="Arial" w:hAnsi="Arial" w:cs="Arial"/>
                <w:lang w:eastAsia="en-GB"/>
              </w:rPr>
              <w:t>2019</w:t>
            </w:r>
          </w:p>
        </w:tc>
        <w:tc>
          <w:tcPr>
            <w:tcW w:w="3165" w:type="dxa"/>
            <w:noWrap/>
            <w:hideMark/>
          </w:tcPr>
          <w:p w14:paraId="10B3B1C8" w14:textId="77777777" w:rsidR="000708F4" w:rsidRPr="00826F82" w:rsidRDefault="000708F4" w:rsidP="00C907B9">
            <w:pPr>
              <w:rPr>
                <w:rFonts w:ascii="Arial" w:hAnsi="Arial" w:cs="Arial"/>
                <w:lang w:eastAsia="en-GB"/>
              </w:rPr>
            </w:pPr>
            <w:r w:rsidRPr="00826F82">
              <w:rPr>
                <w:rFonts w:ascii="Arial" w:hAnsi="Arial" w:cs="Arial"/>
                <w:lang w:eastAsia="en-GB"/>
              </w:rPr>
              <w:t>10.1016/j.jclepro.2018.10.291</w:t>
            </w:r>
          </w:p>
        </w:tc>
      </w:tr>
      <w:tr w:rsidR="000708F4" w:rsidRPr="00826F82" w14:paraId="5656687C" w14:textId="77777777" w:rsidTr="00C907B9">
        <w:trPr>
          <w:trHeight w:val="260"/>
        </w:trPr>
        <w:tc>
          <w:tcPr>
            <w:tcW w:w="1626" w:type="dxa"/>
            <w:noWrap/>
            <w:hideMark/>
          </w:tcPr>
          <w:p w14:paraId="2367AFD6" w14:textId="77777777" w:rsidR="000708F4" w:rsidRPr="00826F82" w:rsidRDefault="000708F4" w:rsidP="00C907B9">
            <w:pPr>
              <w:rPr>
                <w:rFonts w:ascii="Arial" w:hAnsi="Arial" w:cs="Arial"/>
                <w:lang w:eastAsia="en-GB"/>
              </w:rPr>
            </w:pPr>
            <w:r w:rsidRPr="00826F82">
              <w:rPr>
                <w:rFonts w:ascii="Arial" w:hAnsi="Arial" w:cs="Arial"/>
                <w:lang w:eastAsia="en-GB"/>
              </w:rPr>
              <w:t>Ramanujam, J; Singh, UP</w:t>
            </w:r>
          </w:p>
        </w:tc>
        <w:tc>
          <w:tcPr>
            <w:tcW w:w="1584" w:type="dxa"/>
            <w:noWrap/>
            <w:hideMark/>
          </w:tcPr>
          <w:p w14:paraId="5BD17CC8" w14:textId="77777777" w:rsidR="000708F4" w:rsidRPr="00826F82" w:rsidRDefault="000708F4" w:rsidP="00C907B9">
            <w:pPr>
              <w:rPr>
                <w:rFonts w:ascii="Arial" w:hAnsi="Arial" w:cs="Arial"/>
                <w:lang w:eastAsia="en-GB"/>
              </w:rPr>
            </w:pPr>
            <w:r w:rsidRPr="00826F82">
              <w:rPr>
                <w:rFonts w:ascii="Arial" w:hAnsi="Arial" w:cs="Arial"/>
                <w:lang w:eastAsia="en-GB"/>
              </w:rPr>
              <w:t>Copper indium gallium selenide based solar cells - a review</w:t>
            </w:r>
          </w:p>
        </w:tc>
        <w:tc>
          <w:tcPr>
            <w:tcW w:w="1321" w:type="dxa"/>
            <w:noWrap/>
            <w:hideMark/>
          </w:tcPr>
          <w:p w14:paraId="0EACEEE8" w14:textId="77777777" w:rsidR="000708F4" w:rsidRPr="00826F82" w:rsidRDefault="000708F4" w:rsidP="00C907B9">
            <w:pPr>
              <w:rPr>
                <w:rFonts w:ascii="Arial" w:hAnsi="Arial" w:cs="Arial"/>
                <w:lang w:eastAsia="en-GB"/>
              </w:rPr>
            </w:pPr>
            <w:r w:rsidRPr="00826F82">
              <w:rPr>
                <w:rFonts w:ascii="Arial" w:hAnsi="Arial" w:cs="Arial"/>
                <w:lang w:eastAsia="en-GB"/>
              </w:rPr>
              <w:t>ENERGY &amp; ENVIRONMENTAL SCIENCE</w:t>
            </w:r>
          </w:p>
        </w:tc>
        <w:tc>
          <w:tcPr>
            <w:tcW w:w="1654" w:type="dxa"/>
            <w:noWrap/>
            <w:hideMark/>
          </w:tcPr>
          <w:p w14:paraId="1B56037D" w14:textId="77777777" w:rsidR="000708F4" w:rsidRPr="00826F82" w:rsidRDefault="000708F4" w:rsidP="00C907B9">
            <w:pPr>
              <w:rPr>
                <w:rFonts w:ascii="Arial" w:hAnsi="Arial" w:cs="Arial"/>
                <w:lang w:eastAsia="en-GB"/>
              </w:rPr>
            </w:pPr>
            <w:r w:rsidRPr="00826F82">
              <w:rPr>
                <w:rFonts w:ascii="Arial" w:hAnsi="Arial" w:cs="Arial"/>
                <w:lang w:eastAsia="en-GB"/>
              </w:rPr>
              <w:t>2017</w:t>
            </w:r>
          </w:p>
        </w:tc>
        <w:tc>
          <w:tcPr>
            <w:tcW w:w="3165" w:type="dxa"/>
            <w:noWrap/>
            <w:hideMark/>
          </w:tcPr>
          <w:p w14:paraId="4DD097A5" w14:textId="77777777" w:rsidR="000708F4" w:rsidRPr="00826F82" w:rsidRDefault="000708F4" w:rsidP="00C907B9">
            <w:pPr>
              <w:rPr>
                <w:rFonts w:ascii="Arial" w:hAnsi="Arial" w:cs="Arial"/>
                <w:lang w:eastAsia="en-GB"/>
              </w:rPr>
            </w:pPr>
            <w:r w:rsidRPr="00826F82">
              <w:rPr>
                <w:rFonts w:ascii="Arial" w:hAnsi="Arial" w:cs="Arial"/>
                <w:lang w:eastAsia="en-GB"/>
              </w:rPr>
              <w:t>10.1039/c7ee00826k</w:t>
            </w:r>
          </w:p>
        </w:tc>
      </w:tr>
      <w:tr w:rsidR="000708F4" w:rsidRPr="00826F82" w14:paraId="5F5F4CCD" w14:textId="77777777" w:rsidTr="00C907B9">
        <w:trPr>
          <w:trHeight w:val="260"/>
        </w:trPr>
        <w:tc>
          <w:tcPr>
            <w:tcW w:w="1626" w:type="dxa"/>
            <w:noWrap/>
            <w:hideMark/>
          </w:tcPr>
          <w:p w14:paraId="4BF34B31" w14:textId="77777777" w:rsidR="000708F4" w:rsidRPr="00826F82" w:rsidRDefault="000708F4" w:rsidP="00C907B9">
            <w:pPr>
              <w:rPr>
                <w:rFonts w:ascii="Arial" w:hAnsi="Arial" w:cs="Arial"/>
                <w:lang w:val="pt-BR" w:eastAsia="en-GB"/>
              </w:rPr>
            </w:pPr>
            <w:r w:rsidRPr="00826F82">
              <w:rPr>
                <w:rFonts w:ascii="Arial" w:hAnsi="Arial" w:cs="Arial"/>
                <w:lang w:val="pt-BR" w:eastAsia="en-GB"/>
              </w:rPr>
              <w:t>Manaia, CM; Rocha, J; Scaccia, N; Marano, R; Radu, E; Biancullo, F; Cerqueira, F; Fortunato, G; Iakovides, IC; Zammit, I; Kampouris, I; Vaz-Moreira, I; Nunes, OC</w:t>
            </w:r>
          </w:p>
        </w:tc>
        <w:tc>
          <w:tcPr>
            <w:tcW w:w="1584" w:type="dxa"/>
            <w:noWrap/>
            <w:hideMark/>
          </w:tcPr>
          <w:p w14:paraId="4F987117" w14:textId="77777777" w:rsidR="000708F4" w:rsidRPr="00826F82" w:rsidRDefault="000708F4" w:rsidP="00C907B9">
            <w:pPr>
              <w:rPr>
                <w:rFonts w:ascii="Arial" w:hAnsi="Arial" w:cs="Arial"/>
                <w:lang w:eastAsia="en-GB"/>
              </w:rPr>
            </w:pPr>
            <w:r w:rsidRPr="00826F82">
              <w:rPr>
                <w:rFonts w:ascii="Arial" w:hAnsi="Arial" w:cs="Arial"/>
                <w:lang w:eastAsia="en-GB"/>
              </w:rPr>
              <w:t>Antibiotic resistance in wastewater treatment plants: Tackling the black box</w:t>
            </w:r>
          </w:p>
        </w:tc>
        <w:tc>
          <w:tcPr>
            <w:tcW w:w="1321" w:type="dxa"/>
            <w:noWrap/>
            <w:hideMark/>
          </w:tcPr>
          <w:p w14:paraId="2637547A" w14:textId="77777777" w:rsidR="000708F4" w:rsidRPr="00826F82" w:rsidRDefault="000708F4" w:rsidP="00C907B9">
            <w:pPr>
              <w:rPr>
                <w:rFonts w:ascii="Arial" w:hAnsi="Arial" w:cs="Arial"/>
                <w:lang w:eastAsia="en-GB"/>
              </w:rPr>
            </w:pPr>
            <w:r w:rsidRPr="00826F82">
              <w:rPr>
                <w:rFonts w:ascii="Arial" w:hAnsi="Arial" w:cs="Arial"/>
                <w:lang w:eastAsia="en-GB"/>
              </w:rPr>
              <w:t>ENVIRONMENT INTERNATIONAL</w:t>
            </w:r>
          </w:p>
        </w:tc>
        <w:tc>
          <w:tcPr>
            <w:tcW w:w="1654" w:type="dxa"/>
            <w:noWrap/>
            <w:hideMark/>
          </w:tcPr>
          <w:p w14:paraId="33B08CFC" w14:textId="77777777" w:rsidR="000708F4" w:rsidRPr="00826F82" w:rsidRDefault="000708F4" w:rsidP="00C907B9">
            <w:pPr>
              <w:rPr>
                <w:rFonts w:ascii="Arial" w:hAnsi="Arial" w:cs="Arial"/>
                <w:lang w:eastAsia="en-GB"/>
              </w:rPr>
            </w:pPr>
            <w:r w:rsidRPr="00826F82">
              <w:rPr>
                <w:rFonts w:ascii="Arial" w:hAnsi="Arial" w:cs="Arial"/>
                <w:lang w:eastAsia="en-GB"/>
              </w:rPr>
              <w:t>2018</w:t>
            </w:r>
          </w:p>
        </w:tc>
        <w:tc>
          <w:tcPr>
            <w:tcW w:w="3165" w:type="dxa"/>
            <w:noWrap/>
            <w:hideMark/>
          </w:tcPr>
          <w:p w14:paraId="171D7006" w14:textId="77777777" w:rsidR="000708F4" w:rsidRPr="00826F82" w:rsidRDefault="000708F4" w:rsidP="00C907B9">
            <w:pPr>
              <w:rPr>
                <w:rFonts w:ascii="Arial" w:hAnsi="Arial" w:cs="Arial"/>
                <w:lang w:eastAsia="en-GB"/>
              </w:rPr>
            </w:pPr>
            <w:r w:rsidRPr="00826F82">
              <w:rPr>
                <w:rFonts w:ascii="Arial" w:hAnsi="Arial" w:cs="Arial"/>
                <w:lang w:eastAsia="en-GB"/>
              </w:rPr>
              <w:t>10.1016/j.envint.2018.03.044</w:t>
            </w:r>
          </w:p>
        </w:tc>
      </w:tr>
      <w:tr w:rsidR="000708F4" w:rsidRPr="00826F82" w14:paraId="3DA94024" w14:textId="77777777" w:rsidTr="00C907B9">
        <w:trPr>
          <w:trHeight w:val="260"/>
        </w:trPr>
        <w:tc>
          <w:tcPr>
            <w:tcW w:w="1626" w:type="dxa"/>
            <w:noWrap/>
            <w:hideMark/>
          </w:tcPr>
          <w:p w14:paraId="66123E45" w14:textId="77777777" w:rsidR="000708F4" w:rsidRPr="00826F82" w:rsidRDefault="000708F4" w:rsidP="00C907B9">
            <w:pPr>
              <w:rPr>
                <w:rFonts w:ascii="Arial" w:hAnsi="Arial" w:cs="Arial"/>
                <w:lang w:eastAsia="en-GB"/>
              </w:rPr>
            </w:pPr>
            <w:r w:rsidRPr="00826F82">
              <w:rPr>
                <w:rFonts w:ascii="Arial" w:hAnsi="Arial" w:cs="Arial"/>
                <w:lang w:eastAsia="en-GB"/>
              </w:rPr>
              <w:t>Kumar, SG; Rao, KSRK</w:t>
            </w:r>
          </w:p>
        </w:tc>
        <w:tc>
          <w:tcPr>
            <w:tcW w:w="1584" w:type="dxa"/>
            <w:noWrap/>
            <w:hideMark/>
          </w:tcPr>
          <w:p w14:paraId="64EBC930" w14:textId="77777777" w:rsidR="000708F4" w:rsidRPr="00826F82" w:rsidRDefault="000708F4" w:rsidP="00C907B9">
            <w:pPr>
              <w:rPr>
                <w:rFonts w:ascii="Arial" w:hAnsi="Arial" w:cs="Arial"/>
                <w:lang w:eastAsia="en-GB"/>
              </w:rPr>
            </w:pPr>
            <w:r w:rsidRPr="00826F82">
              <w:rPr>
                <w:rFonts w:ascii="Arial" w:hAnsi="Arial" w:cs="Arial"/>
                <w:lang w:eastAsia="en-GB"/>
              </w:rPr>
              <w:t>Physics and chemistry of CdTe/CdS thin film heterojunction photovoltaic devices: fundamental and critical aspects</w:t>
            </w:r>
          </w:p>
        </w:tc>
        <w:tc>
          <w:tcPr>
            <w:tcW w:w="1321" w:type="dxa"/>
            <w:noWrap/>
            <w:hideMark/>
          </w:tcPr>
          <w:p w14:paraId="44921466" w14:textId="77777777" w:rsidR="000708F4" w:rsidRPr="00826F82" w:rsidRDefault="000708F4" w:rsidP="00C907B9">
            <w:pPr>
              <w:rPr>
                <w:rFonts w:ascii="Arial" w:hAnsi="Arial" w:cs="Arial"/>
                <w:lang w:eastAsia="en-GB"/>
              </w:rPr>
            </w:pPr>
            <w:r w:rsidRPr="00826F82">
              <w:rPr>
                <w:rFonts w:ascii="Arial" w:hAnsi="Arial" w:cs="Arial"/>
                <w:lang w:eastAsia="en-GB"/>
              </w:rPr>
              <w:t>ENERGY &amp; ENVIRONMENTAL SCIENCE</w:t>
            </w:r>
          </w:p>
        </w:tc>
        <w:tc>
          <w:tcPr>
            <w:tcW w:w="1654" w:type="dxa"/>
            <w:noWrap/>
            <w:hideMark/>
          </w:tcPr>
          <w:p w14:paraId="33255E5A" w14:textId="77777777" w:rsidR="000708F4" w:rsidRPr="00826F82" w:rsidRDefault="000708F4" w:rsidP="00C907B9">
            <w:pPr>
              <w:rPr>
                <w:rFonts w:ascii="Arial" w:hAnsi="Arial" w:cs="Arial"/>
                <w:lang w:eastAsia="en-GB"/>
              </w:rPr>
            </w:pPr>
            <w:r w:rsidRPr="00826F82">
              <w:rPr>
                <w:rFonts w:ascii="Arial" w:hAnsi="Arial" w:cs="Arial"/>
                <w:lang w:eastAsia="en-GB"/>
              </w:rPr>
              <w:t>2014</w:t>
            </w:r>
          </w:p>
        </w:tc>
        <w:tc>
          <w:tcPr>
            <w:tcW w:w="3165" w:type="dxa"/>
            <w:noWrap/>
            <w:hideMark/>
          </w:tcPr>
          <w:p w14:paraId="3BA17F9B" w14:textId="77777777" w:rsidR="000708F4" w:rsidRPr="00826F82" w:rsidRDefault="000708F4" w:rsidP="00C907B9">
            <w:pPr>
              <w:rPr>
                <w:rFonts w:ascii="Arial" w:hAnsi="Arial" w:cs="Arial"/>
                <w:lang w:eastAsia="en-GB"/>
              </w:rPr>
            </w:pPr>
            <w:r w:rsidRPr="00826F82">
              <w:rPr>
                <w:rFonts w:ascii="Arial" w:hAnsi="Arial" w:cs="Arial"/>
                <w:lang w:eastAsia="en-GB"/>
              </w:rPr>
              <w:t>10.1039/c3ee41981a</w:t>
            </w:r>
          </w:p>
        </w:tc>
      </w:tr>
      <w:tr w:rsidR="000708F4" w:rsidRPr="00826F82" w14:paraId="4EA05D7E" w14:textId="77777777" w:rsidTr="00C907B9">
        <w:trPr>
          <w:trHeight w:val="260"/>
        </w:trPr>
        <w:tc>
          <w:tcPr>
            <w:tcW w:w="1626" w:type="dxa"/>
            <w:noWrap/>
            <w:hideMark/>
          </w:tcPr>
          <w:p w14:paraId="210E6EF6" w14:textId="77777777" w:rsidR="000708F4" w:rsidRPr="00826F82" w:rsidRDefault="000708F4" w:rsidP="00C907B9">
            <w:pPr>
              <w:rPr>
                <w:rFonts w:ascii="Arial" w:hAnsi="Arial" w:cs="Arial"/>
                <w:lang w:val="pt-BR" w:eastAsia="en-GB"/>
              </w:rPr>
            </w:pPr>
            <w:r w:rsidRPr="00826F82">
              <w:rPr>
                <w:rFonts w:ascii="Arial" w:hAnsi="Arial" w:cs="Arial"/>
                <w:lang w:val="pt-BR" w:eastAsia="en-GB"/>
              </w:rPr>
              <w:t>Paul-Pont, I; Tallec, K; Gonzalez-Fernandez, C; Lambert, C; Vincent, D; Mazurais, D; Zambonino-Infante, JL; Brotons, G; Lagarde, F; Fabioux, C; Soudant, P; Huvet, A</w:t>
            </w:r>
          </w:p>
        </w:tc>
        <w:tc>
          <w:tcPr>
            <w:tcW w:w="1584" w:type="dxa"/>
            <w:noWrap/>
            <w:hideMark/>
          </w:tcPr>
          <w:p w14:paraId="41C38A97" w14:textId="77777777" w:rsidR="000708F4" w:rsidRPr="00826F82" w:rsidRDefault="000708F4" w:rsidP="00C907B9">
            <w:pPr>
              <w:rPr>
                <w:rFonts w:ascii="Arial" w:hAnsi="Arial" w:cs="Arial"/>
                <w:lang w:eastAsia="en-GB"/>
              </w:rPr>
            </w:pPr>
            <w:r w:rsidRPr="00826F82">
              <w:rPr>
                <w:rFonts w:ascii="Arial" w:hAnsi="Arial" w:cs="Arial"/>
                <w:lang w:eastAsia="en-GB"/>
              </w:rPr>
              <w:t>Constraints and Priorities for Conducting Experimental Exposures of Marine Organisms to Microplastics</w:t>
            </w:r>
          </w:p>
        </w:tc>
        <w:tc>
          <w:tcPr>
            <w:tcW w:w="1321" w:type="dxa"/>
            <w:noWrap/>
            <w:hideMark/>
          </w:tcPr>
          <w:p w14:paraId="05A897AE" w14:textId="77777777" w:rsidR="000708F4" w:rsidRPr="00826F82" w:rsidRDefault="000708F4" w:rsidP="00C907B9">
            <w:pPr>
              <w:rPr>
                <w:rFonts w:ascii="Arial" w:hAnsi="Arial" w:cs="Arial"/>
                <w:lang w:eastAsia="en-GB"/>
              </w:rPr>
            </w:pPr>
            <w:r w:rsidRPr="00826F82">
              <w:rPr>
                <w:rFonts w:ascii="Arial" w:hAnsi="Arial" w:cs="Arial"/>
                <w:lang w:eastAsia="en-GB"/>
              </w:rPr>
              <w:t>FRONTIERS IN MARINE SCIENCE</w:t>
            </w:r>
          </w:p>
        </w:tc>
        <w:tc>
          <w:tcPr>
            <w:tcW w:w="1654" w:type="dxa"/>
            <w:noWrap/>
            <w:hideMark/>
          </w:tcPr>
          <w:p w14:paraId="2FCF9301" w14:textId="77777777" w:rsidR="000708F4" w:rsidRPr="00826F82" w:rsidRDefault="000708F4" w:rsidP="00C907B9">
            <w:pPr>
              <w:rPr>
                <w:rFonts w:ascii="Arial" w:hAnsi="Arial" w:cs="Arial"/>
                <w:lang w:eastAsia="en-GB"/>
              </w:rPr>
            </w:pPr>
            <w:r w:rsidRPr="00826F82">
              <w:rPr>
                <w:rFonts w:ascii="Arial" w:hAnsi="Arial" w:cs="Arial"/>
                <w:lang w:eastAsia="en-GB"/>
              </w:rPr>
              <w:t>2018</w:t>
            </w:r>
          </w:p>
        </w:tc>
        <w:tc>
          <w:tcPr>
            <w:tcW w:w="3165" w:type="dxa"/>
            <w:noWrap/>
            <w:hideMark/>
          </w:tcPr>
          <w:p w14:paraId="494747F5" w14:textId="77777777" w:rsidR="000708F4" w:rsidRPr="00826F82" w:rsidRDefault="000708F4" w:rsidP="00C907B9">
            <w:pPr>
              <w:rPr>
                <w:rFonts w:ascii="Arial" w:hAnsi="Arial" w:cs="Arial"/>
                <w:lang w:eastAsia="en-GB"/>
              </w:rPr>
            </w:pPr>
            <w:r w:rsidRPr="00826F82">
              <w:rPr>
                <w:rFonts w:ascii="Arial" w:hAnsi="Arial" w:cs="Arial"/>
                <w:lang w:eastAsia="en-GB"/>
              </w:rPr>
              <w:t>10.3389/fmars.2018.00252</w:t>
            </w:r>
          </w:p>
        </w:tc>
      </w:tr>
      <w:tr w:rsidR="000708F4" w:rsidRPr="00826F82" w14:paraId="126853F1" w14:textId="77777777" w:rsidTr="00C907B9">
        <w:trPr>
          <w:trHeight w:val="260"/>
        </w:trPr>
        <w:tc>
          <w:tcPr>
            <w:tcW w:w="1626" w:type="dxa"/>
            <w:noWrap/>
            <w:hideMark/>
          </w:tcPr>
          <w:p w14:paraId="792F7C4B" w14:textId="77777777" w:rsidR="000708F4" w:rsidRPr="00826F82" w:rsidRDefault="000708F4" w:rsidP="00C907B9">
            <w:pPr>
              <w:rPr>
                <w:rFonts w:ascii="Arial" w:hAnsi="Arial" w:cs="Arial"/>
                <w:lang w:eastAsia="en-GB"/>
              </w:rPr>
            </w:pPr>
            <w:r w:rsidRPr="00826F82">
              <w:rPr>
                <w:rFonts w:ascii="Arial" w:hAnsi="Arial" w:cs="Arial"/>
                <w:lang w:eastAsia="en-GB"/>
              </w:rPr>
              <w:t>Thomas, N; Dionysiou, DD; Pillai, SC</w:t>
            </w:r>
          </w:p>
        </w:tc>
        <w:tc>
          <w:tcPr>
            <w:tcW w:w="1584" w:type="dxa"/>
            <w:noWrap/>
            <w:hideMark/>
          </w:tcPr>
          <w:p w14:paraId="2DC03B10" w14:textId="77777777" w:rsidR="000708F4" w:rsidRPr="00826F82" w:rsidRDefault="000708F4" w:rsidP="00C907B9">
            <w:pPr>
              <w:rPr>
                <w:rFonts w:ascii="Arial" w:hAnsi="Arial" w:cs="Arial"/>
                <w:lang w:eastAsia="en-GB"/>
              </w:rPr>
            </w:pPr>
            <w:r w:rsidRPr="00826F82">
              <w:rPr>
                <w:rFonts w:ascii="Arial" w:hAnsi="Arial" w:cs="Arial"/>
                <w:lang w:eastAsia="en-GB"/>
              </w:rPr>
              <w:t>Heterogeneous Fenton catalysts: A review of recent advances</w:t>
            </w:r>
          </w:p>
        </w:tc>
        <w:tc>
          <w:tcPr>
            <w:tcW w:w="1321" w:type="dxa"/>
            <w:noWrap/>
            <w:hideMark/>
          </w:tcPr>
          <w:p w14:paraId="42A6AB5B" w14:textId="77777777" w:rsidR="000708F4" w:rsidRPr="00826F82" w:rsidRDefault="000708F4" w:rsidP="00C907B9">
            <w:pPr>
              <w:rPr>
                <w:rFonts w:ascii="Arial" w:hAnsi="Arial" w:cs="Arial"/>
                <w:lang w:eastAsia="en-GB"/>
              </w:rPr>
            </w:pPr>
            <w:r w:rsidRPr="00826F82">
              <w:rPr>
                <w:rFonts w:ascii="Arial" w:hAnsi="Arial" w:cs="Arial"/>
                <w:lang w:eastAsia="en-GB"/>
              </w:rPr>
              <w:t>JOURNAL OF HAZARDOUS MATERIALS</w:t>
            </w:r>
          </w:p>
        </w:tc>
        <w:tc>
          <w:tcPr>
            <w:tcW w:w="1654" w:type="dxa"/>
            <w:noWrap/>
            <w:hideMark/>
          </w:tcPr>
          <w:p w14:paraId="0F089409" w14:textId="77777777" w:rsidR="000708F4" w:rsidRPr="00826F82" w:rsidRDefault="000708F4" w:rsidP="00C907B9">
            <w:pPr>
              <w:rPr>
                <w:rFonts w:ascii="Arial" w:hAnsi="Arial" w:cs="Arial"/>
                <w:lang w:eastAsia="en-GB"/>
              </w:rPr>
            </w:pPr>
            <w:r w:rsidRPr="00826F82">
              <w:rPr>
                <w:rFonts w:ascii="Arial" w:hAnsi="Arial" w:cs="Arial"/>
                <w:lang w:eastAsia="en-GB"/>
              </w:rPr>
              <w:t>2021</w:t>
            </w:r>
          </w:p>
        </w:tc>
        <w:tc>
          <w:tcPr>
            <w:tcW w:w="3165" w:type="dxa"/>
            <w:noWrap/>
            <w:hideMark/>
          </w:tcPr>
          <w:p w14:paraId="5723C5CE" w14:textId="77777777" w:rsidR="000708F4" w:rsidRPr="00826F82" w:rsidRDefault="000708F4" w:rsidP="00C907B9">
            <w:pPr>
              <w:rPr>
                <w:rFonts w:ascii="Arial" w:hAnsi="Arial" w:cs="Arial"/>
                <w:lang w:eastAsia="en-GB"/>
              </w:rPr>
            </w:pPr>
            <w:r w:rsidRPr="00826F82">
              <w:rPr>
                <w:rFonts w:ascii="Arial" w:hAnsi="Arial" w:cs="Arial"/>
                <w:lang w:eastAsia="en-GB"/>
              </w:rPr>
              <w:t>10.1016/j.jhazmat.2020.124082</w:t>
            </w:r>
          </w:p>
        </w:tc>
      </w:tr>
      <w:tr w:rsidR="000708F4" w:rsidRPr="00826F82" w14:paraId="34DA9F60" w14:textId="77777777" w:rsidTr="00C907B9">
        <w:trPr>
          <w:trHeight w:val="260"/>
        </w:trPr>
        <w:tc>
          <w:tcPr>
            <w:tcW w:w="1626" w:type="dxa"/>
            <w:noWrap/>
            <w:hideMark/>
          </w:tcPr>
          <w:p w14:paraId="476911CD" w14:textId="77777777" w:rsidR="000708F4" w:rsidRPr="00826F82" w:rsidRDefault="000708F4" w:rsidP="00C907B9">
            <w:pPr>
              <w:rPr>
                <w:rFonts w:ascii="Arial" w:hAnsi="Arial" w:cs="Arial"/>
                <w:lang w:val="pt-BR" w:eastAsia="en-GB"/>
              </w:rPr>
            </w:pPr>
            <w:r w:rsidRPr="00826F82">
              <w:rPr>
                <w:rFonts w:ascii="Arial" w:hAnsi="Arial" w:cs="Arial"/>
                <w:lang w:val="pt-BR" w:eastAsia="en-GB"/>
              </w:rPr>
              <w:t>Conti, C; Guarino, M; Bacenetti, J</w:t>
            </w:r>
          </w:p>
        </w:tc>
        <w:tc>
          <w:tcPr>
            <w:tcW w:w="1584" w:type="dxa"/>
            <w:noWrap/>
            <w:hideMark/>
          </w:tcPr>
          <w:p w14:paraId="24DCC9BB" w14:textId="77777777" w:rsidR="000708F4" w:rsidRPr="00826F82" w:rsidRDefault="000708F4" w:rsidP="00C907B9">
            <w:pPr>
              <w:rPr>
                <w:rFonts w:ascii="Arial" w:hAnsi="Arial" w:cs="Arial"/>
                <w:lang w:eastAsia="en-GB"/>
              </w:rPr>
            </w:pPr>
            <w:r w:rsidRPr="00826F82">
              <w:rPr>
                <w:rFonts w:ascii="Arial" w:hAnsi="Arial" w:cs="Arial"/>
                <w:lang w:eastAsia="en-GB"/>
              </w:rPr>
              <w:t>Measurements techniques and models to assess odor annoyance: A review</w:t>
            </w:r>
          </w:p>
        </w:tc>
        <w:tc>
          <w:tcPr>
            <w:tcW w:w="1321" w:type="dxa"/>
            <w:noWrap/>
            <w:hideMark/>
          </w:tcPr>
          <w:p w14:paraId="4533BFC2" w14:textId="77777777" w:rsidR="000708F4" w:rsidRPr="00826F82" w:rsidRDefault="000708F4" w:rsidP="00C907B9">
            <w:pPr>
              <w:rPr>
                <w:rFonts w:ascii="Arial" w:hAnsi="Arial" w:cs="Arial"/>
                <w:lang w:eastAsia="en-GB"/>
              </w:rPr>
            </w:pPr>
            <w:r w:rsidRPr="00826F82">
              <w:rPr>
                <w:rFonts w:ascii="Arial" w:hAnsi="Arial" w:cs="Arial"/>
                <w:lang w:eastAsia="en-GB"/>
              </w:rPr>
              <w:t>ENVIRONMENT INTERNATIONAL</w:t>
            </w:r>
          </w:p>
        </w:tc>
        <w:tc>
          <w:tcPr>
            <w:tcW w:w="1654" w:type="dxa"/>
            <w:noWrap/>
            <w:hideMark/>
          </w:tcPr>
          <w:p w14:paraId="6D50517C" w14:textId="77777777" w:rsidR="000708F4" w:rsidRPr="00826F82" w:rsidRDefault="000708F4" w:rsidP="00C907B9">
            <w:pPr>
              <w:rPr>
                <w:rFonts w:ascii="Arial" w:hAnsi="Arial" w:cs="Arial"/>
                <w:lang w:eastAsia="en-GB"/>
              </w:rPr>
            </w:pPr>
            <w:r w:rsidRPr="00826F82">
              <w:rPr>
                <w:rFonts w:ascii="Arial" w:hAnsi="Arial" w:cs="Arial"/>
                <w:lang w:eastAsia="en-GB"/>
              </w:rPr>
              <w:t>2020</w:t>
            </w:r>
          </w:p>
        </w:tc>
        <w:tc>
          <w:tcPr>
            <w:tcW w:w="3165" w:type="dxa"/>
            <w:noWrap/>
            <w:hideMark/>
          </w:tcPr>
          <w:p w14:paraId="3D530459" w14:textId="77777777" w:rsidR="000708F4" w:rsidRPr="00826F82" w:rsidRDefault="000708F4" w:rsidP="00C907B9">
            <w:pPr>
              <w:rPr>
                <w:rFonts w:ascii="Arial" w:hAnsi="Arial" w:cs="Arial"/>
                <w:lang w:eastAsia="en-GB"/>
              </w:rPr>
            </w:pPr>
            <w:r w:rsidRPr="00826F82">
              <w:rPr>
                <w:rFonts w:ascii="Arial" w:hAnsi="Arial" w:cs="Arial"/>
                <w:lang w:eastAsia="en-GB"/>
              </w:rPr>
              <w:t>10.1016/j.envint.2019.105261</w:t>
            </w:r>
          </w:p>
        </w:tc>
      </w:tr>
      <w:tr w:rsidR="000708F4" w:rsidRPr="00826F82" w14:paraId="103CC6A9" w14:textId="77777777" w:rsidTr="00C907B9">
        <w:trPr>
          <w:trHeight w:val="260"/>
        </w:trPr>
        <w:tc>
          <w:tcPr>
            <w:tcW w:w="1626" w:type="dxa"/>
            <w:noWrap/>
            <w:hideMark/>
          </w:tcPr>
          <w:p w14:paraId="422105EF" w14:textId="77777777" w:rsidR="000708F4" w:rsidRPr="00826F82" w:rsidRDefault="000708F4" w:rsidP="00C907B9">
            <w:pPr>
              <w:rPr>
                <w:rFonts w:ascii="Arial" w:hAnsi="Arial" w:cs="Arial"/>
                <w:lang w:eastAsia="en-GB"/>
              </w:rPr>
            </w:pPr>
            <w:r w:rsidRPr="00826F82">
              <w:rPr>
                <w:rFonts w:ascii="Arial" w:hAnsi="Arial" w:cs="Arial"/>
                <w:lang w:eastAsia="en-GB"/>
              </w:rPr>
              <w:t>Qin, YX; Li, GY; Gao, YP; Zhang, LZ; Ok, YS; An, TC</w:t>
            </w:r>
          </w:p>
        </w:tc>
        <w:tc>
          <w:tcPr>
            <w:tcW w:w="1584" w:type="dxa"/>
            <w:noWrap/>
            <w:hideMark/>
          </w:tcPr>
          <w:p w14:paraId="07ED766C" w14:textId="77777777" w:rsidR="000708F4" w:rsidRPr="00826F82" w:rsidRDefault="000708F4" w:rsidP="00C907B9">
            <w:pPr>
              <w:rPr>
                <w:rFonts w:ascii="Arial" w:hAnsi="Arial" w:cs="Arial"/>
                <w:lang w:eastAsia="en-GB"/>
              </w:rPr>
            </w:pPr>
            <w:r w:rsidRPr="00826F82">
              <w:rPr>
                <w:rFonts w:ascii="Arial" w:hAnsi="Arial" w:cs="Arial"/>
                <w:lang w:eastAsia="en-GB"/>
              </w:rPr>
              <w:t xml:space="preserve">Persistent free radicals in carbon-based materials on transformation of refractory </w:t>
            </w:r>
            <w:r w:rsidRPr="00826F82">
              <w:rPr>
                <w:rFonts w:ascii="Arial" w:hAnsi="Arial" w:cs="Arial"/>
                <w:lang w:eastAsia="en-GB"/>
              </w:rPr>
              <w:lastRenderedPageBreak/>
              <w:t>organic contaminants (ROCs) in water: A critical review</w:t>
            </w:r>
          </w:p>
        </w:tc>
        <w:tc>
          <w:tcPr>
            <w:tcW w:w="1321" w:type="dxa"/>
            <w:noWrap/>
            <w:hideMark/>
          </w:tcPr>
          <w:p w14:paraId="3BE4C37C" w14:textId="77777777" w:rsidR="000708F4" w:rsidRPr="00826F82" w:rsidRDefault="000708F4" w:rsidP="00C907B9">
            <w:pPr>
              <w:rPr>
                <w:rFonts w:ascii="Arial" w:hAnsi="Arial" w:cs="Arial"/>
                <w:lang w:eastAsia="en-GB"/>
              </w:rPr>
            </w:pPr>
            <w:r w:rsidRPr="00826F82">
              <w:rPr>
                <w:rFonts w:ascii="Arial" w:hAnsi="Arial" w:cs="Arial"/>
                <w:lang w:eastAsia="en-GB"/>
              </w:rPr>
              <w:lastRenderedPageBreak/>
              <w:t>WATER RESEARCH</w:t>
            </w:r>
          </w:p>
        </w:tc>
        <w:tc>
          <w:tcPr>
            <w:tcW w:w="1654" w:type="dxa"/>
            <w:noWrap/>
            <w:hideMark/>
          </w:tcPr>
          <w:p w14:paraId="522C3301" w14:textId="77777777" w:rsidR="000708F4" w:rsidRPr="00826F82" w:rsidRDefault="000708F4" w:rsidP="00C907B9">
            <w:pPr>
              <w:rPr>
                <w:rFonts w:ascii="Arial" w:hAnsi="Arial" w:cs="Arial"/>
                <w:lang w:eastAsia="en-GB"/>
              </w:rPr>
            </w:pPr>
            <w:r w:rsidRPr="00826F82">
              <w:rPr>
                <w:rFonts w:ascii="Arial" w:hAnsi="Arial" w:cs="Arial"/>
                <w:lang w:eastAsia="en-GB"/>
              </w:rPr>
              <w:t>2018</w:t>
            </w:r>
          </w:p>
        </w:tc>
        <w:tc>
          <w:tcPr>
            <w:tcW w:w="3165" w:type="dxa"/>
            <w:noWrap/>
            <w:hideMark/>
          </w:tcPr>
          <w:p w14:paraId="04AD87BB" w14:textId="77777777" w:rsidR="000708F4" w:rsidRPr="00826F82" w:rsidRDefault="000708F4" w:rsidP="00C907B9">
            <w:pPr>
              <w:rPr>
                <w:rFonts w:ascii="Arial" w:hAnsi="Arial" w:cs="Arial"/>
                <w:lang w:eastAsia="en-GB"/>
              </w:rPr>
            </w:pPr>
            <w:r w:rsidRPr="00826F82">
              <w:rPr>
                <w:rFonts w:ascii="Arial" w:hAnsi="Arial" w:cs="Arial"/>
                <w:lang w:eastAsia="en-GB"/>
              </w:rPr>
              <w:t>10.1016/j.watres.2018.03.012</w:t>
            </w:r>
          </w:p>
        </w:tc>
      </w:tr>
      <w:tr w:rsidR="000708F4" w:rsidRPr="00826F82" w14:paraId="20DFDEEB" w14:textId="77777777" w:rsidTr="00C907B9">
        <w:trPr>
          <w:trHeight w:val="260"/>
        </w:trPr>
        <w:tc>
          <w:tcPr>
            <w:tcW w:w="1626" w:type="dxa"/>
            <w:noWrap/>
            <w:hideMark/>
          </w:tcPr>
          <w:p w14:paraId="069DFDF1" w14:textId="77777777" w:rsidR="000708F4" w:rsidRPr="00826F82" w:rsidRDefault="000708F4" w:rsidP="00C907B9">
            <w:pPr>
              <w:rPr>
                <w:rFonts w:ascii="Arial" w:hAnsi="Arial" w:cs="Arial"/>
                <w:lang w:eastAsia="en-GB"/>
              </w:rPr>
            </w:pPr>
            <w:r w:rsidRPr="00826F82">
              <w:rPr>
                <w:rFonts w:ascii="Arial" w:hAnsi="Arial" w:cs="Arial"/>
                <w:lang w:eastAsia="en-GB"/>
              </w:rPr>
              <w:t>Wang, HX; Guerrero, A; Bou, A; Al-Mayouf, AM; Bisquert, J</w:t>
            </w:r>
          </w:p>
        </w:tc>
        <w:tc>
          <w:tcPr>
            <w:tcW w:w="1584" w:type="dxa"/>
            <w:noWrap/>
            <w:hideMark/>
          </w:tcPr>
          <w:p w14:paraId="7623B108" w14:textId="77777777" w:rsidR="000708F4" w:rsidRPr="00826F82" w:rsidRDefault="000708F4" w:rsidP="00C907B9">
            <w:pPr>
              <w:rPr>
                <w:rFonts w:ascii="Arial" w:hAnsi="Arial" w:cs="Arial"/>
                <w:lang w:eastAsia="en-GB"/>
              </w:rPr>
            </w:pPr>
            <w:r w:rsidRPr="00826F82">
              <w:rPr>
                <w:rFonts w:ascii="Arial" w:hAnsi="Arial" w:cs="Arial"/>
                <w:lang w:eastAsia="en-GB"/>
              </w:rPr>
              <w:t>Kinetic and material properties of interfaces governing slow response and long timescale phenomena in perovskite solar cells</w:t>
            </w:r>
          </w:p>
        </w:tc>
        <w:tc>
          <w:tcPr>
            <w:tcW w:w="1321" w:type="dxa"/>
            <w:noWrap/>
            <w:hideMark/>
          </w:tcPr>
          <w:p w14:paraId="524B7FBC" w14:textId="77777777" w:rsidR="000708F4" w:rsidRPr="00826F82" w:rsidRDefault="000708F4" w:rsidP="00C907B9">
            <w:pPr>
              <w:rPr>
                <w:rFonts w:ascii="Arial" w:hAnsi="Arial" w:cs="Arial"/>
                <w:lang w:eastAsia="en-GB"/>
              </w:rPr>
            </w:pPr>
            <w:r w:rsidRPr="00826F82">
              <w:rPr>
                <w:rFonts w:ascii="Arial" w:hAnsi="Arial" w:cs="Arial"/>
                <w:lang w:eastAsia="en-GB"/>
              </w:rPr>
              <w:t>ENERGY &amp; ENVIRONMENTAL SCIENCE</w:t>
            </w:r>
          </w:p>
        </w:tc>
        <w:tc>
          <w:tcPr>
            <w:tcW w:w="1654" w:type="dxa"/>
            <w:noWrap/>
            <w:hideMark/>
          </w:tcPr>
          <w:p w14:paraId="357024A4" w14:textId="77777777" w:rsidR="000708F4" w:rsidRPr="00826F82" w:rsidRDefault="000708F4" w:rsidP="00C907B9">
            <w:pPr>
              <w:rPr>
                <w:rFonts w:ascii="Arial" w:hAnsi="Arial" w:cs="Arial"/>
                <w:lang w:eastAsia="en-GB"/>
              </w:rPr>
            </w:pPr>
            <w:r w:rsidRPr="00826F82">
              <w:rPr>
                <w:rFonts w:ascii="Arial" w:hAnsi="Arial" w:cs="Arial"/>
                <w:lang w:eastAsia="en-GB"/>
              </w:rPr>
              <w:t>2019</w:t>
            </w:r>
          </w:p>
        </w:tc>
        <w:tc>
          <w:tcPr>
            <w:tcW w:w="3165" w:type="dxa"/>
            <w:noWrap/>
            <w:hideMark/>
          </w:tcPr>
          <w:p w14:paraId="2A3A7D26" w14:textId="77777777" w:rsidR="000708F4" w:rsidRPr="00826F82" w:rsidRDefault="000708F4" w:rsidP="00C907B9">
            <w:pPr>
              <w:rPr>
                <w:rFonts w:ascii="Arial" w:hAnsi="Arial" w:cs="Arial"/>
                <w:lang w:eastAsia="en-GB"/>
              </w:rPr>
            </w:pPr>
            <w:r w:rsidRPr="00826F82">
              <w:rPr>
                <w:rFonts w:ascii="Arial" w:hAnsi="Arial" w:cs="Arial"/>
                <w:lang w:eastAsia="en-GB"/>
              </w:rPr>
              <w:t>10.1039/c9ee00802k</w:t>
            </w:r>
          </w:p>
        </w:tc>
      </w:tr>
      <w:tr w:rsidR="000708F4" w:rsidRPr="00826F82" w14:paraId="00AF4F92" w14:textId="77777777" w:rsidTr="00C907B9">
        <w:trPr>
          <w:trHeight w:val="260"/>
        </w:trPr>
        <w:tc>
          <w:tcPr>
            <w:tcW w:w="1626" w:type="dxa"/>
            <w:noWrap/>
            <w:hideMark/>
          </w:tcPr>
          <w:p w14:paraId="4777951E" w14:textId="77777777" w:rsidR="000708F4" w:rsidRPr="00826F82" w:rsidRDefault="000708F4" w:rsidP="00C907B9">
            <w:pPr>
              <w:rPr>
                <w:rFonts w:ascii="Arial" w:hAnsi="Arial" w:cs="Arial"/>
                <w:lang w:val="it-IT" w:eastAsia="en-GB"/>
              </w:rPr>
            </w:pPr>
            <w:r w:rsidRPr="00826F82">
              <w:rPr>
                <w:rFonts w:ascii="Arial" w:hAnsi="Arial" w:cs="Arial"/>
                <w:lang w:val="it-IT" w:eastAsia="en-GB"/>
              </w:rPr>
              <w:t>Bucci, K; Tulio, M; Rochman, CM</w:t>
            </w:r>
          </w:p>
        </w:tc>
        <w:tc>
          <w:tcPr>
            <w:tcW w:w="1584" w:type="dxa"/>
            <w:noWrap/>
            <w:hideMark/>
          </w:tcPr>
          <w:p w14:paraId="51A07F22" w14:textId="77777777" w:rsidR="000708F4" w:rsidRPr="00826F82" w:rsidRDefault="000708F4" w:rsidP="00C907B9">
            <w:pPr>
              <w:rPr>
                <w:rFonts w:ascii="Arial" w:hAnsi="Arial" w:cs="Arial"/>
                <w:lang w:eastAsia="en-GB"/>
              </w:rPr>
            </w:pPr>
            <w:r w:rsidRPr="00826F82">
              <w:rPr>
                <w:rFonts w:ascii="Arial" w:hAnsi="Arial" w:cs="Arial"/>
                <w:lang w:eastAsia="en-GB"/>
              </w:rPr>
              <w:t>What is known and unknown about the effects of plastic pollution: A meta-analysis and systematic review</w:t>
            </w:r>
          </w:p>
        </w:tc>
        <w:tc>
          <w:tcPr>
            <w:tcW w:w="1321" w:type="dxa"/>
            <w:noWrap/>
            <w:hideMark/>
          </w:tcPr>
          <w:p w14:paraId="153A1006" w14:textId="77777777" w:rsidR="000708F4" w:rsidRPr="00826F82" w:rsidRDefault="000708F4" w:rsidP="00C907B9">
            <w:pPr>
              <w:rPr>
                <w:rFonts w:ascii="Arial" w:hAnsi="Arial" w:cs="Arial"/>
                <w:lang w:eastAsia="en-GB"/>
              </w:rPr>
            </w:pPr>
            <w:r w:rsidRPr="00826F82">
              <w:rPr>
                <w:rFonts w:ascii="Arial" w:hAnsi="Arial" w:cs="Arial"/>
                <w:lang w:eastAsia="en-GB"/>
              </w:rPr>
              <w:t>ECOLOGICAL APPLICATIONS</w:t>
            </w:r>
          </w:p>
        </w:tc>
        <w:tc>
          <w:tcPr>
            <w:tcW w:w="1654" w:type="dxa"/>
            <w:noWrap/>
            <w:hideMark/>
          </w:tcPr>
          <w:p w14:paraId="6F857365" w14:textId="77777777" w:rsidR="000708F4" w:rsidRPr="00826F82" w:rsidRDefault="000708F4" w:rsidP="00C907B9">
            <w:pPr>
              <w:rPr>
                <w:rFonts w:ascii="Arial" w:hAnsi="Arial" w:cs="Arial"/>
                <w:lang w:eastAsia="en-GB"/>
              </w:rPr>
            </w:pPr>
            <w:r w:rsidRPr="00826F82">
              <w:rPr>
                <w:rFonts w:ascii="Arial" w:hAnsi="Arial" w:cs="Arial"/>
                <w:lang w:eastAsia="en-GB"/>
              </w:rPr>
              <w:t>2020</w:t>
            </w:r>
          </w:p>
        </w:tc>
        <w:tc>
          <w:tcPr>
            <w:tcW w:w="3165" w:type="dxa"/>
            <w:noWrap/>
            <w:hideMark/>
          </w:tcPr>
          <w:p w14:paraId="6DA8D2E3" w14:textId="77777777" w:rsidR="000708F4" w:rsidRPr="00826F82" w:rsidRDefault="000708F4" w:rsidP="00C907B9">
            <w:pPr>
              <w:rPr>
                <w:rFonts w:ascii="Arial" w:hAnsi="Arial" w:cs="Arial"/>
                <w:lang w:eastAsia="en-GB"/>
              </w:rPr>
            </w:pPr>
            <w:r w:rsidRPr="00826F82">
              <w:rPr>
                <w:rFonts w:ascii="Arial" w:hAnsi="Arial" w:cs="Arial"/>
                <w:lang w:eastAsia="en-GB"/>
              </w:rPr>
              <w:t>10.1002/eap.2044</w:t>
            </w:r>
          </w:p>
        </w:tc>
      </w:tr>
      <w:tr w:rsidR="000708F4" w:rsidRPr="00826F82" w14:paraId="5766A6F1" w14:textId="77777777" w:rsidTr="00C907B9">
        <w:trPr>
          <w:trHeight w:val="260"/>
        </w:trPr>
        <w:tc>
          <w:tcPr>
            <w:tcW w:w="1626" w:type="dxa"/>
            <w:noWrap/>
            <w:hideMark/>
          </w:tcPr>
          <w:p w14:paraId="608C4650" w14:textId="77777777" w:rsidR="000708F4" w:rsidRPr="00826F82" w:rsidRDefault="000708F4" w:rsidP="00C907B9">
            <w:pPr>
              <w:rPr>
                <w:rFonts w:ascii="Arial" w:hAnsi="Arial" w:cs="Arial"/>
                <w:lang w:eastAsia="en-GB"/>
              </w:rPr>
            </w:pPr>
            <w:r w:rsidRPr="00826F82">
              <w:rPr>
                <w:rFonts w:ascii="Arial" w:hAnsi="Arial" w:cs="Arial"/>
                <w:lang w:eastAsia="en-GB"/>
              </w:rPr>
              <w:t>Agrawal, AA</w:t>
            </w:r>
          </w:p>
        </w:tc>
        <w:tc>
          <w:tcPr>
            <w:tcW w:w="1584" w:type="dxa"/>
            <w:noWrap/>
            <w:hideMark/>
          </w:tcPr>
          <w:p w14:paraId="007266B3" w14:textId="77777777" w:rsidR="000708F4" w:rsidRPr="00826F82" w:rsidRDefault="000708F4" w:rsidP="00C907B9">
            <w:pPr>
              <w:rPr>
                <w:rFonts w:ascii="Arial" w:hAnsi="Arial" w:cs="Arial"/>
                <w:lang w:eastAsia="en-GB"/>
              </w:rPr>
            </w:pPr>
            <w:r w:rsidRPr="00826F82">
              <w:rPr>
                <w:rFonts w:ascii="Arial" w:hAnsi="Arial" w:cs="Arial"/>
                <w:lang w:eastAsia="en-GB"/>
              </w:rPr>
              <w:t>Current trends in the evolutionary ecology of plant defence</w:t>
            </w:r>
          </w:p>
        </w:tc>
        <w:tc>
          <w:tcPr>
            <w:tcW w:w="1321" w:type="dxa"/>
            <w:noWrap/>
            <w:hideMark/>
          </w:tcPr>
          <w:p w14:paraId="3FDA94BA" w14:textId="77777777" w:rsidR="000708F4" w:rsidRPr="00826F82" w:rsidRDefault="000708F4" w:rsidP="00C907B9">
            <w:pPr>
              <w:rPr>
                <w:rFonts w:ascii="Arial" w:hAnsi="Arial" w:cs="Arial"/>
                <w:lang w:eastAsia="en-GB"/>
              </w:rPr>
            </w:pPr>
            <w:r w:rsidRPr="00826F82">
              <w:rPr>
                <w:rFonts w:ascii="Arial" w:hAnsi="Arial" w:cs="Arial"/>
                <w:lang w:eastAsia="en-GB"/>
              </w:rPr>
              <w:t>FUNCTIONAL ECOLOGY</w:t>
            </w:r>
          </w:p>
        </w:tc>
        <w:tc>
          <w:tcPr>
            <w:tcW w:w="1654" w:type="dxa"/>
            <w:noWrap/>
            <w:hideMark/>
          </w:tcPr>
          <w:p w14:paraId="3F888A26" w14:textId="77777777" w:rsidR="000708F4" w:rsidRPr="00826F82" w:rsidRDefault="000708F4" w:rsidP="00C907B9">
            <w:pPr>
              <w:rPr>
                <w:rFonts w:ascii="Arial" w:hAnsi="Arial" w:cs="Arial"/>
                <w:lang w:eastAsia="en-GB"/>
              </w:rPr>
            </w:pPr>
            <w:r w:rsidRPr="00826F82">
              <w:rPr>
                <w:rFonts w:ascii="Arial" w:hAnsi="Arial" w:cs="Arial"/>
                <w:lang w:eastAsia="en-GB"/>
              </w:rPr>
              <w:t>2011</w:t>
            </w:r>
          </w:p>
        </w:tc>
        <w:tc>
          <w:tcPr>
            <w:tcW w:w="3165" w:type="dxa"/>
            <w:noWrap/>
            <w:hideMark/>
          </w:tcPr>
          <w:p w14:paraId="7428AC4B" w14:textId="77777777" w:rsidR="000708F4" w:rsidRPr="00826F82" w:rsidRDefault="000708F4" w:rsidP="00C907B9">
            <w:pPr>
              <w:rPr>
                <w:rFonts w:ascii="Arial" w:hAnsi="Arial" w:cs="Arial"/>
                <w:lang w:eastAsia="en-GB"/>
              </w:rPr>
            </w:pPr>
            <w:r w:rsidRPr="00826F82">
              <w:rPr>
                <w:rFonts w:ascii="Arial" w:hAnsi="Arial" w:cs="Arial"/>
                <w:lang w:eastAsia="en-GB"/>
              </w:rPr>
              <w:t>10.1111/j.1365-2435.2010.01796.x</w:t>
            </w:r>
          </w:p>
        </w:tc>
      </w:tr>
      <w:tr w:rsidR="000708F4" w:rsidRPr="00826F82" w14:paraId="6AB4A69F" w14:textId="77777777" w:rsidTr="00C907B9">
        <w:trPr>
          <w:trHeight w:val="260"/>
        </w:trPr>
        <w:tc>
          <w:tcPr>
            <w:tcW w:w="1626" w:type="dxa"/>
            <w:noWrap/>
            <w:hideMark/>
          </w:tcPr>
          <w:p w14:paraId="181F4265" w14:textId="77777777" w:rsidR="000708F4" w:rsidRPr="00826F82" w:rsidRDefault="000708F4" w:rsidP="00C907B9">
            <w:pPr>
              <w:rPr>
                <w:rFonts w:ascii="Arial" w:hAnsi="Arial" w:cs="Arial"/>
                <w:lang w:eastAsia="en-GB"/>
              </w:rPr>
            </w:pPr>
            <w:r w:rsidRPr="00826F82">
              <w:rPr>
                <w:rFonts w:ascii="Arial" w:hAnsi="Arial" w:cs="Arial"/>
                <w:lang w:eastAsia="en-GB"/>
              </w:rPr>
              <w:t>Krzeminski, P; Tomei, MC; Karaolia, P; Langenhoff, A; Almeida, CMR; Felis, E; Gritten, F; Andersen, HR; Fernandes, T; Manaia, CM; Rizzo, L; Fatta-Kassinos, D</w:t>
            </w:r>
          </w:p>
        </w:tc>
        <w:tc>
          <w:tcPr>
            <w:tcW w:w="1584" w:type="dxa"/>
            <w:noWrap/>
            <w:hideMark/>
          </w:tcPr>
          <w:p w14:paraId="0242E42D" w14:textId="77777777" w:rsidR="000708F4" w:rsidRPr="00826F82" w:rsidRDefault="000708F4" w:rsidP="00C907B9">
            <w:pPr>
              <w:rPr>
                <w:rFonts w:ascii="Arial" w:hAnsi="Arial" w:cs="Arial"/>
                <w:lang w:eastAsia="en-GB"/>
              </w:rPr>
            </w:pPr>
            <w:r w:rsidRPr="00826F82">
              <w:rPr>
                <w:rFonts w:ascii="Arial" w:hAnsi="Arial" w:cs="Arial"/>
                <w:lang w:eastAsia="en-GB"/>
              </w:rPr>
              <w:t>Performance of secondary wastewater treatment methods for the removal of contaminants of emerging concern implicated in crop uptake and antibiotic resistance spread: A review</w:t>
            </w:r>
          </w:p>
        </w:tc>
        <w:tc>
          <w:tcPr>
            <w:tcW w:w="1321" w:type="dxa"/>
            <w:noWrap/>
            <w:hideMark/>
          </w:tcPr>
          <w:p w14:paraId="5B3850C3" w14:textId="77777777" w:rsidR="000708F4" w:rsidRPr="00826F82" w:rsidRDefault="000708F4" w:rsidP="00C907B9">
            <w:pPr>
              <w:rPr>
                <w:rFonts w:ascii="Arial" w:hAnsi="Arial" w:cs="Arial"/>
                <w:lang w:eastAsia="en-GB"/>
              </w:rPr>
            </w:pPr>
            <w:r w:rsidRPr="00826F82">
              <w:rPr>
                <w:rFonts w:ascii="Arial" w:hAnsi="Arial" w:cs="Arial"/>
                <w:lang w:eastAsia="en-GB"/>
              </w:rPr>
              <w:t>SCIENCE OF THE TOTAL ENVIRONMENT</w:t>
            </w:r>
          </w:p>
        </w:tc>
        <w:tc>
          <w:tcPr>
            <w:tcW w:w="1654" w:type="dxa"/>
            <w:noWrap/>
            <w:hideMark/>
          </w:tcPr>
          <w:p w14:paraId="1A7F2E73" w14:textId="77777777" w:rsidR="000708F4" w:rsidRPr="00826F82" w:rsidRDefault="000708F4" w:rsidP="00C907B9">
            <w:pPr>
              <w:rPr>
                <w:rFonts w:ascii="Arial" w:hAnsi="Arial" w:cs="Arial"/>
                <w:lang w:eastAsia="en-GB"/>
              </w:rPr>
            </w:pPr>
            <w:r w:rsidRPr="00826F82">
              <w:rPr>
                <w:rFonts w:ascii="Arial" w:hAnsi="Arial" w:cs="Arial"/>
                <w:lang w:eastAsia="en-GB"/>
              </w:rPr>
              <w:t>2019</w:t>
            </w:r>
          </w:p>
        </w:tc>
        <w:tc>
          <w:tcPr>
            <w:tcW w:w="3165" w:type="dxa"/>
            <w:noWrap/>
            <w:hideMark/>
          </w:tcPr>
          <w:p w14:paraId="1C25A196" w14:textId="77777777" w:rsidR="000708F4" w:rsidRPr="00826F82" w:rsidRDefault="000708F4" w:rsidP="00C907B9">
            <w:pPr>
              <w:rPr>
                <w:rFonts w:ascii="Arial" w:hAnsi="Arial" w:cs="Arial"/>
                <w:lang w:eastAsia="en-GB"/>
              </w:rPr>
            </w:pPr>
            <w:r w:rsidRPr="00826F82">
              <w:rPr>
                <w:rFonts w:ascii="Arial" w:hAnsi="Arial" w:cs="Arial"/>
                <w:lang w:eastAsia="en-GB"/>
              </w:rPr>
              <w:t>10.1016/j.scitotenv.2018.08.130</w:t>
            </w:r>
          </w:p>
        </w:tc>
      </w:tr>
      <w:tr w:rsidR="000708F4" w:rsidRPr="00826F82" w14:paraId="4F128549" w14:textId="77777777" w:rsidTr="00C907B9">
        <w:trPr>
          <w:trHeight w:val="260"/>
        </w:trPr>
        <w:tc>
          <w:tcPr>
            <w:tcW w:w="1626" w:type="dxa"/>
            <w:noWrap/>
            <w:hideMark/>
          </w:tcPr>
          <w:p w14:paraId="2F690545" w14:textId="77777777" w:rsidR="000708F4" w:rsidRPr="00826F82" w:rsidRDefault="000708F4" w:rsidP="00C907B9">
            <w:pPr>
              <w:rPr>
                <w:rFonts w:ascii="Arial" w:hAnsi="Arial" w:cs="Arial"/>
                <w:lang w:eastAsia="en-GB"/>
              </w:rPr>
            </w:pPr>
            <w:r w:rsidRPr="00826F82">
              <w:rPr>
                <w:rFonts w:ascii="Arial" w:hAnsi="Arial" w:cs="Arial"/>
                <w:lang w:eastAsia="en-GB"/>
              </w:rPr>
              <w:t xml:space="preserve">Pearlman, J; Bushnell, M; Coppola, L; Karstensen, J; Buttigieg, PL; Pearlman, F; Simpsons, P; Barbier, M; Muller-Karger, FE; Munoz-Mas, C; Pissierssens, P; Chandler, C; Hermes, J; Heslop, E; Jenkyns, R; </w:t>
            </w:r>
            <w:r w:rsidRPr="00826F82">
              <w:rPr>
                <w:rFonts w:ascii="Arial" w:hAnsi="Arial" w:cs="Arial"/>
                <w:lang w:eastAsia="en-GB"/>
              </w:rPr>
              <w:lastRenderedPageBreak/>
              <w:t>Achterberg, EP; Bensi, M; Bittig, HC; Blandin, J; Bosch, J; Bourles, B; Bozzano, R; Buck, JJH; Burger, EF; Cano, D; Cardin, V; Llorens, MC; Cianca, A; Chen, H; Cusack, C; Delory, E; Garello, R; Giovanetti, G; Harscoat, V; Hartman, S; Heitsenrether, R; Jirka, S; Lara-Lopez, A; Lanteri, N; Leadbetter, A; Manzella, G; Maso, J; McCurdy, A; Moussat, E; Ntoumas, M; Pensieri, S; Petihakis, G; Pinardi, N; Pouliquen, S; Przeslawski, R; Roden, NP; Silke, J; Tamburri, MN; Tang, HR; Tanhua, T; Telszewski, M; Testor, P; Thomas, J; Waldmann, C; Whoriskey, F</w:t>
            </w:r>
          </w:p>
        </w:tc>
        <w:tc>
          <w:tcPr>
            <w:tcW w:w="1584" w:type="dxa"/>
            <w:noWrap/>
            <w:hideMark/>
          </w:tcPr>
          <w:p w14:paraId="6AFBE3EF" w14:textId="77777777" w:rsidR="000708F4" w:rsidRPr="00826F82" w:rsidRDefault="000708F4" w:rsidP="00C907B9">
            <w:pPr>
              <w:rPr>
                <w:rFonts w:ascii="Arial" w:hAnsi="Arial" w:cs="Arial"/>
                <w:lang w:eastAsia="en-GB"/>
              </w:rPr>
            </w:pPr>
            <w:r w:rsidRPr="00826F82">
              <w:rPr>
                <w:rFonts w:ascii="Arial" w:hAnsi="Arial" w:cs="Arial"/>
                <w:lang w:eastAsia="en-GB"/>
              </w:rPr>
              <w:lastRenderedPageBreak/>
              <w:t>Evolving and Sustaining Ocean Best Practices and Standards for the Next Decade</w:t>
            </w:r>
          </w:p>
        </w:tc>
        <w:tc>
          <w:tcPr>
            <w:tcW w:w="1321" w:type="dxa"/>
            <w:noWrap/>
            <w:hideMark/>
          </w:tcPr>
          <w:p w14:paraId="5C6426AF" w14:textId="77777777" w:rsidR="000708F4" w:rsidRPr="00826F82" w:rsidRDefault="000708F4" w:rsidP="00C907B9">
            <w:pPr>
              <w:rPr>
                <w:rFonts w:ascii="Arial" w:hAnsi="Arial" w:cs="Arial"/>
                <w:lang w:eastAsia="en-GB"/>
              </w:rPr>
            </w:pPr>
            <w:r w:rsidRPr="00826F82">
              <w:rPr>
                <w:rFonts w:ascii="Arial" w:hAnsi="Arial" w:cs="Arial"/>
                <w:lang w:eastAsia="en-GB"/>
              </w:rPr>
              <w:t>FRONTIERS IN MARINE SCIENCE</w:t>
            </w:r>
          </w:p>
        </w:tc>
        <w:tc>
          <w:tcPr>
            <w:tcW w:w="1654" w:type="dxa"/>
            <w:noWrap/>
            <w:hideMark/>
          </w:tcPr>
          <w:p w14:paraId="092CDFEB" w14:textId="77777777" w:rsidR="000708F4" w:rsidRPr="00826F82" w:rsidRDefault="000708F4" w:rsidP="00C907B9">
            <w:pPr>
              <w:rPr>
                <w:rFonts w:ascii="Arial" w:hAnsi="Arial" w:cs="Arial"/>
                <w:lang w:eastAsia="en-GB"/>
              </w:rPr>
            </w:pPr>
            <w:r w:rsidRPr="00826F82">
              <w:rPr>
                <w:rFonts w:ascii="Arial" w:hAnsi="Arial" w:cs="Arial"/>
                <w:lang w:eastAsia="en-GB"/>
              </w:rPr>
              <w:t>2019</w:t>
            </w:r>
          </w:p>
        </w:tc>
        <w:tc>
          <w:tcPr>
            <w:tcW w:w="3165" w:type="dxa"/>
            <w:noWrap/>
            <w:hideMark/>
          </w:tcPr>
          <w:p w14:paraId="1996F3C5" w14:textId="77777777" w:rsidR="000708F4" w:rsidRPr="00826F82" w:rsidRDefault="000708F4" w:rsidP="00C907B9">
            <w:pPr>
              <w:rPr>
                <w:rFonts w:ascii="Arial" w:hAnsi="Arial" w:cs="Arial"/>
                <w:lang w:eastAsia="en-GB"/>
              </w:rPr>
            </w:pPr>
            <w:r w:rsidRPr="00826F82">
              <w:rPr>
                <w:rFonts w:ascii="Arial" w:hAnsi="Arial" w:cs="Arial"/>
                <w:lang w:eastAsia="en-GB"/>
              </w:rPr>
              <w:t>10.3389/fmars.2019.00277</w:t>
            </w:r>
          </w:p>
        </w:tc>
      </w:tr>
      <w:tr w:rsidR="000708F4" w:rsidRPr="00826F82" w14:paraId="3A9AD810" w14:textId="77777777" w:rsidTr="00C907B9">
        <w:trPr>
          <w:trHeight w:val="260"/>
        </w:trPr>
        <w:tc>
          <w:tcPr>
            <w:tcW w:w="1626" w:type="dxa"/>
            <w:noWrap/>
            <w:hideMark/>
          </w:tcPr>
          <w:p w14:paraId="14902E9E" w14:textId="77777777" w:rsidR="000708F4" w:rsidRPr="00826F82" w:rsidRDefault="000708F4" w:rsidP="00C907B9">
            <w:pPr>
              <w:rPr>
                <w:rFonts w:ascii="Arial" w:hAnsi="Arial" w:cs="Arial"/>
                <w:lang w:eastAsia="en-GB"/>
              </w:rPr>
            </w:pPr>
            <w:r w:rsidRPr="00826F82">
              <w:rPr>
                <w:rFonts w:ascii="Arial" w:hAnsi="Arial" w:cs="Arial"/>
                <w:lang w:eastAsia="en-GB"/>
              </w:rPr>
              <w:t xml:space="preserve">Vereecken, H; Schnepf, A; Hopmans, JW; Javaux, M; Or, D; Roose, DOT; Vanderborght, J; Young, MH; Amelung, W; Aitkenhead, M; Allison, SD; Assouline, S; Baveye, P; Berli, M; Bruggemann, N; Finke, P; Flury, </w:t>
            </w:r>
            <w:r w:rsidRPr="00826F82">
              <w:rPr>
                <w:rFonts w:ascii="Arial" w:hAnsi="Arial" w:cs="Arial"/>
                <w:lang w:eastAsia="en-GB"/>
              </w:rPr>
              <w:lastRenderedPageBreak/>
              <w:t>M; Gaiser, T; Govers, G; Ghezzehei, T; Hallett, P; Franssen, HJH; Heppell, J; Horn, R; Huisman, JA; Jacques, D; Jonard, F; Kollet, S; Lafolie, F; Lamorski, K; Leitner, D; McBratney, A; Minasny, B; Montzka, C; Nowak, W; Pachepsky, Y; Padarian, J; Romano, N; Roth, K; Rothfuss, Y; Rowe, EC; Schwen, A; Simunek, J; Tiktak, A; Van Dam, J; van der Zee, SEATM; Vogel, HJ; Vrugt, JA; Wohling, T; Young, IM</w:t>
            </w:r>
          </w:p>
        </w:tc>
        <w:tc>
          <w:tcPr>
            <w:tcW w:w="1584" w:type="dxa"/>
            <w:noWrap/>
            <w:hideMark/>
          </w:tcPr>
          <w:p w14:paraId="7A5928DB" w14:textId="77777777" w:rsidR="000708F4" w:rsidRPr="00826F82" w:rsidRDefault="000708F4" w:rsidP="00C907B9">
            <w:pPr>
              <w:rPr>
                <w:rFonts w:ascii="Arial" w:hAnsi="Arial" w:cs="Arial"/>
                <w:lang w:eastAsia="en-GB"/>
              </w:rPr>
            </w:pPr>
            <w:r w:rsidRPr="00826F82">
              <w:rPr>
                <w:rFonts w:ascii="Arial" w:hAnsi="Arial" w:cs="Arial"/>
                <w:lang w:eastAsia="en-GB"/>
              </w:rPr>
              <w:lastRenderedPageBreak/>
              <w:t>Modeling Soil Processes: Review, Key Challenges, and New Perspectives</w:t>
            </w:r>
          </w:p>
        </w:tc>
        <w:tc>
          <w:tcPr>
            <w:tcW w:w="1321" w:type="dxa"/>
            <w:noWrap/>
            <w:hideMark/>
          </w:tcPr>
          <w:p w14:paraId="49814202" w14:textId="77777777" w:rsidR="000708F4" w:rsidRPr="00826F82" w:rsidRDefault="000708F4" w:rsidP="00C907B9">
            <w:pPr>
              <w:rPr>
                <w:rFonts w:ascii="Arial" w:hAnsi="Arial" w:cs="Arial"/>
                <w:lang w:eastAsia="en-GB"/>
              </w:rPr>
            </w:pPr>
            <w:r w:rsidRPr="00826F82">
              <w:rPr>
                <w:rFonts w:ascii="Arial" w:hAnsi="Arial" w:cs="Arial"/>
                <w:lang w:eastAsia="en-GB"/>
              </w:rPr>
              <w:t>VADOSE ZONE JOURNAL</w:t>
            </w:r>
          </w:p>
        </w:tc>
        <w:tc>
          <w:tcPr>
            <w:tcW w:w="1654" w:type="dxa"/>
            <w:noWrap/>
            <w:hideMark/>
          </w:tcPr>
          <w:p w14:paraId="7ECE28A8" w14:textId="77777777" w:rsidR="000708F4" w:rsidRPr="00826F82" w:rsidRDefault="000708F4" w:rsidP="00C907B9">
            <w:pPr>
              <w:rPr>
                <w:rFonts w:ascii="Arial" w:hAnsi="Arial" w:cs="Arial"/>
                <w:lang w:eastAsia="en-GB"/>
              </w:rPr>
            </w:pPr>
            <w:r w:rsidRPr="00826F82">
              <w:rPr>
                <w:rFonts w:ascii="Arial" w:hAnsi="Arial" w:cs="Arial"/>
                <w:lang w:eastAsia="en-GB"/>
              </w:rPr>
              <w:t>2016</w:t>
            </w:r>
          </w:p>
        </w:tc>
        <w:tc>
          <w:tcPr>
            <w:tcW w:w="3165" w:type="dxa"/>
            <w:noWrap/>
            <w:hideMark/>
          </w:tcPr>
          <w:p w14:paraId="45FA9E61" w14:textId="77777777" w:rsidR="000708F4" w:rsidRPr="00826F82" w:rsidRDefault="000708F4" w:rsidP="00C907B9">
            <w:pPr>
              <w:rPr>
                <w:rFonts w:ascii="Arial" w:hAnsi="Arial" w:cs="Arial"/>
                <w:lang w:eastAsia="en-GB"/>
              </w:rPr>
            </w:pPr>
            <w:r w:rsidRPr="00826F82">
              <w:rPr>
                <w:rFonts w:ascii="Arial" w:hAnsi="Arial" w:cs="Arial"/>
                <w:lang w:eastAsia="en-GB"/>
              </w:rPr>
              <w:t>10.2136/vzj2015.09.0131</w:t>
            </w:r>
          </w:p>
        </w:tc>
      </w:tr>
      <w:tr w:rsidR="000708F4" w:rsidRPr="00826F82" w14:paraId="37EB0A3E" w14:textId="77777777" w:rsidTr="00C907B9">
        <w:trPr>
          <w:trHeight w:val="260"/>
        </w:trPr>
        <w:tc>
          <w:tcPr>
            <w:tcW w:w="1626" w:type="dxa"/>
            <w:noWrap/>
            <w:hideMark/>
          </w:tcPr>
          <w:p w14:paraId="615FBC12" w14:textId="77777777" w:rsidR="000708F4" w:rsidRPr="00826F82" w:rsidRDefault="000708F4" w:rsidP="00C907B9">
            <w:pPr>
              <w:rPr>
                <w:rFonts w:ascii="Arial" w:hAnsi="Arial" w:cs="Arial"/>
                <w:lang w:eastAsia="en-GB"/>
              </w:rPr>
            </w:pPr>
            <w:r w:rsidRPr="00826F82">
              <w:rPr>
                <w:rFonts w:ascii="Arial" w:hAnsi="Arial" w:cs="Arial"/>
                <w:lang w:eastAsia="en-GB"/>
              </w:rPr>
              <w:t>Bellwood, DR; Streit, RP; Brandl, SJ; Tebbett, SB</w:t>
            </w:r>
          </w:p>
        </w:tc>
        <w:tc>
          <w:tcPr>
            <w:tcW w:w="1584" w:type="dxa"/>
            <w:noWrap/>
            <w:hideMark/>
          </w:tcPr>
          <w:p w14:paraId="30BEEBB6" w14:textId="77777777" w:rsidR="000708F4" w:rsidRPr="00826F82" w:rsidRDefault="000708F4" w:rsidP="00C907B9">
            <w:pPr>
              <w:rPr>
                <w:rFonts w:ascii="Arial" w:hAnsi="Arial" w:cs="Arial"/>
                <w:lang w:eastAsia="en-GB"/>
              </w:rPr>
            </w:pPr>
            <w:r w:rsidRPr="00826F82">
              <w:rPr>
                <w:rFonts w:ascii="Arial" w:hAnsi="Arial" w:cs="Arial"/>
                <w:lang w:eastAsia="en-GB"/>
              </w:rPr>
              <w:t>The meaning of the term 'function' in ecology: A coral reef perspective</w:t>
            </w:r>
          </w:p>
        </w:tc>
        <w:tc>
          <w:tcPr>
            <w:tcW w:w="1321" w:type="dxa"/>
            <w:noWrap/>
            <w:hideMark/>
          </w:tcPr>
          <w:p w14:paraId="2765718C" w14:textId="77777777" w:rsidR="000708F4" w:rsidRPr="00826F82" w:rsidRDefault="000708F4" w:rsidP="00C907B9">
            <w:pPr>
              <w:rPr>
                <w:rFonts w:ascii="Arial" w:hAnsi="Arial" w:cs="Arial"/>
                <w:lang w:eastAsia="en-GB"/>
              </w:rPr>
            </w:pPr>
            <w:r w:rsidRPr="00826F82">
              <w:rPr>
                <w:rFonts w:ascii="Arial" w:hAnsi="Arial" w:cs="Arial"/>
                <w:lang w:eastAsia="en-GB"/>
              </w:rPr>
              <w:t>FUNCTIONAL ECOLOGY</w:t>
            </w:r>
          </w:p>
        </w:tc>
        <w:tc>
          <w:tcPr>
            <w:tcW w:w="1654" w:type="dxa"/>
            <w:noWrap/>
            <w:hideMark/>
          </w:tcPr>
          <w:p w14:paraId="79C1C5D2" w14:textId="77777777" w:rsidR="000708F4" w:rsidRPr="00826F82" w:rsidRDefault="000708F4" w:rsidP="00C907B9">
            <w:pPr>
              <w:rPr>
                <w:rFonts w:ascii="Arial" w:hAnsi="Arial" w:cs="Arial"/>
                <w:lang w:eastAsia="en-GB"/>
              </w:rPr>
            </w:pPr>
            <w:r w:rsidRPr="00826F82">
              <w:rPr>
                <w:rFonts w:ascii="Arial" w:hAnsi="Arial" w:cs="Arial"/>
                <w:lang w:eastAsia="en-GB"/>
              </w:rPr>
              <w:t>2019</w:t>
            </w:r>
          </w:p>
        </w:tc>
        <w:tc>
          <w:tcPr>
            <w:tcW w:w="3165" w:type="dxa"/>
            <w:noWrap/>
            <w:hideMark/>
          </w:tcPr>
          <w:p w14:paraId="19CF11D0" w14:textId="77777777" w:rsidR="000708F4" w:rsidRPr="00826F82" w:rsidRDefault="000708F4" w:rsidP="00C907B9">
            <w:pPr>
              <w:rPr>
                <w:rFonts w:ascii="Arial" w:hAnsi="Arial" w:cs="Arial"/>
                <w:lang w:eastAsia="en-GB"/>
              </w:rPr>
            </w:pPr>
            <w:r w:rsidRPr="00826F82">
              <w:rPr>
                <w:rFonts w:ascii="Arial" w:hAnsi="Arial" w:cs="Arial"/>
                <w:lang w:eastAsia="en-GB"/>
              </w:rPr>
              <w:t>10.1111/1365-2435.13265</w:t>
            </w:r>
          </w:p>
        </w:tc>
      </w:tr>
      <w:tr w:rsidR="000708F4" w:rsidRPr="00826F82" w14:paraId="4ACF5184" w14:textId="77777777" w:rsidTr="00C907B9">
        <w:trPr>
          <w:trHeight w:val="260"/>
        </w:trPr>
        <w:tc>
          <w:tcPr>
            <w:tcW w:w="1626" w:type="dxa"/>
            <w:noWrap/>
            <w:hideMark/>
          </w:tcPr>
          <w:p w14:paraId="4EF4B068" w14:textId="77777777" w:rsidR="000708F4" w:rsidRPr="00826F82" w:rsidRDefault="000708F4" w:rsidP="00C907B9">
            <w:pPr>
              <w:rPr>
                <w:rFonts w:ascii="Arial" w:hAnsi="Arial" w:cs="Arial"/>
                <w:lang w:val="pt-BR" w:eastAsia="en-GB"/>
              </w:rPr>
            </w:pPr>
            <w:r w:rsidRPr="00826F82">
              <w:rPr>
                <w:rFonts w:ascii="Arial" w:hAnsi="Arial" w:cs="Arial"/>
                <w:lang w:val="pt-BR" w:eastAsia="en-GB"/>
              </w:rPr>
              <w:t>Adao, T; Hruska, J; Padua, L; Bessa, J; Peres, E; Morais, R; Sousa, JJ</w:t>
            </w:r>
          </w:p>
        </w:tc>
        <w:tc>
          <w:tcPr>
            <w:tcW w:w="1584" w:type="dxa"/>
            <w:noWrap/>
            <w:hideMark/>
          </w:tcPr>
          <w:p w14:paraId="1C20755A" w14:textId="77777777" w:rsidR="000708F4" w:rsidRPr="00826F82" w:rsidRDefault="000708F4" w:rsidP="00C907B9">
            <w:pPr>
              <w:rPr>
                <w:rFonts w:ascii="Arial" w:hAnsi="Arial" w:cs="Arial"/>
                <w:lang w:eastAsia="en-GB"/>
              </w:rPr>
            </w:pPr>
            <w:r w:rsidRPr="00826F82">
              <w:rPr>
                <w:rFonts w:ascii="Arial" w:hAnsi="Arial" w:cs="Arial"/>
                <w:lang w:eastAsia="en-GB"/>
              </w:rPr>
              <w:t>Hyperspectral Imaging: A Review on UAV-Based Sensors, Data Processing and Applications for Agriculture and Forestry</w:t>
            </w:r>
          </w:p>
        </w:tc>
        <w:tc>
          <w:tcPr>
            <w:tcW w:w="1321" w:type="dxa"/>
            <w:noWrap/>
            <w:hideMark/>
          </w:tcPr>
          <w:p w14:paraId="2442C2EE" w14:textId="77777777" w:rsidR="000708F4" w:rsidRPr="00826F82" w:rsidRDefault="000708F4" w:rsidP="00C907B9">
            <w:pPr>
              <w:rPr>
                <w:rFonts w:ascii="Arial" w:hAnsi="Arial" w:cs="Arial"/>
                <w:lang w:eastAsia="en-GB"/>
              </w:rPr>
            </w:pPr>
            <w:r w:rsidRPr="00826F82">
              <w:rPr>
                <w:rFonts w:ascii="Arial" w:hAnsi="Arial" w:cs="Arial"/>
                <w:lang w:eastAsia="en-GB"/>
              </w:rPr>
              <w:t>REMOTE SENSING</w:t>
            </w:r>
          </w:p>
        </w:tc>
        <w:tc>
          <w:tcPr>
            <w:tcW w:w="1654" w:type="dxa"/>
            <w:noWrap/>
            <w:hideMark/>
          </w:tcPr>
          <w:p w14:paraId="303CF802" w14:textId="77777777" w:rsidR="000708F4" w:rsidRPr="00826F82" w:rsidRDefault="000708F4" w:rsidP="00C907B9">
            <w:pPr>
              <w:rPr>
                <w:rFonts w:ascii="Arial" w:hAnsi="Arial" w:cs="Arial"/>
                <w:lang w:eastAsia="en-GB"/>
              </w:rPr>
            </w:pPr>
            <w:r w:rsidRPr="00826F82">
              <w:rPr>
                <w:rFonts w:ascii="Arial" w:hAnsi="Arial" w:cs="Arial"/>
                <w:lang w:eastAsia="en-GB"/>
              </w:rPr>
              <w:t>2017</w:t>
            </w:r>
          </w:p>
        </w:tc>
        <w:tc>
          <w:tcPr>
            <w:tcW w:w="3165" w:type="dxa"/>
            <w:noWrap/>
            <w:hideMark/>
          </w:tcPr>
          <w:p w14:paraId="2E032C82" w14:textId="77777777" w:rsidR="000708F4" w:rsidRPr="00826F82" w:rsidRDefault="000708F4" w:rsidP="00C907B9">
            <w:pPr>
              <w:rPr>
                <w:rFonts w:ascii="Arial" w:hAnsi="Arial" w:cs="Arial"/>
                <w:lang w:eastAsia="en-GB"/>
              </w:rPr>
            </w:pPr>
            <w:r w:rsidRPr="00826F82">
              <w:rPr>
                <w:rFonts w:ascii="Arial" w:hAnsi="Arial" w:cs="Arial"/>
                <w:lang w:eastAsia="en-GB"/>
              </w:rPr>
              <w:t>10.3390/rs9111110</w:t>
            </w:r>
          </w:p>
        </w:tc>
      </w:tr>
      <w:tr w:rsidR="000708F4" w:rsidRPr="00826F82" w14:paraId="784423B3" w14:textId="77777777" w:rsidTr="00C907B9">
        <w:trPr>
          <w:trHeight w:val="260"/>
        </w:trPr>
        <w:tc>
          <w:tcPr>
            <w:tcW w:w="1626" w:type="dxa"/>
            <w:noWrap/>
            <w:hideMark/>
          </w:tcPr>
          <w:p w14:paraId="0E770A13" w14:textId="77777777" w:rsidR="000708F4" w:rsidRPr="00826F82" w:rsidRDefault="000708F4" w:rsidP="00C907B9">
            <w:pPr>
              <w:rPr>
                <w:rFonts w:ascii="Arial" w:hAnsi="Arial" w:cs="Arial"/>
                <w:lang w:val="pt-BR" w:eastAsia="en-GB"/>
              </w:rPr>
            </w:pPr>
            <w:r w:rsidRPr="00826F82">
              <w:rPr>
                <w:rFonts w:ascii="Arial" w:hAnsi="Arial" w:cs="Arial"/>
                <w:lang w:val="pt-BR" w:eastAsia="en-GB"/>
              </w:rPr>
              <w:t>Keesstra, S; Nunes, JP; Saco, P; Parsons, T; Poeppl, R; Masselink, R; Cerda, A</w:t>
            </w:r>
          </w:p>
        </w:tc>
        <w:tc>
          <w:tcPr>
            <w:tcW w:w="1584" w:type="dxa"/>
            <w:noWrap/>
            <w:hideMark/>
          </w:tcPr>
          <w:p w14:paraId="07CA3B92" w14:textId="77777777" w:rsidR="000708F4" w:rsidRPr="00826F82" w:rsidRDefault="000708F4" w:rsidP="00C907B9">
            <w:pPr>
              <w:rPr>
                <w:rFonts w:ascii="Arial" w:hAnsi="Arial" w:cs="Arial"/>
                <w:lang w:eastAsia="en-GB"/>
              </w:rPr>
            </w:pPr>
            <w:r w:rsidRPr="00826F82">
              <w:rPr>
                <w:rFonts w:ascii="Arial" w:hAnsi="Arial" w:cs="Arial"/>
                <w:lang w:eastAsia="en-GB"/>
              </w:rPr>
              <w:t>The way forward: Can connectivity be useful to design better measuring and modelling schemes for water and sediment dynamics?</w:t>
            </w:r>
          </w:p>
        </w:tc>
        <w:tc>
          <w:tcPr>
            <w:tcW w:w="1321" w:type="dxa"/>
            <w:noWrap/>
            <w:hideMark/>
          </w:tcPr>
          <w:p w14:paraId="745BFA25" w14:textId="77777777" w:rsidR="000708F4" w:rsidRPr="00826F82" w:rsidRDefault="000708F4" w:rsidP="00C907B9">
            <w:pPr>
              <w:rPr>
                <w:rFonts w:ascii="Arial" w:hAnsi="Arial" w:cs="Arial"/>
                <w:lang w:eastAsia="en-GB"/>
              </w:rPr>
            </w:pPr>
            <w:r w:rsidRPr="00826F82">
              <w:rPr>
                <w:rFonts w:ascii="Arial" w:hAnsi="Arial" w:cs="Arial"/>
                <w:lang w:eastAsia="en-GB"/>
              </w:rPr>
              <w:t>SCIENCE OF THE TOTAL ENVIRONMENT</w:t>
            </w:r>
          </w:p>
        </w:tc>
        <w:tc>
          <w:tcPr>
            <w:tcW w:w="1654" w:type="dxa"/>
            <w:noWrap/>
            <w:hideMark/>
          </w:tcPr>
          <w:p w14:paraId="079860CB" w14:textId="77777777" w:rsidR="000708F4" w:rsidRPr="00826F82" w:rsidRDefault="000708F4" w:rsidP="00C907B9">
            <w:pPr>
              <w:rPr>
                <w:rFonts w:ascii="Arial" w:hAnsi="Arial" w:cs="Arial"/>
                <w:lang w:eastAsia="en-GB"/>
              </w:rPr>
            </w:pPr>
            <w:r w:rsidRPr="00826F82">
              <w:rPr>
                <w:rFonts w:ascii="Arial" w:hAnsi="Arial" w:cs="Arial"/>
                <w:lang w:eastAsia="en-GB"/>
              </w:rPr>
              <w:t>2018</w:t>
            </w:r>
          </w:p>
        </w:tc>
        <w:tc>
          <w:tcPr>
            <w:tcW w:w="3165" w:type="dxa"/>
            <w:noWrap/>
            <w:hideMark/>
          </w:tcPr>
          <w:p w14:paraId="7BC60F41" w14:textId="77777777" w:rsidR="000708F4" w:rsidRPr="00826F82" w:rsidRDefault="000708F4" w:rsidP="00C907B9">
            <w:pPr>
              <w:rPr>
                <w:rFonts w:ascii="Arial" w:hAnsi="Arial" w:cs="Arial"/>
                <w:lang w:eastAsia="en-GB"/>
              </w:rPr>
            </w:pPr>
            <w:r w:rsidRPr="00826F82">
              <w:rPr>
                <w:rFonts w:ascii="Arial" w:hAnsi="Arial" w:cs="Arial"/>
                <w:lang w:eastAsia="en-GB"/>
              </w:rPr>
              <w:t>10.1016/j.scitotenv.2018.06.342</w:t>
            </w:r>
          </w:p>
        </w:tc>
      </w:tr>
      <w:tr w:rsidR="000708F4" w:rsidRPr="00826F82" w14:paraId="1E2C18FF" w14:textId="77777777" w:rsidTr="00C907B9">
        <w:trPr>
          <w:trHeight w:val="260"/>
        </w:trPr>
        <w:tc>
          <w:tcPr>
            <w:tcW w:w="1626" w:type="dxa"/>
            <w:noWrap/>
            <w:hideMark/>
          </w:tcPr>
          <w:p w14:paraId="691A8A3A" w14:textId="77777777" w:rsidR="000708F4" w:rsidRPr="00826F82" w:rsidRDefault="000708F4" w:rsidP="00C907B9">
            <w:pPr>
              <w:rPr>
                <w:rFonts w:ascii="Arial" w:hAnsi="Arial" w:cs="Arial"/>
                <w:lang w:eastAsia="en-GB"/>
              </w:rPr>
            </w:pPr>
            <w:r w:rsidRPr="00826F82">
              <w:rPr>
                <w:rFonts w:ascii="Arial" w:hAnsi="Arial" w:cs="Arial"/>
                <w:lang w:eastAsia="en-GB"/>
              </w:rPr>
              <w:lastRenderedPageBreak/>
              <w:t>Heino, J</w:t>
            </w:r>
          </w:p>
        </w:tc>
        <w:tc>
          <w:tcPr>
            <w:tcW w:w="1584" w:type="dxa"/>
            <w:noWrap/>
            <w:hideMark/>
          </w:tcPr>
          <w:p w14:paraId="3A35CB2E" w14:textId="77777777" w:rsidR="000708F4" w:rsidRPr="00826F82" w:rsidRDefault="000708F4" w:rsidP="00C907B9">
            <w:pPr>
              <w:rPr>
                <w:rFonts w:ascii="Arial" w:hAnsi="Arial" w:cs="Arial"/>
                <w:lang w:eastAsia="en-GB"/>
              </w:rPr>
            </w:pPr>
            <w:r w:rsidRPr="00826F82">
              <w:rPr>
                <w:rFonts w:ascii="Arial" w:hAnsi="Arial" w:cs="Arial"/>
                <w:lang w:eastAsia="en-GB"/>
              </w:rPr>
              <w:t>A macroecological perspective of diversity patterns in the freshwater realm</w:t>
            </w:r>
          </w:p>
        </w:tc>
        <w:tc>
          <w:tcPr>
            <w:tcW w:w="1321" w:type="dxa"/>
            <w:noWrap/>
            <w:hideMark/>
          </w:tcPr>
          <w:p w14:paraId="3CC08412" w14:textId="77777777" w:rsidR="000708F4" w:rsidRPr="00826F82" w:rsidRDefault="000708F4" w:rsidP="00C907B9">
            <w:pPr>
              <w:rPr>
                <w:rFonts w:ascii="Arial" w:hAnsi="Arial" w:cs="Arial"/>
                <w:lang w:eastAsia="en-GB"/>
              </w:rPr>
            </w:pPr>
            <w:r w:rsidRPr="00826F82">
              <w:rPr>
                <w:rFonts w:ascii="Arial" w:hAnsi="Arial" w:cs="Arial"/>
                <w:lang w:eastAsia="en-GB"/>
              </w:rPr>
              <w:t>FRESHWATER BIOLOGY</w:t>
            </w:r>
          </w:p>
        </w:tc>
        <w:tc>
          <w:tcPr>
            <w:tcW w:w="1654" w:type="dxa"/>
            <w:noWrap/>
            <w:hideMark/>
          </w:tcPr>
          <w:p w14:paraId="409770A5" w14:textId="77777777" w:rsidR="000708F4" w:rsidRPr="00826F82" w:rsidRDefault="000708F4" w:rsidP="00C907B9">
            <w:pPr>
              <w:rPr>
                <w:rFonts w:ascii="Arial" w:hAnsi="Arial" w:cs="Arial"/>
                <w:lang w:eastAsia="en-GB"/>
              </w:rPr>
            </w:pPr>
            <w:r w:rsidRPr="00826F82">
              <w:rPr>
                <w:rFonts w:ascii="Arial" w:hAnsi="Arial" w:cs="Arial"/>
                <w:lang w:eastAsia="en-GB"/>
              </w:rPr>
              <w:t>2011</w:t>
            </w:r>
          </w:p>
        </w:tc>
        <w:tc>
          <w:tcPr>
            <w:tcW w:w="3165" w:type="dxa"/>
            <w:noWrap/>
            <w:hideMark/>
          </w:tcPr>
          <w:p w14:paraId="0CC93612" w14:textId="77777777" w:rsidR="000708F4" w:rsidRPr="00826F82" w:rsidRDefault="000708F4" w:rsidP="00C907B9">
            <w:pPr>
              <w:rPr>
                <w:rFonts w:ascii="Arial" w:hAnsi="Arial" w:cs="Arial"/>
                <w:lang w:eastAsia="en-GB"/>
              </w:rPr>
            </w:pPr>
            <w:r w:rsidRPr="00826F82">
              <w:rPr>
                <w:rFonts w:ascii="Arial" w:hAnsi="Arial" w:cs="Arial"/>
                <w:lang w:eastAsia="en-GB"/>
              </w:rPr>
              <w:t>10.1111/j.1365-2427.2011.02610.x</w:t>
            </w:r>
          </w:p>
        </w:tc>
      </w:tr>
      <w:tr w:rsidR="000708F4" w:rsidRPr="00826F82" w14:paraId="462BB7C1" w14:textId="77777777" w:rsidTr="00C907B9">
        <w:trPr>
          <w:trHeight w:val="260"/>
        </w:trPr>
        <w:tc>
          <w:tcPr>
            <w:tcW w:w="1626" w:type="dxa"/>
            <w:noWrap/>
            <w:hideMark/>
          </w:tcPr>
          <w:p w14:paraId="1CC7BAEB" w14:textId="77777777" w:rsidR="000708F4" w:rsidRPr="00826F82" w:rsidRDefault="000708F4" w:rsidP="00C907B9">
            <w:pPr>
              <w:rPr>
                <w:rFonts w:ascii="Arial" w:hAnsi="Arial" w:cs="Arial"/>
                <w:lang w:eastAsia="en-GB"/>
              </w:rPr>
            </w:pPr>
            <w:r w:rsidRPr="00826F82">
              <w:rPr>
                <w:rFonts w:ascii="Arial" w:hAnsi="Arial" w:cs="Arial"/>
                <w:lang w:eastAsia="en-GB"/>
              </w:rPr>
              <w:t>Lenoir, J; Svenning, JC</w:t>
            </w:r>
          </w:p>
        </w:tc>
        <w:tc>
          <w:tcPr>
            <w:tcW w:w="1584" w:type="dxa"/>
            <w:noWrap/>
            <w:hideMark/>
          </w:tcPr>
          <w:p w14:paraId="355A7967" w14:textId="77777777" w:rsidR="000708F4" w:rsidRPr="00826F82" w:rsidRDefault="000708F4" w:rsidP="00C907B9">
            <w:pPr>
              <w:rPr>
                <w:rFonts w:ascii="Arial" w:hAnsi="Arial" w:cs="Arial"/>
                <w:lang w:eastAsia="en-GB"/>
              </w:rPr>
            </w:pPr>
            <w:r w:rsidRPr="00826F82">
              <w:rPr>
                <w:rFonts w:ascii="Arial" w:hAnsi="Arial" w:cs="Arial"/>
                <w:lang w:eastAsia="en-GB"/>
              </w:rPr>
              <w:t>Climate-related range shifts - a global multidimensional synthesis and new research directions</w:t>
            </w:r>
          </w:p>
        </w:tc>
        <w:tc>
          <w:tcPr>
            <w:tcW w:w="1321" w:type="dxa"/>
            <w:noWrap/>
            <w:hideMark/>
          </w:tcPr>
          <w:p w14:paraId="6AF02873" w14:textId="77777777" w:rsidR="000708F4" w:rsidRPr="00826F82" w:rsidRDefault="000708F4" w:rsidP="00C907B9">
            <w:pPr>
              <w:rPr>
                <w:rFonts w:ascii="Arial" w:hAnsi="Arial" w:cs="Arial"/>
                <w:lang w:eastAsia="en-GB"/>
              </w:rPr>
            </w:pPr>
            <w:r w:rsidRPr="00826F82">
              <w:rPr>
                <w:rFonts w:ascii="Arial" w:hAnsi="Arial" w:cs="Arial"/>
                <w:lang w:eastAsia="en-GB"/>
              </w:rPr>
              <w:t>ECOGRAPHY</w:t>
            </w:r>
          </w:p>
        </w:tc>
        <w:tc>
          <w:tcPr>
            <w:tcW w:w="1654" w:type="dxa"/>
            <w:noWrap/>
            <w:hideMark/>
          </w:tcPr>
          <w:p w14:paraId="1A4CC149" w14:textId="77777777" w:rsidR="000708F4" w:rsidRPr="00826F82" w:rsidRDefault="000708F4" w:rsidP="00C907B9">
            <w:pPr>
              <w:rPr>
                <w:rFonts w:ascii="Arial" w:hAnsi="Arial" w:cs="Arial"/>
                <w:lang w:eastAsia="en-GB"/>
              </w:rPr>
            </w:pPr>
            <w:r w:rsidRPr="00826F82">
              <w:rPr>
                <w:rFonts w:ascii="Arial" w:hAnsi="Arial" w:cs="Arial"/>
                <w:lang w:eastAsia="en-GB"/>
              </w:rPr>
              <w:t>2015</w:t>
            </w:r>
          </w:p>
        </w:tc>
        <w:tc>
          <w:tcPr>
            <w:tcW w:w="3165" w:type="dxa"/>
            <w:noWrap/>
            <w:hideMark/>
          </w:tcPr>
          <w:p w14:paraId="0D9FCA97" w14:textId="77777777" w:rsidR="000708F4" w:rsidRPr="00826F82" w:rsidRDefault="000708F4" w:rsidP="00C907B9">
            <w:pPr>
              <w:rPr>
                <w:rFonts w:ascii="Arial" w:hAnsi="Arial" w:cs="Arial"/>
                <w:lang w:eastAsia="en-GB"/>
              </w:rPr>
            </w:pPr>
            <w:r w:rsidRPr="00826F82">
              <w:rPr>
                <w:rFonts w:ascii="Arial" w:hAnsi="Arial" w:cs="Arial"/>
                <w:lang w:eastAsia="en-GB"/>
              </w:rPr>
              <w:t>10.1111/ecog.00967</w:t>
            </w:r>
          </w:p>
        </w:tc>
      </w:tr>
      <w:tr w:rsidR="000708F4" w:rsidRPr="00826F82" w14:paraId="22F0298F" w14:textId="77777777" w:rsidTr="00C907B9">
        <w:trPr>
          <w:trHeight w:val="260"/>
        </w:trPr>
        <w:tc>
          <w:tcPr>
            <w:tcW w:w="1626" w:type="dxa"/>
            <w:noWrap/>
            <w:hideMark/>
          </w:tcPr>
          <w:p w14:paraId="16354A19" w14:textId="77777777" w:rsidR="000708F4" w:rsidRPr="00826F82" w:rsidRDefault="000708F4" w:rsidP="00C907B9">
            <w:pPr>
              <w:rPr>
                <w:rFonts w:ascii="Arial" w:hAnsi="Arial" w:cs="Arial"/>
                <w:lang w:eastAsia="en-GB"/>
              </w:rPr>
            </w:pPr>
            <w:r w:rsidRPr="00826F82">
              <w:rPr>
                <w:rFonts w:ascii="Arial" w:hAnsi="Arial" w:cs="Arial"/>
                <w:lang w:eastAsia="en-GB"/>
              </w:rPr>
              <w:t>Groeneveld, J; Muller, B; Buchmann, CM; Dressler, G; Guo, C; Hase, N; Hoffmann, F; John, F; Klassert, C; Lauf, T; Liebelt, V; Nolzen, H; Pannicke, N; Schulze, J; Weise, H; Schwarz, N</w:t>
            </w:r>
          </w:p>
        </w:tc>
        <w:tc>
          <w:tcPr>
            <w:tcW w:w="1584" w:type="dxa"/>
            <w:noWrap/>
            <w:hideMark/>
          </w:tcPr>
          <w:p w14:paraId="1568528A" w14:textId="77777777" w:rsidR="000708F4" w:rsidRPr="00826F82" w:rsidRDefault="000708F4" w:rsidP="00C907B9">
            <w:pPr>
              <w:rPr>
                <w:rFonts w:ascii="Arial" w:hAnsi="Arial" w:cs="Arial"/>
                <w:lang w:eastAsia="en-GB"/>
              </w:rPr>
            </w:pPr>
            <w:r w:rsidRPr="00826F82">
              <w:rPr>
                <w:rFonts w:ascii="Arial" w:hAnsi="Arial" w:cs="Arial"/>
                <w:lang w:eastAsia="en-GB"/>
              </w:rPr>
              <w:t>Theoretical foundations of human decision-making in agent-based land use models - A review</w:t>
            </w:r>
          </w:p>
        </w:tc>
        <w:tc>
          <w:tcPr>
            <w:tcW w:w="1321" w:type="dxa"/>
            <w:noWrap/>
            <w:hideMark/>
          </w:tcPr>
          <w:p w14:paraId="5E33271D" w14:textId="77777777" w:rsidR="000708F4" w:rsidRPr="00826F82" w:rsidRDefault="000708F4" w:rsidP="00C907B9">
            <w:pPr>
              <w:rPr>
                <w:rFonts w:ascii="Arial" w:hAnsi="Arial" w:cs="Arial"/>
                <w:lang w:eastAsia="en-GB"/>
              </w:rPr>
            </w:pPr>
            <w:r w:rsidRPr="00826F82">
              <w:rPr>
                <w:rFonts w:ascii="Arial" w:hAnsi="Arial" w:cs="Arial"/>
                <w:lang w:eastAsia="en-GB"/>
              </w:rPr>
              <w:t>ENVIRONMENTAL MODELLING &amp; SOFTWARE</w:t>
            </w:r>
          </w:p>
        </w:tc>
        <w:tc>
          <w:tcPr>
            <w:tcW w:w="1654" w:type="dxa"/>
            <w:noWrap/>
            <w:hideMark/>
          </w:tcPr>
          <w:p w14:paraId="6B70591A" w14:textId="77777777" w:rsidR="000708F4" w:rsidRPr="00826F82" w:rsidRDefault="000708F4" w:rsidP="00C907B9">
            <w:pPr>
              <w:rPr>
                <w:rFonts w:ascii="Arial" w:hAnsi="Arial" w:cs="Arial"/>
                <w:lang w:eastAsia="en-GB"/>
              </w:rPr>
            </w:pPr>
            <w:r w:rsidRPr="00826F82">
              <w:rPr>
                <w:rFonts w:ascii="Arial" w:hAnsi="Arial" w:cs="Arial"/>
                <w:lang w:eastAsia="en-GB"/>
              </w:rPr>
              <w:t>2017</w:t>
            </w:r>
          </w:p>
        </w:tc>
        <w:tc>
          <w:tcPr>
            <w:tcW w:w="3165" w:type="dxa"/>
            <w:noWrap/>
            <w:hideMark/>
          </w:tcPr>
          <w:p w14:paraId="501724EB" w14:textId="77777777" w:rsidR="000708F4" w:rsidRPr="00826F82" w:rsidRDefault="000708F4" w:rsidP="00C907B9">
            <w:pPr>
              <w:rPr>
                <w:rFonts w:ascii="Arial" w:hAnsi="Arial" w:cs="Arial"/>
                <w:lang w:eastAsia="en-GB"/>
              </w:rPr>
            </w:pPr>
            <w:r w:rsidRPr="00826F82">
              <w:rPr>
                <w:rFonts w:ascii="Arial" w:hAnsi="Arial" w:cs="Arial"/>
                <w:lang w:eastAsia="en-GB"/>
              </w:rPr>
              <w:t>10.1016/j.envsoft.2016.10.008</w:t>
            </w:r>
          </w:p>
        </w:tc>
      </w:tr>
      <w:tr w:rsidR="000708F4" w:rsidRPr="00826F82" w14:paraId="769063AD" w14:textId="77777777" w:rsidTr="00C907B9">
        <w:trPr>
          <w:trHeight w:val="260"/>
        </w:trPr>
        <w:tc>
          <w:tcPr>
            <w:tcW w:w="1626" w:type="dxa"/>
            <w:noWrap/>
            <w:hideMark/>
          </w:tcPr>
          <w:p w14:paraId="727712C9" w14:textId="77777777" w:rsidR="000708F4" w:rsidRPr="00826F82" w:rsidRDefault="000708F4" w:rsidP="00C907B9">
            <w:pPr>
              <w:rPr>
                <w:rFonts w:ascii="Arial" w:hAnsi="Arial" w:cs="Arial"/>
                <w:lang w:val="pt-BR" w:eastAsia="en-GB"/>
              </w:rPr>
            </w:pPr>
            <w:r w:rsidRPr="00826F82">
              <w:rPr>
                <w:rFonts w:ascii="Arial" w:hAnsi="Arial" w:cs="Arial"/>
                <w:lang w:val="pt-BR" w:eastAsia="en-GB"/>
              </w:rPr>
              <w:t>Guimaraes, N; Padua, L; Marques, P; Silva, N; Peres, E; Sousa, JJ</w:t>
            </w:r>
          </w:p>
        </w:tc>
        <w:tc>
          <w:tcPr>
            <w:tcW w:w="1584" w:type="dxa"/>
            <w:noWrap/>
            <w:hideMark/>
          </w:tcPr>
          <w:p w14:paraId="5D189FEE" w14:textId="77777777" w:rsidR="000708F4" w:rsidRPr="00826F82" w:rsidRDefault="000708F4" w:rsidP="00C907B9">
            <w:pPr>
              <w:rPr>
                <w:rFonts w:ascii="Arial" w:hAnsi="Arial" w:cs="Arial"/>
                <w:lang w:eastAsia="en-GB"/>
              </w:rPr>
            </w:pPr>
            <w:r w:rsidRPr="00826F82">
              <w:rPr>
                <w:rFonts w:ascii="Arial" w:hAnsi="Arial" w:cs="Arial"/>
                <w:lang w:eastAsia="en-GB"/>
              </w:rPr>
              <w:t>Forestry Remote Sensing from Unmanned Aerial Vehicles: A Review Focusing on the Data, Processing and Potentialities</w:t>
            </w:r>
          </w:p>
        </w:tc>
        <w:tc>
          <w:tcPr>
            <w:tcW w:w="1321" w:type="dxa"/>
            <w:noWrap/>
            <w:hideMark/>
          </w:tcPr>
          <w:p w14:paraId="14BC517E" w14:textId="77777777" w:rsidR="000708F4" w:rsidRPr="00826F82" w:rsidRDefault="000708F4" w:rsidP="00C907B9">
            <w:pPr>
              <w:rPr>
                <w:rFonts w:ascii="Arial" w:hAnsi="Arial" w:cs="Arial"/>
                <w:lang w:eastAsia="en-GB"/>
              </w:rPr>
            </w:pPr>
            <w:r w:rsidRPr="00826F82">
              <w:rPr>
                <w:rFonts w:ascii="Arial" w:hAnsi="Arial" w:cs="Arial"/>
                <w:lang w:eastAsia="en-GB"/>
              </w:rPr>
              <w:t>REMOTE SENSING</w:t>
            </w:r>
          </w:p>
        </w:tc>
        <w:tc>
          <w:tcPr>
            <w:tcW w:w="1654" w:type="dxa"/>
            <w:noWrap/>
            <w:hideMark/>
          </w:tcPr>
          <w:p w14:paraId="178F150F" w14:textId="77777777" w:rsidR="000708F4" w:rsidRPr="00826F82" w:rsidRDefault="000708F4" w:rsidP="00C907B9">
            <w:pPr>
              <w:rPr>
                <w:rFonts w:ascii="Arial" w:hAnsi="Arial" w:cs="Arial"/>
                <w:lang w:eastAsia="en-GB"/>
              </w:rPr>
            </w:pPr>
            <w:r w:rsidRPr="00826F82">
              <w:rPr>
                <w:rFonts w:ascii="Arial" w:hAnsi="Arial" w:cs="Arial"/>
                <w:lang w:eastAsia="en-GB"/>
              </w:rPr>
              <w:t>2020</w:t>
            </w:r>
          </w:p>
        </w:tc>
        <w:tc>
          <w:tcPr>
            <w:tcW w:w="3165" w:type="dxa"/>
            <w:noWrap/>
            <w:hideMark/>
          </w:tcPr>
          <w:p w14:paraId="6727A275" w14:textId="77777777" w:rsidR="000708F4" w:rsidRPr="00826F82" w:rsidRDefault="000708F4" w:rsidP="00C907B9">
            <w:pPr>
              <w:rPr>
                <w:rFonts w:ascii="Arial" w:hAnsi="Arial" w:cs="Arial"/>
                <w:lang w:eastAsia="en-GB"/>
              </w:rPr>
            </w:pPr>
            <w:r w:rsidRPr="00826F82">
              <w:rPr>
                <w:rFonts w:ascii="Arial" w:hAnsi="Arial" w:cs="Arial"/>
                <w:lang w:eastAsia="en-GB"/>
              </w:rPr>
              <w:t>10.3390/rs12061046</w:t>
            </w:r>
          </w:p>
        </w:tc>
      </w:tr>
      <w:tr w:rsidR="000708F4" w:rsidRPr="00826F82" w14:paraId="5ADA353E" w14:textId="77777777" w:rsidTr="00C907B9">
        <w:trPr>
          <w:trHeight w:val="260"/>
        </w:trPr>
        <w:tc>
          <w:tcPr>
            <w:tcW w:w="1626" w:type="dxa"/>
            <w:noWrap/>
            <w:hideMark/>
          </w:tcPr>
          <w:p w14:paraId="1C4CE9BF" w14:textId="77777777" w:rsidR="000708F4" w:rsidRPr="00826F82" w:rsidRDefault="000708F4" w:rsidP="00C907B9">
            <w:pPr>
              <w:rPr>
                <w:rFonts w:ascii="Arial" w:hAnsi="Arial" w:cs="Arial"/>
                <w:lang w:eastAsia="en-GB"/>
              </w:rPr>
            </w:pPr>
            <w:r w:rsidRPr="00826F82">
              <w:rPr>
                <w:rFonts w:ascii="Arial" w:hAnsi="Arial" w:cs="Arial"/>
                <w:lang w:eastAsia="en-GB"/>
              </w:rPr>
              <w:t>Andersen, AN</w:t>
            </w:r>
          </w:p>
        </w:tc>
        <w:tc>
          <w:tcPr>
            <w:tcW w:w="1584" w:type="dxa"/>
            <w:noWrap/>
            <w:hideMark/>
          </w:tcPr>
          <w:p w14:paraId="4DB00EA4" w14:textId="77777777" w:rsidR="000708F4" w:rsidRPr="00826F82" w:rsidRDefault="000708F4" w:rsidP="00C907B9">
            <w:pPr>
              <w:rPr>
                <w:rFonts w:ascii="Arial" w:hAnsi="Arial" w:cs="Arial"/>
                <w:lang w:eastAsia="en-GB"/>
              </w:rPr>
            </w:pPr>
            <w:r w:rsidRPr="00826F82">
              <w:rPr>
                <w:rFonts w:ascii="Arial" w:hAnsi="Arial" w:cs="Arial"/>
                <w:lang w:eastAsia="en-GB"/>
              </w:rPr>
              <w:t>Responses of ant communities to disturbance: Five principles for understanding the disturbance dynamics of a globally dominant faunal group</w:t>
            </w:r>
          </w:p>
        </w:tc>
        <w:tc>
          <w:tcPr>
            <w:tcW w:w="1321" w:type="dxa"/>
            <w:noWrap/>
            <w:hideMark/>
          </w:tcPr>
          <w:p w14:paraId="762E83A4" w14:textId="77777777" w:rsidR="000708F4" w:rsidRPr="00826F82" w:rsidRDefault="000708F4" w:rsidP="00C907B9">
            <w:pPr>
              <w:rPr>
                <w:rFonts w:ascii="Arial" w:hAnsi="Arial" w:cs="Arial"/>
                <w:lang w:eastAsia="en-GB"/>
              </w:rPr>
            </w:pPr>
            <w:r w:rsidRPr="00826F82">
              <w:rPr>
                <w:rFonts w:ascii="Arial" w:hAnsi="Arial" w:cs="Arial"/>
                <w:lang w:eastAsia="en-GB"/>
              </w:rPr>
              <w:t>JOURNAL OF ANIMAL ECOLOGY</w:t>
            </w:r>
          </w:p>
        </w:tc>
        <w:tc>
          <w:tcPr>
            <w:tcW w:w="1654" w:type="dxa"/>
            <w:noWrap/>
            <w:hideMark/>
          </w:tcPr>
          <w:p w14:paraId="717D1127" w14:textId="77777777" w:rsidR="000708F4" w:rsidRPr="00826F82" w:rsidRDefault="000708F4" w:rsidP="00C907B9">
            <w:pPr>
              <w:rPr>
                <w:rFonts w:ascii="Arial" w:hAnsi="Arial" w:cs="Arial"/>
                <w:lang w:eastAsia="en-GB"/>
              </w:rPr>
            </w:pPr>
            <w:r w:rsidRPr="00826F82">
              <w:rPr>
                <w:rFonts w:ascii="Arial" w:hAnsi="Arial" w:cs="Arial"/>
                <w:lang w:eastAsia="en-GB"/>
              </w:rPr>
              <w:t>2019</w:t>
            </w:r>
          </w:p>
        </w:tc>
        <w:tc>
          <w:tcPr>
            <w:tcW w:w="3165" w:type="dxa"/>
            <w:noWrap/>
            <w:hideMark/>
          </w:tcPr>
          <w:p w14:paraId="6607F8A1" w14:textId="77777777" w:rsidR="000708F4" w:rsidRPr="00826F82" w:rsidRDefault="000708F4" w:rsidP="00C907B9">
            <w:pPr>
              <w:rPr>
                <w:rFonts w:ascii="Arial" w:hAnsi="Arial" w:cs="Arial"/>
                <w:lang w:eastAsia="en-GB"/>
              </w:rPr>
            </w:pPr>
            <w:r w:rsidRPr="00826F82">
              <w:rPr>
                <w:rFonts w:ascii="Arial" w:hAnsi="Arial" w:cs="Arial"/>
                <w:lang w:eastAsia="en-GB"/>
              </w:rPr>
              <w:t>10.1111/1365-2656.12907</w:t>
            </w:r>
          </w:p>
        </w:tc>
      </w:tr>
    </w:tbl>
    <w:p w14:paraId="003975ED" w14:textId="77777777" w:rsidR="000708F4" w:rsidRPr="00826F82" w:rsidRDefault="000708F4" w:rsidP="000708F4">
      <w:pPr>
        <w:pStyle w:val="SMcaption"/>
      </w:pPr>
    </w:p>
    <w:p w14:paraId="376DB5E0" w14:textId="77777777" w:rsidR="000708F4" w:rsidRPr="00826F82" w:rsidRDefault="000708F4" w:rsidP="000708F4">
      <w:pPr>
        <w:pStyle w:val="SMcaption"/>
      </w:pPr>
    </w:p>
    <w:p w14:paraId="06E735BC" w14:textId="77777777" w:rsidR="000708F4" w:rsidRPr="00826F82" w:rsidRDefault="000708F4" w:rsidP="000708F4">
      <w:pPr>
        <w:pStyle w:val="SMcaption"/>
      </w:pPr>
    </w:p>
    <w:p w14:paraId="6F05299D" w14:textId="77777777" w:rsidR="000708F4" w:rsidRPr="00826F82" w:rsidRDefault="000708F4" w:rsidP="000708F4">
      <w:pPr>
        <w:pStyle w:val="SMcaption"/>
      </w:pPr>
    </w:p>
    <w:p w14:paraId="341A4E58" w14:textId="77777777" w:rsidR="000708F4" w:rsidRPr="00826F82" w:rsidRDefault="000708F4" w:rsidP="000708F4">
      <w:pPr>
        <w:pStyle w:val="SMcaption"/>
      </w:pPr>
    </w:p>
    <w:p w14:paraId="703C456E" w14:textId="77777777" w:rsidR="000708F4" w:rsidRPr="00826F82" w:rsidRDefault="000708F4" w:rsidP="000708F4">
      <w:pPr>
        <w:pStyle w:val="SMcaption"/>
      </w:pPr>
    </w:p>
    <w:p w14:paraId="53408765" w14:textId="77777777" w:rsidR="000708F4" w:rsidRPr="00826F82" w:rsidRDefault="000708F4" w:rsidP="000708F4">
      <w:pPr>
        <w:pStyle w:val="SMcaption"/>
      </w:pPr>
    </w:p>
    <w:p w14:paraId="6D970009" w14:textId="77777777" w:rsidR="000708F4" w:rsidRPr="00826F82" w:rsidRDefault="000708F4" w:rsidP="000708F4">
      <w:pPr>
        <w:pStyle w:val="SMcaption"/>
        <w:ind w:left="993" w:hanging="284"/>
        <w:jc w:val="center"/>
      </w:pPr>
      <w:r w:rsidRPr="00826F82">
        <w:rPr>
          <w:noProof/>
        </w:rPr>
        <w:lastRenderedPageBreak/>
        <w:drawing>
          <wp:inline distT="0" distB="0" distL="0" distR="0" wp14:anchorId="28628940" wp14:editId="67382261">
            <wp:extent cx="5145437" cy="2645374"/>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694" cstate="print">
                      <a:extLst>
                        <a:ext uri="{28A0092B-C50C-407E-A947-70E740481C1C}">
                          <a14:useLocalDpi xmlns:a14="http://schemas.microsoft.com/office/drawing/2010/main" val="0"/>
                        </a:ext>
                      </a:extLst>
                    </a:blip>
                    <a:stretch>
                      <a:fillRect/>
                    </a:stretch>
                  </pic:blipFill>
                  <pic:spPr>
                    <a:xfrm>
                      <a:off x="0" y="0"/>
                      <a:ext cx="5220362" cy="2683895"/>
                    </a:xfrm>
                    <a:prstGeom prst="rect">
                      <a:avLst/>
                    </a:prstGeom>
                  </pic:spPr>
                </pic:pic>
              </a:graphicData>
            </a:graphic>
          </wp:inline>
        </w:drawing>
      </w:r>
    </w:p>
    <w:p w14:paraId="54E94B02" w14:textId="77777777" w:rsidR="000708F4" w:rsidRPr="00826F82" w:rsidRDefault="000708F4" w:rsidP="000708F4">
      <w:pPr>
        <w:pStyle w:val="SMcaption"/>
        <w:ind w:left="993" w:hanging="284"/>
        <w:jc w:val="center"/>
      </w:pPr>
    </w:p>
    <w:p w14:paraId="14EF81BE" w14:textId="303775AA" w:rsidR="000708F4" w:rsidRPr="00826F82" w:rsidRDefault="000708F4" w:rsidP="000708F4">
      <w:pPr>
        <w:spacing w:before="120"/>
        <w:ind w:left="1440" w:hanging="720"/>
        <w:rPr>
          <w:sz w:val="22"/>
          <w:szCs w:val="22"/>
        </w:rPr>
      </w:pPr>
      <w:r w:rsidRPr="00826F82">
        <w:rPr>
          <w:b/>
          <w:sz w:val="22"/>
          <w:szCs w:val="22"/>
        </w:rPr>
        <w:t>Fig. S1.</w:t>
      </w:r>
      <w:r w:rsidRPr="00826F82">
        <w:rPr>
          <w:sz w:val="22"/>
          <w:szCs w:val="22"/>
        </w:rPr>
        <w:t xml:space="preserve"> </w:t>
      </w:r>
      <w:r w:rsidRPr="00826F82">
        <w:rPr>
          <w:b/>
          <w:bCs/>
          <w:sz w:val="22"/>
          <w:szCs w:val="22"/>
        </w:rPr>
        <w:t xml:space="preserve">Cumulative production of articles </w:t>
      </w:r>
      <w:r w:rsidR="00761F1C" w:rsidRPr="00826F82">
        <w:rPr>
          <w:b/>
          <w:bCs/>
          <w:sz w:val="22"/>
          <w:szCs w:val="22"/>
        </w:rPr>
        <w:t xml:space="preserve">on “Complexity” and “Ecological complexity” </w:t>
      </w:r>
      <w:r w:rsidRPr="00826F82">
        <w:rPr>
          <w:b/>
          <w:bCs/>
          <w:sz w:val="22"/>
          <w:szCs w:val="22"/>
        </w:rPr>
        <w:t>over time.</w:t>
      </w:r>
      <w:r w:rsidRPr="00826F82">
        <w:rPr>
          <w:sz w:val="22"/>
          <w:szCs w:val="22"/>
        </w:rPr>
        <w:t xml:space="preserve"> Cumulative production (from 1970 to 2021) between articles mentioning “complexity” in their titles and abstract </w:t>
      </w:r>
      <w:ins w:id="1114" w:author="Roza, Caio G" w:date="2023-04-06T23:06:00Z">
        <w:r w:rsidR="004C6993" w:rsidRPr="00E91065">
          <w:rPr>
            <w:sz w:val="22"/>
            <w:szCs w:val="22"/>
            <w:highlight w:val="yellow"/>
          </w:rPr>
          <w:t>including</w:t>
        </w:r>
      </w:ins>
      <w:del w:id="1115" w:author="Roza, Caio G" w:date="2023-04-06T23:06:00Z">
        <w:r w:rsidRPr="00826F82">
          <w:rPr>
            <w:sz w:val="22"/>
            <w:szCs w:val="22"/>
          </w:rPr>
          <w:delText>considering</w:delText>
        </w:r>
      </w:del>
      <w:r w:rsidRPr="00826F82">
        <w:rPr>
          <w:sz w:val="22"/>
          <w:szCs w:val="22"/>
        </w:rPr>
        <w:t xml:space="preserve"> all </w:t>
      </w:r>
      <w:del w:id="1116" w:author="Roza, Caio G" w:date="2023-04-06T23:06:00Z">
        <w:r w:rsidRPr="00826F82">
          <w:rPr>
            <w:sz w:val="22"/>
            <w:szCs w:val="22"/>
          </w:rPr>
          <w:delText xml:space="preserve">the </w:delText>
        </w:r>
      </w:del>
      <w:r w:rsidRPr="00826F82">
        <w:rPr>
          <w:sz w:val="22"/>
          <w:szCs w:val="22"/>
        </w:rPr>
        <w:t>scientific fields (gray line)</w:t>
      </w:r>
      <w:r w:rsidR="00761F1C" w:rsidRPr="00826F82">
        <w:rPr>
          <w:sz w:val="22"/>
          <w:szCs w:val="22"/>
        </w:rPr>
        <w:t>,</w:t>
      </w:r>
      <w:r w:rsidRPr="00826F82">
        <w:rPr>
          <w:sz w:val="22"/>
          <w:szCs w:val="22"/>
        </w:rPr>
        <w:t xml:space="preserve"> and separately</w:t>
      </w:r>
      <w:ins w:id="1117" w:author="Roza, Caio G" w:date="2023-04-06T23:06:00Z">
        <w:r w:rsidR="004C6993" w:rsidRPr="00E91065">
          <w:rPr>
            <w:sz w:val="22"/>
            <w:szCs w:val="22"/>
            <w:highlight w:val="yellow"/>
          </w:rPr>
          <w:t>,</w:t>
        </w:r>
      </w:ins>
      <w:del w:id="1118" w:author="Roza, Caio G" w:date="2023-04-06T23:06:00Z">
        <w:r w:rsidRPr="00826F82">
          <w:rPr>
            <w:sz w:val="22"/>
            <w:szCs w:val="22"/>
          </w:rPr>
          <w:delText xml:space="preserve"> for the</w:delText>
        </w:r>
      </w:del>
      <w:r w:rsidRPr="00826F82">
        <w:rPr>
          <w:sz w:val="22"/>
          <w:szCs w:val="22"/>
        </w:rPr>
        <w:t xml:space="preserve"> ecology and environmental sciences, as approximated by the search term “ecological complexity” (red line). The number of articles were log-transformed [</w:t>
      </w:r>
      <w:ins w:id="1119" w:author="Roza, Caio G" w:date="2023-04-06T23:06:00Z">
        <w:r w:rsidR="004C6993" w:rsidRPr="00E91065">
          <w:rPr>
            <w:sz w:val="22"/>
            <w:szCs w:val="22"/>
            <w:highlight w:val="yellow"/>
          </w:rPr>
          <w:t>l</w:t>
        </w:r>
      </w:ins>
      <w:del w:id="1120" w:author="Roza, Caio G" w:date="2023-04-06T23:06:00Z">
        <w:r w:rsidRPr="00826F82">
          <w:rPr>
            <w:sz w:val="22"/>
            <w:szCs w:val="22"/>
          </w:rPr>
          <w:delText>L</w:delText>
        </w:r>
      </w:del>
      <w:r w:rsidRPr="00826F82">
        <w:rPr>
          <w:sz w:val="22"/>
          <w:szCs w:val="22"/>
        </w:rPr>
        <w:t>og</w:t>
      </w:r>
      <w:r w:rsidRPr="00826F82">
        <w:rPr>
          <w:sz w:val="22"/>
          <w:szCs w:val="22"/>
          <w:vertAlign w:val="subscript"/>
        </w:rPr>
        <w:t>10</w:t>
      </w:r>
      <w:r w:rsidRPr="00826F82">
        <w:rPr>
          <w:sz w:val="22"/>
          <w:szCs w:val="22"/>
        </w:rPr>
        <w:t>(x+1)] to ease the comparison between groups.</w:t>
      </w:r>
    </w:p>
    <w:p w14:paraId="43510CB9" w14:textId="77777777" w:rsidR="000708F4" w:rsidRPr="00826F82" w:rsidRDefault="000708F4" w:rsidP="000708F4">
      <w:pPr>
        <w:pStyle w:val="SMcaption"/>
        <w:ind w:left="993" w:hanging="284"/>
        <w:jc w:val="center"/>
      </w:pPr>
    </w:p>
    <w:p w14:paraId="1761DF9D" w14:textId="77777777" w:rsidR="000708F4" w:rsidRPr="00826F82" w:rsidRDefault="000708F4" w:rsidP="000708F4">
      <w:pPr>
        <w:pStyle w:val="SMcaption"/>
        <w:ind w:left="993" w:hanging="284"/>
      </w:pPr>
      <w:r w:rsidRPr="00826F82">
        <w:rPr>
          <w:noProof/>
        </w:rPr>
        <w:drawing>
          <wp:inline distT="0" distB="0" distL="0" distR="0" wp14:anchorId="6F8BE40A" wp14:editId="64B836B0">
            <wp:extent cx="5423524" cy="3098440"/>
            <wp:effectExtent l="0" t="0" r="0" b="635"/>
            <wp:docPr id="3"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pic:cNvPicPr/>
                  </pic:nvPicPr>
                  <pic:blipFill>
                    <a:blip r:embed="rId1695" cstate="print">
                      <a:extLst>
                        <a:ext uri="{28A0092B-C50C-407E-A947-70E740481C1C}">
                          <a14:useLocalDpi xmlns:a14="http://schemas.microsoft.com/office/drawing/2010/main" val="0"/>
                        </a:ext>
                      </a:extLst>
                    </a:blip>
                    <a:stretch>
                      <a:fillRect/>
                    </a:stretch>
                  </pic:blipFill>
                  <pic:spPr>
                    <a:xfrm>
                      <a:off x="0" y="0"/>
                      <a:ext cx="5624585" cy="3213306"/>
                    </a:xfrm>
                    <a:prstGeom prst="rect">
                      <a:avLst/>
                    </a:prstGeom>
                  </pic:spPr>
                </pic:pic>
              </a:graphicData>
            </a:graphic>
          </wp:inline>
        </w:drawing>
      </w:r>
    </w:p>
    <w:p w14:paraId="20CC4BAD" w14:textId="22766315" w:rsidR="000708F4" w:rsidRPr="00826F82" w:rsidRDefault="000708F4" w:rsidP="000708F4">
      <w:pPr>
        <w:spacing w:before="120"/>
        <w:ind w:left="1440" w:hanging="720"/>
        <w:jc w:val="both"/>
        <w:rPr>
          <w:sz w:val="22"/>
          <w:szCs w:val="22"/>
        </w:rPr>
      </w:pPr>
      <w:r w:rsidRPr="00826F82">
        <w:rPr>
          <w:b/>
        </w:rPr>
        <w:t>Fig. S2.</w:t>
      </w:r>
      <w:r w:rsidRPr="00826F82">
        <w:t xml:space="preserve"> </w:t>
      </w:r>
      <w:r w:rsidRPr="00826F82">
        <w:rPr>
          <w:b/>
          <w:sz w:val="22"/>
          <w:szCs w:val="22"/>
        </w:rPr>
        <w:t>Importance of features</w:t>
      </w:r>
      <w:r w:rsidR="00761F1C" w:rsidRPr="00826F82">
        <w:rPr>
          <w:b/>
          <w:sz w:val="22"/>
          <w:szCs w:val="22"/>
        </w:rPr>
        <w:t xml:space="preserve"> chosen</w:t>
      </w:r>
      <w:r w:rsidRPr="00826F82">
        <w:rPr>
          <w:b/>
          <w:sz w:val="22"/>
          <w:szCs w:val="22"/>
        </w:rPr>
        <w:t xml:space="preserve"> to characterize </w:t>
      </w:r>
      <w:r w:rsidRPr="00826F82">
        <w:rPr>
          <w:b/>
          <w:i/>
          <w:sz w:val="22"/>
          <w:szCs w:val="22"/>
        </w:rPr>
        <w:t xml:space="preserve">control </w:t>
      </w:r>
      <w:r w:rsidRPr="00826F82">
        <w:rPr>
          <w:b/>
          <w:sz w:val="22"/>
          <w:szCs w:val="22"/>
        </w:rPr>
        <w:t xml:space="preserve">and </w:t>
      </w:r>
      <w:r w:rsidRPr="00826F82">
        <w:rPr>
          <w:b/>
          <w:i/>
          <w:sz w:val="22"/>
          <w:szCs w:val="22"/>
        </w:rPr>
        <w:t xml:space="preserve">complexity </w:t>
      </w:r>
      <w:r w:rsidRPr="00826F82">
        <w:rPr>
          <w:b/>
          <w:sz w:val="22"/>
          <w:szCs w:val="22"/>
        </w:rPr>
        <w:t xml:space="preserve">articles. </w:t>
      </w:r>
      <w:r w:rsidRPr="00826F82">
        <w:rPr>
          <w:sz w:val="22"/>
          <w:szCs w:val="22"/>
        </w:rPr>
        <w:t>The</w:t>
      </w:r>
      <w:r w:rsidR="00761F1C" w:rsidRPr="00826F82">
        <w:rPr>
          <w:sz w:val="22"/>
          <w:szCs w:val="22"/>
        </w:rPr>
        <w:t>se</w:t>
      </w:r>
      <w:r w:rsidRPr="00826F82">
        <w:rPr>
          <w:sz w:val="22"/>
          <w:szCs w:val="22"/>
        </w:rPr>
        <w:t xml:space="preserve"> table</w:t>
      </w:r>
      <w:r w:rsidR="00761F1C" w:rsidRPr="00826F82">
        <w:rPr>
          <w:sz w:val="22"/>
          <w:szCs w:val="22"/>
        </w:rPr>
        <w:t>s</w:t>
      </w:r>
      <w:r w:rsidRPr="00826F82">
        <w:rPr>
          <w:sz w:val="22"/>
          <w:szCs w:val="22"/>
        </w:rPr>
        <w:t xml:space="preserve"> report the number of times each feature appears in each quantile (Q1–4) considering the 1% most important terms in each article. The higher total value between groups is highlighted in bold (note that only the feature “Aggregation” appears more in the control group and some features do not appear at all in the </w:t>
      </w:r>
      <w:r w:rsidRPr="00826F82">
        <w:rPr>
          <w:i/>
          <w:sz w:val="22"/>
          <w:szCs w:val="22"/>
        </w:rPr>
        <w:t>control</w:t>
      </w:r>
      <w:r w:rsidRPr="00826F82">
        <w:rPr>
          <w:sz w:val="22"/>
          <w:szCs w:val="22"/>
        </w:rPr>
        <w:t xml:space="preserve"> group). </w:t>
      </w:r>
      <w:ins w:id="1121" w:author="Roza, Caio G" w:date="2023-04-06T23:06:00Z">
        <w:r w:rsidR="00411D8F" w:rsidRPr="00E91065">
          <w:rPr>
            <w:sz w:val="22"/>
            <w:szCs w:val="22"/>
            <w:highlight w:val="yellow"/>
          </w:rPr>
          <w:t>The rightmost g</w:t>
        </w:r>
        <w:r w:rsidRPr="00826F82">
          <w:rPr>
            <w:sz w:val="22"/>
            <w:szCs w:val="22"/>
          </w:rPr>
          <w:t xml:space="preserve">raph </w:t>
        </w:r>
        <w:r w:rsidR="00411D8F" w:rsidRPr="00E91065">
          <w:rPr>
            <w:sz w:val="22"/>
            <w:szCs w:val="22"/>
            <w:highlight w:val="yellow"/>
          </w:rPr>
          <w:t xml:space="preserve"> </w:t>
        </w:r>
        <w:r w:rsidRPr="00826F82">
          <w:rPr>
            <w:sz w:val="22"/>
            <w:szCs w:val="22"/>
          </w:rPr>
          <w:t>show</w:t>
        </w:r>
        <w:r w:rsidR="00411D8F" w:rsidRPr="00E91065">
          <w:rPr>
            <w:sz w:val="22"/>
            <w:szCs w:val="22"/>
            <w:highlight w:val="yellow"/>
          </w:rPr>
          <w:t>s</w:t>
        </w:r>
      </w:ins>
      <w:del w:id="1122" w:author="Roza, Caio G" w:date="2023-04-06T23:06:00Z">
        <w:r w:rsidRPr="00826F82">
          <w:rPr>
            <w:sz w:val="22"/>
            <w:szCs w:val="22"/>
          </w:rPr>
          <w:delText>Graph on the right show</w:delText>
        </w:r>
      </w:del>
      <w:r w:rsidRPr="00826F82">
        <w:rPr>
          <w:sz w:val="22"/>
          <w:szCs w:val="22"/>
        </w:rPr>
        <w:t xml:space="preserve"> the distribution of beta parameters </w:t>
      </w:r>
      <w:ins w:id="1123" w:author="Roza, Caio G" w:date="2023-04-06T23:06:00Z">
        <w:r w:rsidR="00E554ED" w:rsidRPr="00E91065">
          <w:rPr>
            <w:sz w:val="22"/>
            <w:szCs w:val="22"/>
            <w:highlight w:val="yellow"/>
          </w:rPr>
          <w:t xml:space="preserve">(that is, the per-topic-per-word probability for each word; see </w:t>
        </w:r>
        <w:r w:rsidR="00E554ED" w:rsidRPr="00E91065">
          <w:rPr>
            <w:i/>
            <w:iCs/>
            <w:sz w:val="22"/>
            <w:szCs w:val="22"/>
            <w:highlight w:val="yellow"/>
          </w:rPr>
          <w:t>Methods</w:t>
        </w:r>
        <w:r w:rsidR="00E554ED" w:rsidRPr="00E91065">
          <w:rPr>
            <w:sz w:val="22"/>
            <w:szCs w:val="22"/>
            <w:highlight w:val="yellow"/>
          </w:rPr>
          <w:t>)</w:t>
        </w:r>
        <w:r w:rsidR="00E554ED" w:rsidRPr="00E91065">
          <w:rPr>
            <w:highlight w:val="yellow"/>
          </w:rPr>
          <w:t xml:space="preserve"> </w:t>
        </w:r>
      </w:ins>
      <w:r w:rsidRPr="00826F82">
        <w:rPr>
          <w:sz w:val="22"/>
          <w:szCs w:val="22"/>
        </w:rPr>
        <w:t>for each feature without sub</w:t>
      </w:r>
      <w:r w:rsidR="00761F1C" w:rsidRPr="00826F82">
        <w:rPr>
          <w:sz w:val="22"/>
          <w:szCs w:val="22"/>
        </w:rPr>
        <w:t>-</w:t>
      </w:r>
      <w:r w:rsidRPr="00826F82">
        <w:rPr>
          <w:sz w:val="22"/>
          <w:szCs w:val="22"/>
        </w:rPr>
        <w:t xml:space="preserve">selecting the 1% most important terms. Vertical line represents the average </w:t>
      </w:r>
      <w:r w:rsidR="00761F1C" w:rsidRPr="00826F82">
        <w:rPr>
          <w:sz w:val="22"/>
          <w:szCs w:val="22"/>
        </w:rPr>
        <w:t>values</w:t>
      </w:r>
      <w:r w:rsidRPr="00826F82">
        <w:rPr>
          <w:sz w:val="22"/>
          <w:szCs w:val="22"/>
        </w:rPr>
        <w:t xml:space="preserve"> across all words</w:t>
      </w:r>
      <w:r w:rsidR="00761F1C" w:rsidRPr="00826F82">
        <w:rPr>
          <w:sz w:val="22"/>
          <w:szCs w:val="22"/>
        </w:rPr>
        <w:t>, showing the relevance of these features for ecological complexity</w:t>
      </w:r>
      <w:r w:rsidRPr="00826F82">
        <w:rPr>
          <w:sz w:val="22"/>
          <w:szCs w:val="22"/>
        </w:rPr>
        <w:t>.</w:t>
      </w:r>
    </w:p>
    <w:p w14:paraId="587FE3D1" w14:textId="77777777" w:rsidR="000708F4" w:rsidRPr="00826F82" w:rsidRDefault="000708F4" w:rsidP="000708F4">
      <w:pPr>
        <w:spacing w:before="120"/>
        <w:ind w:left="1440" w:hanging="720"/>
        <w:jc w:val="both"/>
        <w:rPr>
          <w:sz w:val="22"/>
          <w:szCs w:val="22"/>
        </w:rPr>
      </w:pPr>
    </w:p>
    <w:p w14:paraId="3D53BD11" w14:textId="77777777" w:rsidR="000708F4" w:rsidRPr="00826F82" w:rsidRDefault="000708F4" w:rsidP="000708F4">
      <w:pPr>
        <w:spacing w:before="120"/>
        <w:ind w:left="1440" w:hanging="720"/>
        <w:jc w:val="both"/>
        <w:rPr>
          <w:b/>
          <w:sz w:val="22"/>
          <w:szCs w:val="22"/>
        </w:rPr>
      </w:pPr>
    </w:p>
    <w:p w14:paraId="5088FD7B" w14:textId="77777777" w:rsidR="000708F4" w:rsidRPr="00826F82" w:rsidRDefault="00E91065" w:rsidP="000708F4">
      <w:pPr>
        <w:spacing w:before="120"/>
        <w:ind w:left="1440" w:hanging="720"/>
        <w:jc w:val="both"/>
        <w:rPr>
          <w:b/>
          <w:sz w:val="22"/>
          <w:szCs w:val="22"/>
        </w:rPr>
      </w:pPr>
      <w:ins w:id="1124" w:author="Roza, Caio G" w:date="2023-04-06T23:06:00Z">
        <w:r w:rsidRPr="00E91065">
          <w:rPr>
            <w:b/>
            <w:noProof/>
            <w:sz w:val="22"/>
            <w:szCs w:val="22"/>
            <w:highlight w:val="yellow"/>
          </w:rPr>
          <w:lastRenderedPageBreak/>
          <w:drawing>
            <wp:inline distT="0" distB="0" distL="0" distR="0" wp14:anchorId="7BA6F622" wp14:editId="19ED64A5">
              <wp:extent cx="5998845" cy="5163820"/>
              <wp:effectExtent l="0" t="0" r="0" b="5080"/>
              <wp:docPr id="563446286" name="Picture 563446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46286" name="Picture 563446286"/>
                      <pic:cNvPicPr/>
                    </pic:nvPicPr>
                    <pic:blipFill>
                      <a:blip r:embed="rId1696" cstate="print">
                        <a:extLst>
                          <a:ext uri="{28A0092B-C50C-407E-A947-70E740481C1C}">
                            <a14:useLocalDpi xmlns:a14="http://schemas.microsoft.com/office/drawing/2010/main" val="0"/>
                          </a:ext>
                        </a:extLst>
                      </a:blip>
                      <a:stretch>
                        <a:fillRect/>
                      </a:stretch>
                    </pic:blipFill>
                    <pic:spPr>
                      <a:xfrm>
                        <a:off x="0" y="0"/>
                        <a:ext cx="5998845" cy="5163820"/>
                      </a:xfrm>
                      <a:prstGeom prst="rect">
                        <a:avLst/>
                      </a:prstGeom>
                    </pic:spPr>
                  </pic:pic>
                </a:graphicData>
              </a:graphic>
            </wp:inline>
          </w:drawing>
        </w:r>
      </w:ins>
      <w:del w:id="1125" w:author="Roza, Caio G" w:date="2023-04-06T23:06:00Z">
        <w:r w:rsidR="000708F4" w:rsidRPr="00826F82">
          <w:rPr>
            <w:b/>
            <w:noProof/>
            <w:sz w:val="22"/>
            <w:szCs w:val="22"/>
          </w:rPr>
          <w:lastRenderedPageBreak/>
          <w:drawing>
            <wp:inline distT="0" distB="0" distL="0" distR="0" wp14:anchorId="0A16DCE0" wp14:editId="2A24362C">
              <wp:extent cx="5506741" cy="4509457"/>
              <wp:effectExtent l="0" t="0" r="508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697" cstate="print">
                        <a:extLst>
                          <a:ext uri="{28A0092B-C50C-407E-A947-70E740481C1C}">
                            <a14:useLocalDpi xmlns:a14="http://schemas.microsoft.com/office/drawing/2010/main" val="0"/>
                          </a:ext>
                        </a:extLst>
                      </a:blip>
                      <a:stretch>
                        <a:fillRect/>
                      </a:stretch>
                    </pic:blipFill>
                    <pic:spPr>
                      <a:xfrm>
                        <a:off x="0" y="0"/>
                        <a:ext cx="5539219" cy="4536053"/>
                      </a:xfrm>
                      <a:prstGeom prst="rect">
                        <a:avLst/>
                      </a:prstGeom>
                    </pic:spPr>
                  </pic:pic>
                </a:graphicData>
              </a:graphic>
            </wp:inline>
          </w:drawing>
        </w:r>
      </w:del>
    </w:p>
    <w:p w14:paraId="32713C63" w14:textId="7E062DB9" w:rsidR="000708F4" w:rsidRPr="00826F82" w:rsidRDefault="000708F4" w:rsidP="000708F4">
      <w:pPr>
        <w:spacing w:before="120"/>
        <w:ind w:left="1440" w:hanging="720"/>
        <w:jc w:val="both"/>
        <w:rPr>
          <w:sz w:val="22"/>
          <w:szCs w:val="22"/>
        </w:rPr>
      </w:pPr>
      <w:r w:rsidRPr="00826F82">
        <w:rPr>
          <w:b/>
        </w:rPr>
        <w:t>Fig. S3.</w:t>
      </w:r>
      <w:r w:rsidRPr="00826F82">
        <w:t xml:space="preserve"> </w:t>
      </w:r>
      <w:r w:rsidRPr="00826F82">
        <w:rPr>
          <w:b/>
          <w:sz w:val="22"/>
          <w:szCs w:val="22"/>
        </w:rPr>
        <w:t xml:space="preserve">Adjacency matrix for the co-occurrence of features. </w:t>
      </w:r>
      <w:r w:rsidRPr="00826F82">
        <w:rPr>
          <w:sz w:val="22"/>
          <w:szCs w:val="22"/>
        </w:rPr>
        <w:t xml:space="preserve">The colors in the name of the features indicate whether these are significantly related to </w:t>
      </w:r>
      <w:r w:rsidRPr="00826F82">
        <w:rPr>
          <w:i/>
          <w:iCs/>
          <w:sz w:val="22"/>
          <w:szCs w:val="22"/>
        </w:rPr>
        <w:t>complexity</w:t>
      </w:r>
      <w:r w:rsidRPr="00826F82">
        <w:rPr>
          <w:sz w:val="22"/>
          <w:szCs w:val="22"/>
        </w:rPr>
        <w:t xml:space="preserve"> than the </w:t>
      </w:r>
      <w:r w:rsidRPr="00826F82">
        <w:rPr>
          <w:i/>
          <w:iCs/>
          <w:sz w:val="22"/>
          <w:szCs w:val="22"/>
        </w:rPr>
        <w:t>control</w:t>
      </w:r>
      <w:r w:rsidRPr="00826F82">
        <w:rPr>
          <w:sz w:val="22"/>
          <w:szCs w:val="22"/>
        </w:rPr>
        <w:t xml:space="preserve"> articles based on Indicator Species Analysis</w:t>
      </w:r>
      <w:r w:rsidR="00761F1C" w:rsidRPr="00826F82">
        <w:rPr>
          <w:sz w:val="22"/>
          <w:szCs w:val="22"/>
        </w:rPr>
        <w:t xml:space="preserve">, red features being significantly related to </w:t>
      </w:r>
      <w:r w:rsidR="00761F1C" w:rsidRPr="00826F82">
        <w:rPr>
          <w:i/>
          <w:iCs/>
          <w:sz w:val="22"/>
          <w:szCs w:val="22"/>
        </w:rPr>
        <w:t>complexity</w:t>
      </w:r>
      <w:r w:rsidR="00761F1C" w:rsidRPr="00826F82">
        <w:rPr>
          <w:sz w:val="22"/>
          <w:szCs w:val="22"/>
        </w:rPr>
        <w:t xml:space="preserve"> articles</w:t>
      </w:r>
      <w:r w:rsidRPr="00826F82">
        <w:rPr>
          <w:sz w:val="22"/>
          <w:szCs w:val="22"/>
        </w:rPr>
        <w:t>. The filling gradient in the matrix represents the weight of the connection</w:t>
      </w:r>
      <w:r w:rsidR="00761F1C" w:rsidRPr="00826F82">
        <w:rPr>
          <w:sz w:val="22"/>
          <w:szCs w:val="22"/>
        </w:rPr>
        <w:t>s across features,</w:t>
      </w:r>
      <w:r w:rsidRPr="00826F82">
        <w:rPr>
          <w:sz w:val="22"/>
          <w:szCs w:val="22"/>
        </w:rPr>
        <w:t xml:space="preserve"> estimated as the sum of the edge weights of the adjacent edges of the node.</w:t>
      </w:r>
    </w:p>
    <w:p w14:paraId="3D26809A" w14:textId="77777777" w:rsidR="000708F4" w:rsidRPr="00826F82" w:rsidRDefault="000708F4" w:rsidP="000708F4">
      <w:pPr>
        <w:spacing w:before="120"/>
        <w:ind w:left="1440" w:hanging="720"/>
        <w:jc w:val="both"/>
      </w:pPr>
    </w:p>
    <w:p w14:paraId="0920573C" w14:textId="77777777" w:rsidR="000708F4" w:rsidRPr="00826F82" w:rsidRDefault="000708F4" w:rsidP="000708F4">
      <w:pPr>
        <w:spacing w:before="120"/>
        <w:ind w:left="1440" w:hanging="720"/>
        <w:jc w:val="center"/>
      </w:pPr>
      <w:del w:id="1126" w:author="Roza, Caio G" w:date="2023-04-06T23:06:00Z">
        <w:r w:rsidRPr="00826F82">
          <w:rPr>
            <w:b/>
            <w:noProof/>
            <w:sz w:val="22"/>
            <w:szCs w:val="22"/>
          </w:rPr>
          <w:lastRenderedPageBreak/>
          <w:drawing>
            <wp:inline distT="0" distB="0" distL="0" distR="0" wp14:anchorId="4A3F03AF" wp14:editId="6E7D3846">
              <wp:extent cx="5353674" cy="4704317"/>
              <wp:effectExtent l="0" t="0" r="635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698" cstate="print">
                        <a:extLst>
                          <a:ext uri="{28A0092B-C50C-407E-A947-70E740481C1C}">
                            <a14:useLocalDpi xmlns:a14="http://schemas.microsoft.com/office/drawing/2010/main" val="0"/>
                          </a:ext>
                        </a:extLst>
                      </a:blip>
                      <a:stretch>
                        <a:fillRect/>
                      </a:stretch>
                    </pic:blipFill>
                    <pic:spPr>
                      <a:xfrm>
                        <a:off x="0" y="0"/>
                        <a:ext cx="5374776" cy="4722860"/>
                      </a:xfrm>
                      <a:prstGeom prst="rect">
                        <a:avLst/>
                      </a:prstGeom>
                    </pic:spPr>
                  </pic:pic>
                </a:graphicData>
              </a:graphic>
            </wp:inline>
          </w:drawing>
        </w:r>
      </w:del>
    </w:p>
    <w:p w14:paraId="38BF509F" w14:textId="77777777" w:rsidR="000708F4" w:rsidRPr="00826F82" w:rsidRDefault="00E91065" w:rsidP="000708F4">
      <w:pPr>
        <w:spacing w:before="120"/>
        <w:ind w:left="1440" w:hanging="720"/>
        <w:jc w:val="center"/>
      </w:pPr>
      <w:ins w:id="1127" w:author="Roza, Caio G" w:date="2023-04-06T23:06:00Z">
        <w:r w:rsidRPr="00E91065">
          <w:rPr>
            <w:noProof/>
            <w:highlight w:val="yellow"/>
          </w:rPr>
          <w:lastRenderedPageBreak/>
          <w:drawing>
            <wp:inline distT="0" distB="0" distL="0" distR="0" wp14:anchorId="7B40E854" wp14:editId="296F46EE">
              <wp:extent cx="5998845" cy="5163820"/>
              <wp:effectExtent l="0" t="0" r="0" b="5080"/>
              <wp:docPr id="1373795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95286" name="Picture 1373795286"/>
                      <pic:cNvPicPr/>
                    </pic:nvPicPr>
                    <pic:blipFill>
                      <a:blip r:embed="rId1699" cstate="print">
                        <a:extLst>
                          <a:ext uri="{28A0092B-C50C-407E-A947-70E740481C1C}">
                            <a14:useLocalDpi xmlns:a14="http://schemas.microsoft.com/office/drawing/2010/main" val="0"/>
                          </a:ext>
                        </a:extLst>
                      </a:blip>
                      <a:stretch>
                        <a:fillRect/>
                      </a:stretch>
                    </pic:blipFill>
                    <pic:spPr>
                      <a:xfrm>
                        <a:off x="0" y="0"/>
                        <a:ext cx="5998845" cy="5163820"/>
                      </a:xfrm>
                      <a:prstGeom prst="rect">
                        <a:avLst/>
                      </a:prstGeom>
                    </pic:spPr>
                  </pic:pic>
                </a:graphicData>
              </a:graphic>
            </wp:inline>
          </w:drawing>
        </w:r>
      </w:ins>
    </w:p>
    <w:p w14:paraId="1E84A39A" w14:textId="7071E0CE" w:rsidR="000708F4" w:rsidRPr="00826F82" w:rsidRDefault="000708F4" w:rsidP="000708F4">
      <w:pPr>
        <w:spacing w:before="120"/>
        <w:ind w:left="1440" w:hanging="720"/>
        <w:jc w:val="both"/>
        <w:rPr>
          <w:sz w:val="22"/>
          <w:szCs w:val="22"/>
        </w:rPr>
      </w:pPr>
      <w:r w:rsidRPr="00826F82">
        <w:rPr>
          <w:b/>
        </w:rPr>
        <w:t>Fig. S4.</w:t>
      </w:r>
      <w:r w:rsidRPr="00826F82">
        <w:t xml:space="preserve"> </w:t>
      </w:r>
      <w:r w:rsidRPr="00826F82">
        <w:rPr>
          <w:b/>
          <w:sz w:val="22"/>
          <w:szCs w:val="22"/>
        </w:rPr>
        <w:t xml:space="preserve">Adjacency matrix for the co-citation of references. </w:t>
      </w:r>
      <w:r w:rsidRPr="00826F82">
        <w:rPr>
          <w:sz w:val="22"/>
          <w:szCs w:val="22"/>
        </w:rPr>
        <w:t>The colors in the name of the reference indicate the five clusters extracted using the Louvaine algorithm</w:t>
      </w:r>
      <w:r w:rsidR="00761F1C" w:rsidRPr="00826F82">
        <w:rPr>
          <w:sz w:val="22"/>
          <w:szCs w:val="22"/>
        </w:rPr>
        <w:t xml:space="preserve"> (see Fig. 5 in the main text)</w:t>
      </w:r>
      <w:r w:rsidRPr="00826F82">
        <w:rPr>
          <w:sz w:val="22"/>
          <w:szCs w:val="22"/>
        </w:rPr>
        <w:t>. The filling gradient in the matrix represents the number of articles citing the pair of references simultaneously.</w:t>
      </w:r>
    </w:p>
    <w:p w14:paraId="7D0B3FB8" w14:textId="020DD32F" w:rsidR="005E756C" w:rsidRPr="00826F82" w:rsidRDefault="005E756C" w:rsidP="000708F4">
      <w:pPr>
        <w:spacing w:before="120"/>
        <w:ind w:left="1440" w:hanging="720"/>
        <w:jc w:val="both"/>
        <w:rPr>
          <w:sz w:val="22"/>
          <w:szCs w:val="22"/>
        </w:rPr>
      </w:pPr>
    </w:p>
    <w:p w14:paraId="676B5703" w14:textId="7FFE0DD7" w:rsidR="005E756C" w:rsidRPr="00826F82" w:rsidRDefault="005E756C" w:rsidP="000708F4">
      <w:pPr>
        <w:spacing w:before="120"/>
        <w:ind w:left="1440" w:hanging="720"/>
        <w:jc w:val="both"/>
        <w:rPr>
          <w:sz w:val="22"/>
          <w:szCs w:val="22"/>
        </w:rPr>
      </w:pPr>
    </w:p>
    <w:p w14:paraId="5065F774" w14:textId="7393EE16" w:rsidR="005E756C" w:rsidRPr="00826F82" w:rsidRDefault="005E756C" w:rsidP="000708F4">
      <w:pPr>
        <w:spacing w:before="120"/>
        <w:ind w:left="1440" w:hanging="720"/>
        <w:jc w:val="both"/>
        <w:rPr>
          <w:sz w:val="22"/>
          <w:szCs w:val="22"/>
        </w:rPr>
      </w:pPr>
      <w:r w:rsidRPr="00826F82">
        <w:fldChar w:fldCharType="begin"/>
      </w:r>
      <w:r w:rsidRPr="00826F82">
        <w:instrText xml:space="preserve"> INCLUDEPICTURE "http://127.0.0.1:14297/graphics/264800ef-f8c9-4bc5-a7db-70661c64a0a3.png" \* MERGEFORMATINET </w:instrText>
      </w:r>
      <w:r w:rsidRPr="00826F82">
        <w:fldChar w:fldCharType="separate"/>
      </w:r>
      <w:r w:rsidRPr="00826F82">
        <w:rPr>
          <w:noProof/>
        </w:rPr>
        <mc:AlternateContent>
          <mc:Choice Requires="wps">
            <w:drawing>
              <wp:inline distT="0" distB="0" distL="0" distR="0" wp14:anchorId="31C38F2C" wp14:editId="259E8E3A">
                <wp:extent cx="301625" cy="301625"/>
                <wp:effectExtent l="0" t="0" r="0" b="0"/>
                <wp:docPr id="15"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F5D6FF" id="Rectangle 1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" filled="f" stroked="f">
                <o:lock v:ext="edit" aspectratio="t"/>
                <w10:anchorlock/>
              </v:rect>
            </w:pict>
          </mc:Fallback>
        </mc:AlternateContent>
      </w:r>
      <w:r w:rsidRPr="00826F82">
        <w:fldChar w:fldCharType="end"/>
      </w:r>
    </w:p>
    <w:p w14:paraId="18F85C20" w14:textId="5FC88377" w:rsidR="001B3DF0" w:rsidRPr="00826F82" w:rsidRDefault="00AA60FB" w:rsidP="000708F4">
      <w:pPr>
        <w:spacing w:before="120"/>
        <w:ind w:left="1440" w:hanging="720"/>
        <w:jc w:val="both"/>
        <w:rPr>
          <w:sz w:val="22"/>
          <w:szCs w:val="22"/>
        </w:rPr>
      </w:pPr>
      <w:r w:rsidRPr="00826F82">
        <w:rPr>
          <w:noProof/>
          <w:sz w:val="22"/>
          <w:szCs w:val="22"/>
        </w:rPr>
        <w:lastRenderedPageBreak/>
        <w:drawing>
          <wp:inline distT="0" distB="0" distL="0" distR="0" wp14:anchorId="0C97B946" wp14:editId="50BC384B">
            <wp:extent cx="5987415" cy="419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0" cstate="print">
                      <a:extLst>
                        <a:ext uri="{28A0092B-C50C-407E-A947-70E740481C1C}">
                          <a14:useLocalDpi xmlns:a14="http://schemas.microsoft.com/office/drawing/2010/main" val="0"/>
                        </a:ext>
                      </a:extLst>
                    </a:blip>
                    <a:srcRect/>
                    <a:stretch>
                      <a:fillRect/>
                    </a:stretch>
                  </pic:blipFill>
                  <pic:spPr bwMode="auto">
                    <a:xfrm>
                      <a:off x="0" y="0"/>
                      <a:ext cx="5987415" cy="4191000"/>
                    </a:xfrm>
                    <a:prstGeom prst="rect">
                      <a:avLst/>
                    </a:prstGeom>
                    <a:noFill/>
                    <a:ln>
                      <a:noFill/>
                    </a:ln>
                  </pic:spPr>
                </pic:pic>
              </a:graphicData>
            </a:graphic>
          </wp:inline>
        </w:drawing>
      </w:r>
    </w:p>
    <w:p w14:paraId="5DF62439" w14:textId="751F570D" w:rsidR="001B3DF0" w:rsidRPr="00826F82" w:rsidRDefault="001B3DF0" w:rsidP="000708F4">
      <w:pPr>
        <w:spacing w:before="120"/>
        <w:ind w:left="1440" w:hanging="720"/>
        <w:jc w:val="both"/>
        <w:rPr>
          <w:sz w:val="22"/>
          <w:szCs w:val="22"/>
        </w:rPr>
      </w:pPr>
    </w:p>
    <w:p w14:paraId="1E82BD38" w14:textId="678A989F" w:rsidR="001B3DF0" w:rsidRPr="00826F82" w:rsidRDefault="001B3DF0" w:rsidP="000708F4">
      <w:pPr>
        <w:spacing w:before="120"/>
        <w:ind w:left="1440" w:hanging="720"/>
        <w:jc w:val="both"/>
        <w:rPr>
          <w:sz w:val="22"/>
          <w:szCs w:val="22"/>
        </w:rPr>
      </w:pPr>
    </w:p>
    <w:p w14:paraId="0EB80480" w14:textId="3B3F06C2" w:rsidR="001B3DF0" w:rsidRPr="00AA60FB" w:rsidRDefault="001B3DF0" w:rsidP="001B3DF0">
      <w:pPr>
        <w:spacing w:before="120"/>
        <w:ind w:left="1440" w:hanging="720"/>
        <w:jc w:val="both"/>
        <w:rPr>
          <w:bCs/>
          <w:sz w:val="22"/>
          <w:szCs w:val="22"/>
        </w:rPr>
      </w:pPr>
      <w:r w:rsidRPr="00826F82">
        <w:rPr>
          <w:b/>
        </w:rPr>
        <w:t>Fig. S</w:t>
      </w:r>
      <w:r w:rsidR="005259BD" w:rsidRPr="00826F82">
        <w:rPr>
          <w:b/>
        </w:rPr>
        <w:t>5</w:t>
      </w:r>
      <w:r w:rsidRPr="00826F82">
        <w:rPr>
          <w:b/>
        </w:rPr>
        <w:t>.</w:t>
      </w:r>
      <w:r w:rsidRPr="00826F82">
        <w:t xml:space="preserve"> </w:t>
      </w:r>
      <w:r w:rsidRPr="00826F82">
        <w:rPr>
          <w:b/>
          <w:sz w:val="22"/>
          <w:szCs w:val="22"/>
        </w:rPr>
        <w:t xml:space="preserve">The </w:t>
      </w:r>
      <w:r w:rsidR="005259BD" w:rsidRPr="00826F82">
        <w:rPr>
          <w:b/>
          <w:sz w:val="22"/>
          <w:szCs w:val="22"/>
        </w:rPr>
        <w:t>proportion</w:t>
      </w:r>
      <w:r w:rsidRPr="00826F82">
        <w:rPr>
          <w:b/>
          <w:sz w:val="22"/>
          <w:szCs w:val="22"/>
        </w:rPr>
        <w:t xml:space="preserve"> of studies </w:t>
      </w:r>
      <w:r w:rsidR="005259BD" w:rsidRPr="00826F82">
        <w:rPr>
          <w:b/>
          <w:sz w:val="22"/>
          <w:szCs w:val="22"/>
        </w:rPr>
        <w:t xml:space="preserve">in our sample of </w:t>
      </w:r>
      <w:r w:rsidR="005259BD" w:rsidRPr="00826F82">
        <w:rPr>
          <w:b/>
          <w:i/>
          <w:iCs/>
          <w:sz w:val="22"/>
          <w:szCs w:val="22"/>
        </w:rPr>
        <w:t>complexity</w:t>
      </w:r>
      <w:r w:rsidR="005259BD" w:rsidRPr="00826F82">
        <w:rPr>
          <w:b/>
          <w:sz w:val="22"/>
          <w:szCs w:val="22"/>
        </w:rPr>
        <w:t xml:space="preserve"> papers (</w:t>
      </w:r>
      <w:r w:rsidR="005259BD" w:rsidRPr="00826F82">
        <w:rPr>
          <w:b/>
          <w:i/>
          <w:iCs/>
          <w:sz w:val="22"/>
          <w:szCs w:val="22"/>
        </w:rPr>
        <w:t>n</w:t>
      </w:r>
      <w:r w:rsidR="005259BD" w:rsidRPr="00826F82">
        <w:rPr>
          <w:b/>
          <w:sz w:val="22"/>
          <w:szCs w:val="22"/>
        </w:rPr>
        <w:t xml:space="preserve"> = 172) </w:t>
      </w:r>
      <w:r w:rsidRPr="00826F82">
        <w:rPr>
          <w:b/>
          <w:sz w:val="22"/>
          <w:szCs w:val="22"/>
        </w:rPr>
        <w:t xml:space="preserve">mentioning each of the </w:t>
      </w:r>
      <w:r w:rsidR="005259BD" w:rsidRPr="00826F82">
        <w:rPr>
          <w:b/>
          <w:sz w:val="22"/>
          <w:szCs w:val="22"/>
        </w:rPr>
        <w:t>words listed in “related concepts” (Table 1) to the</w:t>
      </w:r>
      <w:r w:rsidRPr="00826F82">
        <w:rPr>
          <w:b/>
          <w:sz w:val="22"/>
          <w:szCs w:val="22"/>
        </w:rPr>
        <w:t xml:space="preserve"> features included in our study. </w:t>
      </w:r>
      <w:r w:rsidR="00AA60FB" w:rsidRPr="00826F82">
        <w:rPr>
          <w:bCs/>
          <w:sz w:val="22"/>
          <w:szCs w:val="22"/>
        </w:rPr>
        <w:t>Many important concepts for CSS, including criticality, panarchy, heterarchy, or entropy, were rarely mentioned in our sample of complexity papers</w:t>
      </w:r>
      <w:r w:rsidR="008703B0" w:rsidRPr="00826F82">
        <w:rPr>
          <w:bCs/>
          <w:sz w:val="22"/>
          <w:szCs w:val="22"/>
        </w:rPr>
        <w:t xml:space="preserve"> (&lt; 10% of articles)</w:t>
      </w:r>
      <w:r w:rsidR="00AA60FB" w:rsidRPr="00826F82">
        <w:rPr>
          <w:bCs/>
          <w:sz w:val="22"/>
          <w:szCs w:val="22"/>
        </w:rPr>
        <w:t>;</w:t>
      </w:r>
      <w:r w:rsidR="008703B0" w:rsidRPr="00826F82">
        <w:rPr>
          <w:bCs/>
          <w:sz w:val="22"/>
          <w:szCs w:val="22"/>
        </w:rPr>
        <w:t xml:space="preserve"> some, were never mentioned (e.g., brittleness);</w:t>
      </w:r>
      <w:r w:rsidR="00AA60FB" w:rsidRPr="00826F82">
        <w:rPr>
          <w:bCs/>
          <w:sz w:val="22"/>
          <w:szCs w:val="22"/>
        </w:rPr>
        <w:t xml:space="preserve"> other, like “information” and “control”, might refer to their CSS meaning, but are also common words, and we therefore preferred other words in defining our roster of 23 features typical of complex ecological systems.</w:t>
      </w:r>
    </w:p>
    <w:p w14:paraId="77BE4496" w14:textId="77777777" w:rsidR="000708F4" w:rsidRPr="0008556A" w:rsidRDefault="000708F4">
      <w:pPr>
        <w:rPr>
          <w:b/>
          <w:sz w:val="22"/>
          <w:szCs w:val="22"/>
        </w:rPr>
      </w:pPr>
    </w:p>
    <w:sectPr w:rsidR="000708F4" w:rsidRPr="0008556A">
      <w:footerReference w:type="default" r:id="rId1701"/>
      <w:headerReference w:type="first" r:id="rId1702"/>
      <w:footerReference w:type="first" r:id="rId1703"/>
      <w:pgSz w:w="12240" w:h="15840"/>
      <w:pgMar w:top="994" w:right="1987" w:bottom="806" w:left="806" w:header="432" w:footer="259" w:gutter="0"/>
      <w:lnNumType w:countBy="1" w:distance="283" w:restart="continuous"/>
      <w:pgNumType w:start="1"/>
      <w:cols w:space="720"/>
      <w:formProt w:val="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5" w:author="eanewman" w:date="2023-04-03T13:33:00Z" w:initials="ean">
    <w:p w14:paraId="63F3B395" w14:textId="52B3B849" w:rsidR="009B4CB0" w:rsidRDefault="009B4CB0" w:rsidP="0022388B">
      <w:r>
        <w:rPr>
          <w:rStyle w:val="CommentReference"/>
        </w:rPr>
        <w:annotationRef/>
      </w:r>
      <w:hyperlink r:id="rId1" w:history="1">
        <w:r>
          <w:rPr>
            <w:rStyle w:val="Hyperlink"/>
            <w:color w:val="000000"/>
          </w:rPr>
          <w:t xml:space="preserve">H. Broer, KAM theory: The legacy of Kolmogorov’s 1954 paper. </w:t>
        </w:r>
        <w:r>
          <w:rPr>
            <w:rStyle w:val="Hyperlink"/>
            <w:i/>
            <w:iCs/>
            <w:color w:val="000000"/>
          </w:rPr>
          <w:t>Bull. Am. Math. Soc.</w:t>
        </w:r>
        <w:r>
          <w:rPr>
            <w:rStyle w:val="Hyperlink"/>
            <w:color w:val="000000"/>
          </w:rPr>
          <w:t xml:space="preserve"> </w:t>
        </w:r>
        <w:r>
          <w:rPr>
            <w:rStyle w:val="Hyperlink"/>
            <w:b/>
            <w:bCs/>
            <w:color w:val="000000"/>
          </w:rPr>
          <w:t>41</w:t>
        </w:r>
        <w:r>
          <w:rPr>
            <w:rStyle w:val="Hyperlink"/>
            <w:color w:val="000000"/>
          </w:rPr>
          <w:t>, 507–521 (2004).</w:t>
        </w:r>
      </w:hyperlink>
    </w:p>
  </w:comment>
  <w:comment w:id="252" w:author="eanewman" w:date="2023-04-03T13:56:00Z" w:initials="ean">
    <w:p w14:paraId="71F8ACBE" w14:textId="3FAE0715" w:rsidR="009B4CB0" w:rsidRDefault="009B4CB0" w:rsidP="006A6FDB">
      <w:r>
        <w:rPr>
          <w:rStyle w:val="CommentReference"/>
        </w:rPr>
        <w:annotationRef/>
      </w:r>
      <w:r>
        <w:rPr>
          <w:color w:val="000000"/>
        </w:rPr>
        <w:t>E. Morin, “</w:t>
      </w:r>
      <w:hyperlink r:id="rId2" w:history="1">
        <w:r>
          <w:rPr>
            <w:rStyle w:val="Hyperlink"/>
            <w:color w:val="000000"/>
          </w:rPr>
          <w:t>Restricted Complexity, General Complexity</w:t>
        </w:r>
      </w:hyperlink>
      <w:r>
        <w:rPr>
          <w:color w:val="000000"/>
        </w:rPr>
        <w:t xml:space="preserve">” in </w:t>
      </w:r>
      <w:r>
        <w:rPr>
          <w:i/>
          <w:iCs/>
          <w:color w:val="000000"/>
        </w:rPr>
        <w:t>Worldviews, Science and Us</w:t>
      </w:r>
      <w:r>
        <w:rPr>
          <w:color w:val="000000"/>
        </w:rPr>
        <w:t xml:space="preserve"> (World Scientific, 2007; pp. 5–29). https://doi.org/10.1142/9789812707420_0002 </w:t>
      </w:r>
    </w:p>
  </w:comment>
  <w:comment w:id="768" w:author="Federico Riva" w:date="2023-03-28T21:42:00Z" w:initials="FR">
    <w:p w14:paraId="2A89BFDB" w14:textId="77777777" w:rsidR="009B4CB0" w:rsidRDefault="009B4CB0" w:rsidP="00936E04">
      <w:pPr>
        <w:pStyle w:val="CommentText"/>
      </w:pPr>
      <w:r>
        <w:rPr>
          <w:rStyle w:val="CommentReference"/>
        </w:rPr>
        <w:annotationRef/>
      </w:r>
      <w:r>
        <w:rPr>
          <w:lang w:val="en-CA"/>
        </w:rPr>
        <w:t>This is an editorial, please check format for Sci Advances</w:t>
      </w:r>
    </w:p>
  </w:comment>
  <w:comment w:id="777" w:author="Federico Riva" w:date="2023-03-28T21:44:00Z" w:initials="FR">
    <w:p w14:paraId="295828ED" w14:textId="77777777" w:rsidR="009B4CB0" w:rsidRDefault="009B4CB0" w:rsidP="00936E04">
      <w:pPr>
        <w:pStyle w:val="CommentText"/>
      </w:pPr>
      <w:r>
        <w:rPr>
          <w:rStyle w:val="CommentReference"/>
        </w:rPr>
        <w:annotationRef/>
      </w:r>
      <w:r>
        <w:rPr>
          <w:lang w:val="en-CA"/>
        </w:rPr>
        <w:t>Most journals have abbreviated journal names</w:t>
      </w:r>
    </w:p>
  </w:comment>
  <w:comment w:id="824" w:author="eanewman" w:date="2023-04-03T11:57:00Z" w:initials="ean">
    <w:p w14:paraId="32C4A771" w14:textId="4A8BBAAA" w:rsidR="009B4CB0" w:rsidRDefault="009B4CB0">
      <w:pPr>
        <w:pStyle w:val="CommentText"/>
      </w:pPr>
      <w:r>
        <w:rPr>
          <w:rStyle w:val="CommentReference"/>
        </w:rPr>
        <w:annotationRef/>
      </w:r>
      <w:r>
        <w:t>requires city of publication?</w:t>
      </w:r>
    </w:p>
  </w:comment>
  <w:comment w:id="834" w:author="Federico Riva" w:date="2023-03-28T21:48:00Z" w:initials="FR">
    <w:p w14:paraId="20DC2953" w14:textId="77777777" w:rsidR="009B4CB0" w:rsidRDefault="009B4CB0" w:rsidP="00936E04">
      <w:pPr>
        <w:pStyle w:val="CommentText"/>
      </w:pPr>
      <w:r>
        <w:rPr>
          <w:rStyle w:val="CommentReference"/>
        </w:rPr>
        <w:annotationRef/>
      </w:r>
      <w:r>
        <w:rPr>
          <w:lang w:val="en-CA"/>
        </w:rPr>
        <w:t>This book is missing publisher and date</w:t>
      </w:r>
    </w:p>
  </w:comment>
  <w:comment w:id="835" w:author="Masahiro Ryo" w:date="2023-03-29T11:17:00Z" w:initials="MR">
    <w:p w14:paraId="78CD9DE0" w14:textId="25B1A575" w:rsidR="009B4CB0" w:rsidRDefault="009B4CB0">
      <w:pPr>
        <w:pStyle w:val="CommentText"/>
      </w:pPr>
      <w:r>
        <w:rPr>
          <w:rStyle w:val="CommentReference"/>
        </w:rPr>
        <w:annotationRef/>
      </w:r>
      <w:r>
        <w:t>checked</w:t>
      </w:r>
    </w:p>
  </w:comment>
  <w:comment w:id="978" w:author="Federico Riva" w:date="2023-03-28T21:56:00Z" w:initials="FR">
    <w:p w14:paraId="659A84B6" w14:textId="77777777" w:rsidR="009B4CB0" w:rsidRDefault="009B4CB0" w:rsidP="00936E04">
      <w:pPr>
        <w:pStyle w:val="CommentText"/>
      </w:pPr>
      <w:r>
        <w:rPr>
          <w:rStyle w:val="CommentReference"/>
        </w:rPr>
        <w:annotationRef/>
      </w:r>
      <w:r>
        <w:rPr>
          <w:lang w:val="en-CA"/>
        </w:rPr>
        <w:t>Missing author first names</w:t>
      </w:r>
    </w:p>
  </w:comment>
  <w:comment w:id="979" w:author="Masahiro Ryo" w:date="2023-03-29T11:31:00Z" w:initials="MR">
    <w:p w14:paraId="6F2C643C" w14:textId="4BBB7732" w:rsidR="009B4CB0" w:rsidRDefault="009B4CB0">
      <w:pPr>
        <w:pStyle w:val="CommentText"/>
      </w:pPr>
      <w:r>
        <w:rPr>
          <w:rStyle w:val="CommentReference"/>
        </w:rPr>
        <w:annotationRef/>
      </w:r>
      <w:r>
        <w:t>done</w:t>
      </w:r>
    </w:p>
  </w:comment>
  <w:comment w:id="1012" w:author="Federico Riva" w:date="2023-03-28T21:58:00Z" w:initials="FR">
    <w:p w14:paraId="2FA48392" w14:textId="77777777" w:rsidR="009B4CB0" w:rsidRDefault="009B4CB0" w:rsidP="00936E04">
      <w:pPr>
        <w:pStyle w:val="CommentText"/>
      </w:pPr>
      <w:r>
        <w:rPr>
          <w:rStyle w:val="CommentReference"/>
        </w:rPr>
        <w:annotationRef/>
      </w:r>
      <w:r>
        <w:rPr>
          <w:lang w:val="en-CA"/>
        </w:rPr>
        <w:t>Missing author first names</w:t>
      </w:r>
    </w:p>
  </w:comment>
  <w:comment w:id="1013" w:author="Masahiro Ryo" w:date="2023-03-29T11:35:00Z" w:initials="MR">
    <w:p w14:paraId="39D66544" w14:textId="7084D2F7" w:rsidR="009B4CB0" w:rsidRDefault="009B4CB0">
      <w:pPr>
        <w:pStyle w:val="CommentText"/>
      </w:pPr>
      <w:r>
        <w:rPr>
          <w:rStyle w:val="CommentReference"/>
        </w:rPr>
        <w:annotationRef/>
      </w:r>
      <w:r>
        <w:t>done</w:t>
      </w:r>
    </w:p>
  </w:comment>
  <w:comment w:id="1016" w:author="Federico Riva" w:date="2023-03-28T21:58:00Z" w:initials="FR">
    <w:p w14:paraId="23C8E4FA" w14:textId="77777777" w:rsidR="009B4CB0" w:rsidRDefault="009B4CB0" w:rsidP="00936E04">
      <w:pPr>
        <w:pStyle w:val="CommentText"/>
      </w:pPr>
      <w:r>
        <w:rPr>
          <w:rStyle w:val="CommentReference"/>
        </w:rPr>
        <w:annotationRef/>
      </w:r>
      <w:r>
        <w:rPr>
          <w:lang w:val="en-CA"/>
        </w:rPr>
        <w:t>Missing author first names</w:t>
      </w:r>
    </w:p>
  </w:comment>
  <w:comment w:id="1017" w:author="Masahiro Ryo" w:date="2023-03-29T11:36:00Z" w:initials="MR">
    <w:p w14:paraId="5FBCE510" w14:textId="012849D1" w:rsidR="009B4CB0" w:rsidRDefault="009B4CB0">
      <w:pPr>
        <w:pStyle w:val="CommentText"/>
      </w:pPr>
      <w:r>
        <w:rPr>
          <w:rStyle w:val="CommentReference"/>
        </w:rPr>
        <w:annotationRef/>
      </w:r>
      <w:r>
        <w:t>done</w:t>
      </w:r>
    </w:p>
  </w:comment>
  <w:comment w:id="1078" w:author="Masahiro Ryo" w:date="2023-03-29T10:02:00Z" w:initials="MR">
    <w:p w14:paraId="0ED445F0" w14:textId="6FAA95F8" w:rsidR="009B4CB0" w:rsidRDefault="009B4CB0">
      <w:pPr>
        <w:pStyle w:val="CommentText"/>
      </w:pPr>
      <w:r>
        <w:rPr>
          <w:rStyle w:val="CommentReference"/>
        </w:rPr>
        <w:annotationRef/>
      </w:r>
      <w:r>
        <w:t>Median?</w:t>
      </w:r>
    </w:p>
  </w:comment>
  <w:comment w:id="1083" w:author="Masahiro Ryo" w:date="2023-03-29T10:11:00Z" w:initials="MR">
    <w:p w14:paraId="11FC6655" w14:textId="77777777" w:rsidR="009B4CB0" w:rsidRDefault="009B4CB0">
      <w:pPr>
        <w:pStyle w:val="CommentText"/>
      </w:pPr>
      <w:r>
        <w:rPr>
          <w:rStyle w:val="CommentReference"/>
        </w:rPr>
        <w:annotationRef/>
      </w:r>
      <w:r>
        <w:t>Isn’t this the other way around?</w:t>
      </w:r>
    </w:p>
    <w:p w14:paraId="33CA1A6A" w14:textId="77777777" w:rsidR="009B4CB0" w:rsidRDefault="009B4CB0">
      <w:pPr>
        <w:pStyle w:val="CommentText"/>
      </w:pPr>
      <w:r>
        <w:t>In my understanding (from the visual appearance), the network links complexity “features” based on their co-occurrence in the complexity articles.</w:t>
      </w:r>
    </w:p>
    <w:p w14:paraId="4F955ED8" w14:textId="77777777" w:rsidR="009B4CB0" w:rsidRDefault="009B4CB0">
      <w:pPr>
        <w:pStyle w:val="CommentText"/>
      </w:pPr>
    </w:p>
    <w:p w14:paraId="11B652C5" w14:textId="11979C0E" w:rsidR="009B4CB0" w:rsidRDefault="009B4CB0">
      <w:pPr>
        <w:pStyle w:val="CommentText"/>
      </w:pPr>
      <w:r>
        <w:t xml:space="preserve">In Fig.5 the network links complexity articles because each node represents one article. </w:t>
      </w:r>
    </w:p>
  </w:comment>
  <w:comment w:id="1094" w:author="Masahiro Ryo" w:date="2023-03-29T10:16:00Z" w:initials="MR">
    <w:p w14:paraId="53719F49" w14:textId="53F9097C" w:rsidR="009B4CB0" w:rsidRDefault="009B4CB0">
      <w:pPr>
        <w:pStyle w:val="CommentText"/>
      </w:pPr>
      <w:r>
        <w:rPr>
          <w:rStyle w:val="CommentReference"/>
        </w:rPr>
        <w:annotationRef/>
      </w:r>
      <w:r>
        <w:t>The number in the figure is indeed 68. Double check.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F3B395" w15:done="0"/>
  <w15:commentEx w15:paraId="71F8ACBE" w15:done="0"/>
  <w15:commentEx w15:paraId="2A89BFDB" w15:done="0"/>
  <w15:commentEx w15:paraId="295828ED" w15:done="0"/>
  <w15:commentEx w15:paraId="32C4A771" w15:done="0"/>
  <w15:commentEx w15:paraId="20DC2953" w15:done="0"/>
  <w15:commentEx w15:paraId="78CD9DE0" w15:paraIdParent="20DC2953" w15:done="0"/>
  <w15:commentEx w15:paraId="659A84B6" w15:done="0"/>
  <w15:commentEx w15:paraId="6F2C643C" w15:paraIdParent="659A84B6" w15:done="0"/>
  <w15:commentEx w15:paraId="2FA48392" w15:done="0"/>
  <w15:commentEx w15:paraId="39D66544" w15:paraIdParent="2FA48392" w15:done="0"/>
  <w15:commentEx w15:paraId="23C8E4FA" w15:done="0"/>
  <w15:commentEx w15:paraId="5FBCE510" w15:paraIdParent="23C8E4FA" w15:done="0"/>
  <w15:commentEx w15:paraId="0ED445F0" w15:done="0"/>
  <w15:commentEx w15:paraId="11B652C5" w15:done="1"/>
  <w15:commentEx w15:paraId="53719F4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DDDC2" w16cex:dateUtc="2023-03-28T19:42:00Z"/>
  <w16cex:commentExtensible w16cex:durableId="27CDDE20" w16cex:dateUtc="2023-03-28T19:44:00Z"/>
  <w16cex:commentExtensible w16cex:durableId="27CDDF2A" w16cex:dateUtc="2023-03-28T19:48:00Z"/>
  <w16cex:commentExtensible w16cex:durableId="27CDE128" w16cex:dateUtc="2023-03-28T19:56:00Z"/>
  <w16cex:commentExtensible w16cex:durableId="27CDE18B" w16cex:dateUtc="2023-03-28T19:58:00Z"/>
  <w16cex:commentExtensible w16cex:durableId="27CDE199" w16cex:dateUtc="2023-03-28T19: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F3B395" w16cid:durableId="27D5541D"/>
  <w16cid:commentId w16cid:paraId="71F8ACBE" w16cid:durableId="27D55982"/>
  <w16cid:commentId w16cid:paraId="2A89BFDB" w16cid:durableId="27CDDDC2"/>
  <w16cid:commentId w16cid:paraId="295828ED" w16cid:durableId="27CDDE20"/>
  <w16cid:commentId w16cid:paraId="32C4A771" w16cid:durableId="27D53DB9"/>
  <w16cid:commentId w16cid:paraId="20DC2953" w16cid:durableId="27CDDF2A"/>
  <w16cid:commentId w16cid:paraId="78CD9DE0" w16cid:durableId="27D31E57"/>
  <w16cid:commentId w16cid:paraId="659A84B6" w16cid:durableId="27CDE128"/>
  <w16cid:commentId w16cid:paraId="6F2C643C" w16cid:durableId="27D31E5A"/>
  <w16cid:commentId w16cid:paraId="2FA48392" w16cid:durableId="27CDE18B"/>
  <w16cid:commentId w16cid:paraId="39D66544" w16cid:durableId="27D31E5C"/>
  <w16cid:commentId w16cid:paraId="23C8E4FA" w16cid:durableId="27CDE199"/>
  <w16cid:commentId w16cid:paraId="5FBCE510" w16cid:durableId="27D31E5E"/>
  <w16cid:commentId w16cid:paraId="0ED445F0" w16cid:durableId="27D31E62"/>
  <w16cid:commentId w16cid:paraId="11B652C5" w16cid:durableId="27D31E63"/>
  <w16cid:commentId w16cid:paraId="53719F49" w16cid:durableId="27D31E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BCFBD" w14:textId="77777777" w:rsidR="00E85C85" w:rsidRDefault="00E85C85">
      <w:r>
        <w:separator/>
      </w:r>
    </w:p>
  </w:endnote>
  <w:endnote w:type="continuationSeparator" w:id="0">
    <w:p w14:paraId="1BC4BC14" w14:textId="77777777" w:rsidR="00E85C85" w:rsidRDefault="00E85C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iberation Sans">
    <w:altName w:val="Arial"/>
    <w:panose1 w:val="020B0604020202020204"/>
    <w:charset w:val="01"/>
    <w:family w:val="swiss"/>
    <w:pitch w:val="variable"/>
  </w:font>
  <w:font w:name="PingFang SC">
    <w:panose1 w:val="020B0400000000000000"/>
    <w:charset w:val="86"/>
    <w:family w:val="swiss"/>
    <w:notTrueType/>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panose1 w:val="02030600000101010101"/>
    <w:charset w:val="81"/>
    <w:family w:val="roman"/>
    <w:pitch w:val="variable"/>
    <w:sig w:usb0="B00002AF" w:usb1="69D77CFB" w:usb2="00000030" w:usb3="00000000" w:csb0="0008009F" w:csb1="00000000"/>
  </w:font>
  <w:font w:name="Cardo">
    <w:altName w:val="Cambria"/>
    <w:panose1 w:val="020B0604020202020204"/>
    <w:charset w:val="00"/>
    <w:family w:val="roman"/>
    <w:notTrueType/>
    <w:pitch w:val="default"/>
  </w:font>
  <w:font w:name="Times">
    <w:altName w:val="Times New Roman"/>
    <w:panose1 w:val="00000500000000020000"/>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F3D7F" w14:textId="77777777" w:rsidR="00DE7DEB" w:rsidRDefault="00E60BBF">
    <w:pPr>
      <w:pBdr>
        <w:top w:val="single" w:sz="4" w:space="1" w:color="000000"/>
      </w:pBdr>
      <w:tabs>
        <w:tab w:val="center" w:pos="4320"/>
        <w:tab w:val="right" w:pos="8640"/>
      </w:tabs>
      <w:rPr>
        <w:color w:val="000000"/>
        <w:sz w:val="18"/>
        <w:szCs w:val="18"/>
      </w:rPr>
    </w:pPr>
    <w:r>
      <w:rPr>
        <w:i/>
        <w:color w:val="000000"/>
        <w:sz w:val="18"/>
        <w:szCs w:val="18"/>
      </w:rPr>
      <w:t>Science Advances</w:t>
    </w:r>
    <w:r>
      <w:rPr>
        <w:sz w:val="18"/>
        <w:szCs w:val="18"/>
      </w:rPr>
      <w:t xml:space="preserve">                       </w:t>
    </w:r>
    <w:r>
      <w:rPr>
        <w:color w:val="000000"/>
        <w:sz w:val="18"/>
        <w:szCs w:val="18"/>
      </w:rPr>
      <w:t xml:space="preserve"> Manuscript Template</w:t>
    </w:r>
    <w:r>
      <w:rPr>
        <w:sz w:val="18"/>
        <w:szCs w:val="18"/>
      </w:rPr>
      <w:t xml:space="preserve">                                     </w:t>
    </w:r>
    <w:r>
      <w:rPr>
        <w:color w:val="000000"/>
        <w:sz w:val="18"/>
        <w:szCs w:val="18"/>
      </w:rPr>
      <w:t xml:space="preserve"> Page </w:t>
    </w:r>
    <w:r>
      <w:rPr>
        <w:b/>
        <w:color w:val="000000"/>
        <w:sz w:val="18"/>
        <w:szCs w:val="18"/>
      </w:rPr>
      <w:fldChar w:fldCharType="begin"/>
    </w:r>
    <w:r>
      <w:rPr>
        <w:b/>
        <w:color w:val="000000"/>
        <w:sz w:val="18"/>
        <w:szCs w:val="18"/>
      </w:rPr>
      <w:instrText>PAGE</w:instrText>
    </w:r>
    <w:r>
      <w:rPr>
        <w:b/>
        <w:color w:val="000000"/>
        <w:sz w:val="18"/>
        <w:szCs w:val="18"/>
      </w:rPr>
      <w:fldChar w:fldCharType="separate"/>
    </w:r>
    <w:r>
      <w:rPr>
        <w:b/>
        <w:color w:val="000000"/>
        <w:sz w:val="18"/>
        <w:szCs w:val="18"/>
      </w:rPr>
      <w:t>23</w:t>
    </w:r>
    <w:r>
      <w:rPr>
        <w:b/>
        <w:color w:val="000000"/>
        <w:sz w:val="18"/>
        <w:szCs w:val="18"/>
      </w:rPr>
      <w:fldChar w:fldCharType="end"/>
    </w:r>
    <w:r>
      <w:rPr>
        <w:color w:val="000000"/>
        <w:sz w:val="18"/>
        <w:szCs w:val="18"/>
      </w:rPr>
      <w:t xml:space="preserve"> of </w:t>
    </w:r>
    <w:r>
      <w:rPr>
        <w:b/>
        <w:color w:val="000000"/>
        <w:sz w:val="18"/>
        <w:szCs w:val="18"/>
      </w:rPr>
      <w:fldChar w:fldCharType="begin"/>
    </w:r>
    <w:r>
      <w:rPr>
        <w:b/>
        <w:color w:val="000000"/>
        <w:sz w:val="18"/>
        <w:szCs w:val="18"/>
      </w:rPr>
      <w:instrText>NUMPAGES</w:instrText>
    </w:r>
    <w:r>
      <w:rPr>
        <w:b/>
        <w:color w:val="000000"/>
        <w:sz w:val="18"/>
        <w:szCs w:val="18"/>
      </w:rPr>
      <w:fldChar w:fldCharType="separate"/>
    </w:r>
    <w:r>
      <w:rPr>
        <w:b/>
        <w:color w:val="000000"/>
        <w:sz w:val="18"/>
        <w:szCs w:val="18"/>
      </w:rPr>
      <w:t>29</w:t>
    </w:r>
    <w:r>
      <w:rPr>
        <w:b/>
        <w:color w:val="000000"/>
        <w:sz w:val="18"/>
        <w:szCs w:val="18"/>
      </w:rPr>
      <w:fldChar w:fldCharType="end"/>
    </w:r>
  </w:p>
  <w:p w14:paraId="02F6FACC" w14:textId="77777777" w:rsidR="00DE7DEB" w:rsidRDefault="00DE7DEB">
    <w:pPr>
      <w:tabs>
        <w:tab w:val="center" w:pos="4320"/>
        <w:tab w:val="right" w:pos="8640"/>
      </w:tabs>
      <w:rPr>
        <w:color w:val="000000"/>
      </w:rPr>
    </w:pPr>
  </w:p>
  <w:p w14:paraId="5800066D" w14:textId="77777777" w:rsidR="00DE7DEB" w:rsidRDefault="00DE7DE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E2DB0" w14:textId="77777777" w:rsidR="00DE7DEB" w:rsidRDefault="00E60BBF">
    <w:pPr>
      <w:pBdr>
        <w:top w:val="single" w:sz="4" w:space="1" w:color="000000"/>
      </w:pBdr>
      <w:tabs>
        <w:tab w:val="center" w:pos="4320"/>
        <w:tab w:val="right" w:pos="8640"/>
      </w:tabs>
      <w:rPr>
        <w:color w:val="000000"/>
        <w:sz w:val="18"/>
        <w:szCs w:val="18"/>
      </w:rPr>
    </w:pPr>
    <w:r>
      <w:rPr>
        <w:i/>
        <w:color w:val="000000"/>
        <w:sz w:val="18"/>
        <w:szCs w:val="18"/>
      </w:rPr>
      <w:t>Science Advances</w:t>
    </w:r>
    <w:r>
      <w:rPr>
        <w:sz w:val="18"/>
        <w:szCs w:val="18"/>
      </w:rPr>
      <w:t xml:space="preserve">                       </w:t>
    </w:r>
    <w:r>
      <w:rPr>
        <w:color w:val="000000"/>
        <w:sz w:val="18"/>
        <w:szCs w:val="18"/>
      </w:rPr>
      <w:t xml:space="preserve"> Manuscript Template</w:t>
    </w:r>
    <w:r>
      <w:rPr>
        <w:sz w:val="18"/>
        <w:szCs w:val="18"/>
      </w:rPr>
      <w:t xml:space="preserve">                                             </w:t>
    </w:r>
    <w:r>
      <w:rPr>
        <w:color w:val="000000"/>
        <w:sz w:val="18"/>
        <w:szCs w:val="18"/>
      </w:rPr>
      <w:t xml:space="preserve"> Page </w:t>
    </w:r>
    <w:r>
      <w:rPr>
        <w:b/>
        <w:color w:val="000000"/>
        <w:sz w:val="18"/>
        <w:szCs w:val="18"/>
      </w:rPr>
      <w:fldChar w:fldCharType="begin"/>
    </w:r>
    <w:r>
      <w:rPr>
        <w:b/>
        <w:color w:val="000000"/>
        <w:sz w:val="18"/>
        <w:szCs w:val="18"/>
      </w:rPr>
      <w:instrText>PAGE</w:instrText>
    </w:r>
    <w:r>
      <w:rPr>
        <w:b/>
        <w:color w:val="000000"/>
        <w:sz w:val="18"/>
        <w:szCs w:val="18"/>
      </w:rPr>
      <w:fldChar w:fldCharType="separate"/>
    </w:r>
    <w:r>
      <w:rPr>
        <w:b/>
        <w:color w:val="000000"/>
        <w:sz w:val="18"/>
        <w:szCs w:val="18"/>
      </w:rPr>
      <w:t>1</w:t>
    </w:r>
    <w:r>
      <w:rPr>
        <w:b/>
        <w:color w:val="000000"/>
        <w:sz w:val="18"/>
        <w:szCs w:val="18"/>
      </w:rPr>
      <w:fldChar w:fldCharType="end"/>
    </w:r>
    <w:r>
      <w:rPr>
        <w:color w:val="000000"/>
        <w:sz w:val="18"/>
        <w:szCs w:val="18"/>
      </w:rPr>
      <w:t xml:space="preserve"> of </w:t>
    </w:r>
    <w:r>
      <w:rPr>
        <w:b/>
        <w:color w:val="000000"/>
        <w:sz w:val="18"/>
        <w:szCs w:val="18"/>
      </w:rPr>
      <w:fldChar w:fldCharType="begin"/>
    </w:r>
    <w:r>
      <w:rPr>
        <w:b/>
        <w:color w:val="000000"/>
        <w:sz w:val="18"/>
        <w:szCs w:val="18"/>
      </w:rPr>
      <w:instrText>NUMPAGES</w:instrText>
    </w:r>
    <w:r>
      <w:rPr>
        <w:b/>
        <w:color w:val="000000"/>
        <w:sz w:val="18"/>
        <w:szCs w:val="18"/>
      </w:rPr>
      <w:fldChar w:fldCharType="separate"/>
    </w:r>
    <w:r>
      <w:rPr>
        <w:b/>
        <w:color w:val="000000"/>
        <w:sz w:val="18"/>
        <w:szCs w:val="18"/>
      </w:rPr>
      <w:t>29</w:t>
    </w:r>
    <w:r>
      <w:rPr>
        <w:b/>
        <w:color w:val="000000"/>
        <w:sz w:val="18"/>
        <w:szCs w:val="18"/>
      </w:rPr>
      <w:fldChar w:fldCharType="end"/>
    </w:r>
  </w:p>
  <w:p w14:paraId="296B9B65" w14:textId="77777777" w:rsidR="00DE7DEB" w:rsidRDefault="00DE7DEB">
    <w:pPr>
      <w:tabs>
        <w:tab w:val="center" w:pos="4320"/>
        <w:tab w:val="right" w:pos="8640"/>
      </w:tabs>
      <w:rPr>
        <w:color w:val="000000"/>
      </w:rPr>
    </w:pPr>
  </w:p>
  <w:p w14:paraId="20353F18" w14:textId="77777777" w:rsidR="00DE7DEB" w:rsidRDefault="00DE7DE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10B5FB" w14:textId="77777777" w:rsidR="00E85C85" w:rsidRDefault="00E85C85">
      <w:r>
        <w:separator/>
      </w:r>
    </w:p>
  </w:footnote>
  <w:footnote w:type="continuationSeparator" w:id="0">
    <w:p w14:paraId="5D5FD9D3" w14:textId="77777777" w:rsidR="00E85C85" w:rsidRDefault="00E85C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51915" w14:textId="77777777" w:rsidR="00DE7DEB" w:rsidRDefault="00E60BBF">
    <w:pPr>
      <w:tabs>
        <w:tab w:val="center" w:pos="4320"/>
        <w:tab w:val="right" w:pos="8640"/>
      </w:tabs>
      <w:rPr>
        <w:color w:val="000000"/>
      </w:rPr>
    </w:pPr>
    <w:r>
      <w:rPr>
        <w:color w:val="000000"/>
      </w:rPr>
      <w:tab/>
    </w:r>
  </w:p>
  <w:tbl>
    <w:tblPr>
      <w:tblW w:w="13110" w:type="dxa"/>
      <w:tblInd w:w="846" w:type="dxa"/>
      <w:tblLayout w:type="fixed"/>
      <w:tblLook w:val="0400" w:firstRow="0" w:lastRow="0" w:firstColumn="0" w:lastColumn="0" w:noHBand="0" w:noVBand="1"/>
    </w:tblPr>
    <w:tblGrid>
      <w:gridCol w:w="6840"/>
      <w:gridCol w:w="6270"/>
    </w:tblGrid>
    <w:tr w:rsidR="00DE7DEB" w14:paraId="616A8DA1" w14:textId="77777777">
      <w:trPr>
        <w:trHeight w:val="900"/>
      </w:trPr>
      <w:tc>
        <w:tcPr>
          <w:tcW w:w="6839" w:type="dxa"/>
          <w:shd w:val="clear" w:color="auto" w:fill="auto"/>
        </w:tcPr>
        <w:p w14:paraId="76400122" w14:textId="77777777" w:rsidR="00DE7DEB" w:rsidRDefault="00E60BBF">
          <w:pPr>
            <w:widowControl w:val="0"/>
            <w:ind w:right="-86"/>
            <w:rPr>
              <w:rFonts w:ascii="Times" w:eastAsia="Times" w:hAnsi="Times" w:cs="Times"/>
            </w:rPr>
          </w:pPr>
          <w:r>
            <w:rPr>
              <w:noProof/>
            </w:rPr>
            <w:drawing>
              <wp:inline distT="0" distB="0" distL="0" distR="0" wp14:anchorId="563631BD" wp14:editId="781EF094">
                <wp:extent cx="3657600" cy="762000"/>
                <wp:effectExtent l="0" t="0" r="0" b="0"/>
                <wp:docPr id="1" name="image1.jpg" descr="SCAdvances-AAAS-logo-color-AAAS-sta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descr="SCAdvances-AAAS-logo-color-AAAS-stacked"/>
                        <pic:cNvPicPr>
                          <a:picLocks noChangeAspect="1" noChangeArrowheads="1"/>
                        </pic:cNvPicPr>
                      </pic:nvPicPr>
                      <pic:blipFill>
                        <a:blip r:embed="rId1"/>
                        <a:stretch>
                          <a:fillRect/>
                        </a:stretch>
                      </pic:blipFill>
                      <pic:spPr bwMode="auto">
                        <a:xfrm>
                          <a:off x="0" y="0"/>
                          <a:ext cx="3657600" cy="762000"/>
                        </a:xfrm>
                        <a:prstGeom prst="rect">
                          <a:avLst/>
                        </a:prstGeom>
                      </pic:spPr>
                    </pic:pic>
                  </a:graphicData>
                </a:graphic>
              </wp:inline>
            </w:drawing>
          </w:r>
        </w:p>
      </w:tc>
      <w:tc>
        <w:tcPr>
          <w:tcW w:w="6270" w:type="dxa"/>
          <w:shd w:val="clear" w:color="auto" w:fill="auto"/>
          <w:vAlign w:val="center"/>
        </w:tcPr>
        <w:p w14:paraId="107872A3" w14:textId="77777777" w:rsidR="00DE7DEB" w:rsidRDefault="00E60BBF">
          <w:pPr>
            <w:widowControl w:val="0"/>
            <w:ind w:right="1008"/>
            <w:rPr>
              <w:b/>
              <w:sz w:val="48"/>
              <w:szCs w:val="48"/>
            </w:rPr>
          </w:pPr>
          <w:r>
            <w:rPr>
              <w:b/>
              <w:sz w:val="48"/>
              <w:szCs w:val="48"/>
            </w:rPr>
            <w:t xml:space="preserve">Manuscript </w:t>
          </w:r>
        </w:p>
        <w:p w14:paraId="77D27F4C" w14:textId="77777777" w:rsidR="00DE7DEB" w:rsidRDefault="00E60BBF">
          <w:pPr>
            <w:widowControl w:val="0"/>
            <w:ind w:right="1008"/>
            <w:rPr>
              <w:b/>
              <w:sz w:val="36"/>
              <w:szCs w:val="36"/>
            </w:rPr>
          </w:pPr>
          <w:r>
            <w:rPr>
              <w:b/>
              <w:sz w:val="48"/>
              <w:szCs w:val="48"/>
            </w:rPr>
            <w:t>Template</w:t>
          </w:r>
        </w:p>
      </w:tc>
    </w:tr>
  </w:tbl>
  <w:p w14:paraId="4FC83F9D" w14:textId="77777777" w:rsidR="00DE7DEB" w:rsidRDefault="00DE7DEB">
    <w:pPr>
      <w:tabs>
        <w:tab w:val="center" w:pos="4320"/>
        <w:tab w:val="right" w:pos="8640"/>
      </w:tabs>
      <w:rPr>
        <w:color w:val="000000"/>
      </w:rPr>
    </w:pPr>
  </w:p>
  <w:p w14:paraId="503D59FA" w14:textId="77777777" w:rsidR="00DE7DEB" w:rsidRDefault="00DE7DEB"/>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za, Caio G">
    <w15:presenceInfo w15:providerId="AD" w15:userId="S::caioroza@ad.helsinki.fi::c09fbd28-64f5-428c-9276-641be624bc7e"/>
  </w15:person>
  <w15:person w15:author="eanewman">
    <w15:presenceInfo w15:providerId="None" w15:userId="eanewman"/>
  </w15:person>
  <w15:person w15:author="Federico Riva">
    <w15:presenceInfo w15:providerId="AD" w15:userId="S::Federico.Riva.1@unil.ch::fa97f220-370d-4104-82f6-b8afa0afbde2"/>
  </w15:person>
  <w15:person w15:author="Masahiro Ryo">
    <w15:presenceInfo w15:providerId="AD" w15:userId="S-1-5-21-1412035194-624093972-2819595877-95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paperpile-doc-id" w:val="R427F577B867Y688"/>
    <w:docVar w:name="paperpile-doc-name" w:val="sciadv_MS_R2 - FINAL.docx"/>
  </w:docVars>
  <w:rsids>
    <w:rsidRoot w:val="00DE7DEB"/>
    <w:rsid w:val="00002CAE"/>
    <w:rsid w:val="00026BEA"/>
    <w:rsid w:val="00035373"/>
    <w:rsid w:val="00054133"/>
    <w:rsid w:val="0005588D"/>
    <w:rsid w:val="000632D9"/>
    <w:rsid w:val="000708F4"/>
    <w:rsid w:val="00082A1D"/>
    <w:rsid w:val="0008556A"/>
    <w:rsid w:val="00085684"/>
    <w:rsid w:val="00087019"/>
    <w:rsid w:val="00093EA5"/>
    <w:rsid w:val="00094D06"/>
    <w:rsid w:val="000C0364"/>
    <w:rsid w:val="000D066A"/>
    <w:rsid w:val="000F09CA"/>
    <w:rsid w:val="000F2F7B"/>
    <w:rsid w:val="000F4AC2"/>
    <w:rsid w:val="00113194"/>
    <w:rsid w:val="00117506"/>
    <w:rsid w:val="0014521F"/>
    <w:rsid w:val="0014748C"/>
    <w:rsid w:val="00155EC3"/>
    <w:rsid w:val="00161BFF"/>
    <w:rsid w:val="00182FFC"/>
    <w:rsid w:val="00183988"/>
    <w:rsid w:val="00195F99"/>
    <w:rsid w:val="0019724B"/>
    <w:rsid w:val="001A647A"/>
    <w:rsid w:val="001B0950"/>
    <w:rsid w:val="001B3DF0"/>
    <w:rsid w:val="001B6666"/>
    <w:rsid w:val="001C76A7"/>
    <w:rsid w:val="001E63E2"/>
    <w:rsid w:val="001F0C23"/>
    <w:rsid w:val="00217224"/>
    <w:rsid w:val="002204D4"/>
    <w:rsid w:val="0022388B"/>
    <w:rsid w:val="00246049"/>
    <w:rsid w:val="00250DDF"/>
    <w:rsid w:val="00264921"/>
    <w:rsid w:val="00270CF9"/>
    <w:rsid w:val="002758ED"/>
    <w:rsid w:val="002812E9"/>
    <w:rsid w:val="0028363F"/>
    <w:rsid w:val="002872EA"/>
    <w:rsid w:val="00291D58"/>
    <w:rsid w:val="0029432F"/>
    <w:rsid w:val="002B6819"/>
    <w:rsid w:val="002B7194"/>
    <w:rsid w:val="002F3A2A"/>
    <w:rsid w:val="00311FE1"/>
    <w:rsid w:val="00312D5B"/>
    <w:rsid w:val="0031441F"/>
    <w:rsid w:val="00317CD2"/>
    <w:rsid w:val="00337ED0"/>
    <w:rsid w:val="00340DBD"/>
    <w:rsid w:val="00352BFC"/>
    <w:rsid w:val="00353C22"/>
    <w:rsid w:val="0036057B"/>
    <w:rsid w:val="003617CB"/>
    <w:rsid w:val="00361839"/>
    <w:rsid w:val="003630BF"/>
    <w:rsid w:val="00363DBB"/>
    <w:rsid w:val="00364DDF"/>
    <w:rsid w:val="0039505C"/>
    <w:rsid w:val="003A01C9"/>
    <w:rsid w:val="003A1F31"/>
    <w:rsid w:val="003A46D2"/>
    <w:rsid w:val="003B58A9"/>
    <w:rsid w:val="003E4306"/>
    <w:rsid w:val="003F3FBD"/>
    <w:rsid w:val="003F61B5"/>
    <w:rsid w:val="00411D8F"/>
    <w:rsid w:val="004203FA"/>
    <w:rsid w:val="00431C46"/>
    <w:rsid w:val="004322C6"/>
    <w:rsid w:val="00432F72"/>
    <w:rsid w:val="0044386C"/>
    <w:rsid w:val="00462ABA"/>
    <w:rsid w:val="00470E6B"/>
    <w:rsid w:val="00497B93"/>
    <w:rsid w:val="004A4698"/>
    <w:rsid w:val="004A6650"/>
    <w:rsid w:val="004B1D45"/>
    <w:rsid w:val="004C6993"/>
    <w:rsid w:val="004F069A"/>
    <w:rsid w:val="00503E0A"/>
    <w:rsid w:val="005049DF"/>
    <w:rsid w:val="00505E70"/>
    <w:rsid w:val="0051640A"/>
    <w:rsid w:val="00517D52"/>
    <w:rsid w:val="005259B3"/>
    <w:rsid w:val="005259BD"/>
    <w:rsid w:val="0054265C"/>
    <w:rsid w:val="00542E50"/>
    <w:rsid w:val="00550D60"/>
    <w:rsid w:val="00552926"/>
    <w:rsid w:val="0058411A"/>
    <w:rsid w:val="005A64EC"/>
    <w:rsid w:val="005C20B7"/>
    <w:rsid w:val="005D2D72"/>
    <w:rsid w:val="005D6F38"/>
    <w:rsid w:val="005E756C"/>
    <w:rsid w:val="005F039C"/>
    <w:rsid w:val="005F11DE"/>
    <w:rsid w:val="00600EF1"/>
    <w:rsid w:val="00607D44"/>
    <w:rsid w:val="006126FB"/>
    <w:rsid w:val="00617AA3"/>
    <w:rsid w:val="00624551"/>
    <w:rsid w:val="006249D9"/>
    <w:rsid w:val="00643695"/>
    <w:rsid w:val="00646FE2"/>
    <w:rsid w:val="006578A5"/>
    <w:rsid w:val="00674D85"/>
    <w:rsid w:val="00696BAE"/>
    <w:rsid w:val="006A6FDB"/>
    <w:rsid w:val="006B2BF4"/>
    <w:rsid w:val="006C3728"/>
    <w:rsid w:val="006C5064"/>
    <w:rsid w:val="006D019F"/>
    <w:rsid w:val="006D6681"/>
    <w:rsid w:val="006D7A03"/>
    <w:rsid w:val="006E325B"/>
    <w:rsid w:val="006F1369"/>
    <w:rsid w:val="006F2DC3"/>
    <w:rsid w:val="00701C9D"/>
    <w:rsid w:val="00702B24"/>
    <w:rsid w:val="007427F2"/>
    <w:rsid w:val="00742F71"/>
    <w:rsid w:val="00743290"/>
    <w:rsid w:val="00745A1E"/>
    <w:rsid w:val="00745D53"/>
    <w:rsid w:val="00745F98"/>
    <w:rsid w:val="00750E42"/>
    <w:rsid w:val="00761F1C"/>
    <w:rsid w:val="007707D8"/>
    <w:rsid w:val="0077080F"/>
    <w:rsid w:val="007808DE"/>
    <w:rsid w:val="007913A2"/>
    <w:rsid w:val="007A6D2E"/>
    <w:rsid w:val="007B2C0C"/>
    <w:rsid w:val="007C32CF"/>
    <w:rsid w:val="007C59A5"/>
    <w:rsid w:val="007C69A7"/>
    <w:rsid w:val="007C73CE"/>
    <w:rsid w:val="007D5D8D"/>
    <w:rsid w:val="007E137A"/>
    <w:rsid w:val="008015A8"/>
    <w:rsid w:val="00805829"/>
    <w:rsid w:val="008148A6"/>
    <w:rsid w:val="00826F82"/>
    <w:rsid w:val="0083175C"/>
    <w:rsid w:val="00842CE1"/>
    <w:rsid w:val="0084789D"/>
    <w:rsid w:val="00855EE3"/>
    <w:rsid w:val="00860F97"/>
    <w:rsid w:val="008703B0"/>
    <w:rsid w:val="008A26FE"/>
    <w:rsid w:val="008A69ED"/>
    <w:rsid w:val="008C0C6F"/>
    <w:rsid w:val="008C6BE9"/>
    <w:rsid w:val="008D10EF"/>
    <w:rsid w:val="008E21AC"/>
    <w:rsid w:val="008E36C1"/>
    <w:rsid w:val="008E7153"/>
    <w:rsid w:val="008F201C"/>
    <w:rsid w:val="008F21E0"/>
    <w:rsid w:val="008F5545"/>
    <w:rsid w:val="00903B13"/>
    <w:rsid w:val="009040E9"/>
    <w:rsid w:val="009123F4"/>
    <w:rsid w:val="0091753E"/>
    <w:rsid w:val="00921C4C"/>
    <w:rsid w:val="0093035F"/>
    <w:rsid w:val="0093203A"/>
    <w:rsid w:val="009329EF"/>
    <w:rsid w:val="0093483F"/>
    <w:rsid w:val="00935E8B"/>
    <w:rsid w:val="00936E04"/>
    <w:rsid w:val="009624BE"/>
    <w:rsid w:val="009652E2"/>
    <w:rsid w:val="00967DDD"/>
    <w:rsid w:val="00970E00"/>
    <w:rsid w:val="009720DE"/>
    <w:rsid w:val="00974034"/>
    <w:rsid w:val="00977BDA"/>
    <w:rsid w:val="0098179A"/>
    <w:rsid w:val="00985881"/>
    <w:rsid w:val="0099711E"/>
    <w:rsid w:val="009974C1"/>
    <w:rsid w:val="00997673"/>
    <w:rsid w:val="009A4DFF"/>
    <w:rsid w:val="009A6CE4"/>
    <w:rsid w:val="009B298D"/>
    <w:rsid w:val="009B4CB0"/>
    <w:rsid w:val="009D3877"/>
    <w:rsid w:val="009D6BB4"/>
    <w:rsid w:val="009E0855"/>
    <w:rsid w:val="009E29C8"/>
    <w:rsid w:val="009E71ED"/>
    <w:rsid w:val="009F18FF"/>
    <w:rsid w:val="009F4D95"/>
    <w:rsid w:val="009F6338"/>
    <w:rsid w:val="009F7002"/>
    <w:rsid w:val="00A0206C"/>
    <w:rsid w:val="00A06C2E"/>
    <w:rsid w:val="00A12E52"/>
    <w:rsid w:val="00A1546B"/>
    <w:rsid w:val="00A26F3F"/>
    <w:rsid w:val="00A7406E"/>
    <w:rsid w:val="00A75A37"/>
    <w:rsid w:val="00A814A7"/>
    <w:rsid w:val="00A90CF3"/>
    <w:rsid w:val="00A945E2"/>
    <w:rsid w:val="00A96C74"/>
    <w:rsid w:val="00AA40FD"/>
    <w:rsid w:val="00AA47C4"/>
    <w:rsid w:val="00AA5D01"/>
    <w:rsid w:val="00AA60FB"/>
    <w:rsid w:val="00AA6EEB"/>
    <w:rsid w:val="00AB55F4"/>
    <w:rsid w:val="00AC5328"/>
    <w:rsid w:val="00AC6D6D"/>
    <w:rsid w:val="00AD0B28"/>
    <w:rsid w:val="00AF45C9"/>
    <w:rsid w:val="00B013F5"/>
    <w:rsid w:val="00B0737D"/>
    <w:rsid w:val="00B076B8"/>
    <w:rsid w:val="00B16E6B"/>
    <w:rsid w:val="00B40D67"/>
    <w:rsid w:val="00B619AC"/>
    <w:rsid w:val="00B67D11"/>
    <w:rsid w:val="00B76951"/>
    <w:rsid w:val="00BA1576"/>
    <w:rsid w:val="00BB3576"/>
    <w:rsid w:val="00BB629A"/>
    <w:rsid w:val="00BC3209"/>
    <w:rsid w:val="00BC7ED2"/>
    <w:rsid w:val="00C10959"/>
    <w:rsid w:val="00C115E2"/>
    <w:rsid w:val="00C31F8C"/>
    <w:rsid w:val="00C376F7"/>
    <w:rsid w:val="00C43461"/>
    <w:rsid w:val="00C55186"/>
    <w:rsid w:val="00C76A41"/>
    <w:rsid w:val="00CA0750"/>
    <w:rsid w:val="00CB04C3"/>
    <w:rsid w:val="00CC4F6A"/>
    <w:rsid w:val="00CD3561"/>
    <w:rsid w:val="00CE20CD"/>
    <w:rsid w:val="00CE446D"/>
    <w:rsid w:val="00CF7940"/>
    <w:rsid w:val="00D01A6C"/>
    <w:rsid w:val="00D03C6F"/>
    <w:rsid w:val="00D04B64"/>
    <w:rsid w:val="00D12BCE"/>
    <w:rsid w:val="00D12CC8"/>
    <w:rsid w:val="00D3210C"/>
    <w:rsid w:val="00D57BCD"/>
    <w:rsid w:val="00D6693E"/>
    <w:rsid w:val="00D71C89"/>
    <w:rsid w:val="00D760C4"/>
    <w:rsid w:val="00D81C41"/>
    <w:rsid w:val="00D9031D"/>
    <w:rsid w:val="00D947AD"/>
    <w:rsid w:val="00D94C78"/>
    <w:rsid w:val="00DA26AE"/>
    <w:rsid w:val="00DA5BA2"/>
    <w:rsid w:val="00DA5DE3"/>
    <w:rsid w:val="00DC6DAB"/>
    <w:rsid w:val="00DD536A"/>
    <w:rsid w:val="00DE2C40"/>
    <w:rsid w:val="00DE7DEB"/>
    <w:rsid w:val="00DF319C"/>
    <w:rsid w:val="00E01AE4"/>
    <w:rsid w:val="00E0223B"/>
    <w:rsid w:val="00E11C2F"/>
    <w:rsid w:val="00E16C46"/>
    <w:rsid w:val="00E2452F"/>
    <w:rsid w:val="00E251E4"/>
    <w:rsid w:val="00E26B7A"/>
    <w:rsid w:val="00E3641A"/>
    <w:rsid w:val="00E54F31"/>
    <w:rsid w:val="00E554ED"/>
    <w:rsid w:val="00E60BBF"/>
    <w:rsid w:val="00E741FD"/>
    <w:rsid w:val="00E85C85"/>
    <w:rsid w:val="00E91065"/>
    <w:rsid w:val="00E9428B"/>
    <w:rsid w:val="00E952B4"/>
    <w:rsid w:val="00EA22AF"/>
    <w:rsid w:val="00EB0AF7"/>
    <w:rsid w:val="00EB10E6"/>
    <w:rsid w:val="00EB2313"/>
    <w:rsid w:val="00EB3106"/>
    <w:rsid w:val="00EB6548"/>
    <w:rsid w:val="00EC6E69"/>
    <w:rsid w:val="00ED0752"/>
    <w:rsid w:val="00ED12F4"/>
    <w:rsid w:val="00ED73DE"/>
    <w:rsid w:val="00ED78C2"/>
    <w:rsid w:val="00EE09C8"/>
    <w:rsid w:val="00EE535C"/>
    <w:rsid w:val="00EF7849"/>
    <w:rsid w:val="00F03763"/>
    <w:rsid w:val="00F03E5C"/>
    <w:rsid w:val="00F27CF4"/>
    <w:rsid w:val="00F31237"/>
    <w:rsid w:val="00F415C3"/>
    <w:rsid w:val="00F87048"/>
    <w:rsid w:val="00F95315"/>
    <w:rsid w:val="00FB540F"/>
    <w:rsid w:val="00FB5E58"/>
    <w:rsid w:val="00FC3621"/>
    <w:rsid w:val="00FD0EF8"/>
    <w:rsid w:val="00FF195E"/>
    <w:rsid w:val="00FF1AFD"/>
    <w:rsid w:val="00FF2F9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5E944"/>
  <w15:docId w15:val="{02F953A2-CD83-4DDD-B847-F2D3C373C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GB"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line="259" w:lineRule="auto"/>
      <w:outlineLvl w:val="0"/>
    </w:pPr>
    <w:rPr>
      <w:rFonts w:ascii="Calibri" w:eastAsia="Calibri" w:hAnsi="Calibri" w:cs="Calibri"/>
      <w:b/>
      <w:sz w:val="48"/>
      <w:szCs w:val="48"/>
    </w:rPr>
  </w:style>
  <w:style w:type="paragraph" w:styleId="Heading2">
    <w:name w:val="heading 2"/>
    <w:basedOn w:val="Normal"/>
    <w:next w:val="Normal"/>
    <w:uiPriority w:val="9"/>
    <w:semiHidden/>
    <w:unhideWhenUsed/>
    <w:qFormat/>
    <w:pPr>
      <w:keepNext/>
      <w:keepLines/>
      <w:spacing w:before="360" w:after="80" w:line="259" w:lineRule="auto"/>
      <w:outlineLvl w:val="1"/>
    </w:pPr>
    <w:rPr>
      <w:rFonts w:ascii="Calibri" w:eastAsia="Calibri" w:hAnsi="Calibri" w:cs="Calibri"/>
      <w:b/>
      <w:sz w:val="36"/>
      <w:szCs w:val="36"/>
    </w:rPr>
  </w:style>
  <w:style w:type="paragraph" w:styleId="Heading3">
    <w:name w:val="heading 3"/>
    <w:basedOn w:val="Normal"/>
    <w:next w:val="Normal"/>
    <w:uiPriority w:val="9"/>
    <w:semiHidden/>
    <w:unhideWhenUsed/>
    <w:qFormat/>
    <w:pPr>
      <w:keepNext/>
      <w:keepLines/>
      <w:spacing w:before="280" w:after="80" w:line="259" w:lineRule="auto"/>
      <w:outlineLvl w:val="2"/>
    </w:pPr>
    <w:rPr>
      <w:rFonts w:ascii="Calibri" w:eastAsia="Calibri" w:hAnsi="Calibri" w:cs="Calibri"/>
      <w:b/>
      <w:sz w:val="28"/>
      <w:szCs w:val="28"/>
    </w:rPr>
  </w:style>
  <w:style w:type="paragraph" w:styleId="Heading4">
    <w:name w:val="heading 4"/>
    <w:basedOn w:val="Normal"/>
    <w:next w:val="Normal"/>
    <w:uiPriority w:val="9"/>
    <w:semiHidden/>
    <w:unhideWhenUsed/>
    <w:qFormat/>
    <w:pPr>
      <w:keepNext/>
      <w:keepLines/>
      <w:spacing w:before="240" w:after="40" w:line="259" w:lineRule="auto"/>
      <w:outlineLvl w:val="3"/>
    </w:pPr>
    <w:rPr>
      <w:rFonts w:ascii="Calibri" w:eastAsia="Calibri" w:hAnsi="Calibri" w:cs="Calibri"/>
      <w:b/>
    </w:rPr>
  </w:style>
  <w:style w:type="paragraph" w:styleId="Heading5">
    <w:name w:val="heading 5"/>
    <w:basedOn w:val="Normal"/>
    <w:next w:val="Normal"/>
    <w:uiPriority w:val="9"/>
    <w:semiHidden/>
    <w:unhideWhenUsed/>
    <w:qFormat/>
    <w:pPr>
      <w:keepNext/>
      <w:keepLines/>
      <w:spacing w:before="220" w:after="40" w:line="259" w:lineRule="auto"/>
      <w:outlineLvl w:val="4"/>
    </w:pPr>
    <w:rPr>
      <w:rFonts w:ascii="Calibri" w:eastAsia="Calibri" w:hAnsi="Calibri" w:cs="Calibri"/>
      <w:b/>
      <w:sz w:val="22"/>
      <w:szCs w:val="22"/>
    </w:rPr>
  </w:style>
  <w:style w:type="paragraph" w:styleId="Heading6">
    <w:name w:val="heading 6"/>
    <w:basedOn w:val="Normal"/>
    <w:next w:val="Normal"/>
    <w:uiPriority w:val="9"/>
    <w:semiHidden/>
    <w:unhideWhenUsed/>
    <w:qFormat/>
    <w:pPr>
      <w:keepNext/>
      <w:keepLines/>
      <w:spacing w:before="200" w:after="40" w:line="259" w:lineRule="auto"/>
      <w:outlineLvl w:val="5"/>
    </w:pPr>
    <w:rPr>
      <w:rFonts w:ascii="Calibri" w:eastAsia="Calibri" w:hAnsi="Calibri" w:cs="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mmentTextChar">
    <w:name w:val="Comment Text Char"/>
    <w:basedOn w:val="DefaultParagraphFont"/>
    <w:link w:val="CommentText"/>
    <w:uiPriority w:val="99"/>
    <w:qFormat/>
    <w:rPr>
      <w:sz w:val="20"/>
      <w:szCs w:val="20"/>
    </w:rPr>
  </w:style>
  <w:style w:type="character" w:styleId="CommentReference">
    <w:name w:val="annotation reference"/>
    <w:basedOn w:val="DefaultParagraphFont"/>
    <w:uiPriority w:val="99"/>
    <w:semiHidden/>
    <w:unhideWhenUsed/>
    <w:qFormat/>
    <w:rPr>
      <w:sz w:val="16"/>
      <w:szCs w:val="16"/>
    </w:rPr>
  </w:style>
  <w:style w:type="character" w:styleId="LineNumber">
    <w:name w:val="line number"/>
    <w:basedOn w:val="DefaultParagraphFont"/>
    <w:uiPriority w:val="99"/>
    <w:semiHidden/>
    <w:unhideWhenUsed/>
    <w:qFormat/>
    <w:rsid w:val="000411C7"/>
  </w:style>
  <w:style w:type="character" w:customStyle="1" w:styleId="CommentSubjectChar">
    <w:name w:val="Comment Subject Char"/>
    <w:basedOn w:val="CommentTextChar"/>
    <w:link w:val="CommentSubject"/>
    <w:uiPriority w:val="99"/>
    <w:semiHidden/>
    <w:qFormat/>
    <w:rsid w:val="00DE0DEB"/>
    <w:rPr>
      <w:b/>
      <w:bCs/>
      <w:sz w:val="20"/>
      <w:szCs w:val="20"/>
    </w:rPr>
  </w:style>
  <w:style w:type="character" w:styleId="Hyperlink">
    <w:name w:val="Hyperlink"/>
    <w:basedOn w:val="DefaultParagraphFont"/>
    <w:uiPriority w:val="99"/>
    <w:unhideWhenUsed/>
    <w:rsid w:val="00DE0DEB"/>
    <w:rPr>
      <w:color w:val="0000FF" w:themeColor="hyperlink"/>
      <w:u w:val="single"/>
    </w:rPr>
  </w:style>
  <w:style w:type="character" w:styleId="UnresolvedMention">
    <w:name w:val="Unresolved Mention"/>
    <w:basedOn w:val="DefaultParagraphFont"/>
    <w:uiPriority w:val="99"/>
    <w:semiHidden/>
    <w:unhideWhenUsed/>
    <w:qFormat/>
    <w:rsid w:val="00DE0DEB"/>
    <w:rPr>
      <w:color w:val="605E5C"/>
      <w:shd w:val="clear" w:color="auto" w:fill="E1DFDD"/>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pPr>
    <w:rPr>
      <w:rFonts w:cs="Arial Unicode MS"/>
    </w:rPr>
  </w:style>
  <w:style w:type="paragraph" w:styleId="Title">
    <w:name w:val="Title"/>
    <w:basedOn w:val="Normal"/>
    <w:next w:val="Normal"/>
    <w:uiPriority w:val="10"/>
    <w:qFormat/>
    <w:pPr>
      <w:keepNext/>
      <w:keepLines/>
      <w:spacing w:before="480" w:after="120" w:line="259" w:lineRule="auto"/>
    </w:pPr>
    <w:rPr>
      <w:rFonts w:ascii="Calibri" w:eastAsia="Calibri" w:hAnsi="Calibri" w:cs="Calibri"/>
      <w:b/>
      <w:sz w:val="72"/>
      <w:szCs w:val="72"/>
    </w:rPr>
  </w:style>
  <w:style w:type="paragraph" w:styleId="Subtitle">
    <w:name w:val="Subtitle"/>
    <w:basedOn w:val="Normal"/>
    <w:next w:val="Normal"/>
    <w:uiPriority w:val="11"/>
    <w:qFormat/>
    <w:pPr>
      <w:keepNext/>
      <w:keepLines/>
      <w:spacing w:before="360" w:after="80" w:line="259" w:lineRule="auto"/>
    </w:pPr>
    <w:rPr>
      <w:rFonts w:ascii="Georgia" w:eastAsia="Georgia" w:hAnsi="Georgia" w:cs="Georgia"/>
      <w:i/>
      <w:color w:val="666666"/>
      <w:sz w:val="48"/>
      <w:szCs w:val="48"/>
    </w:rPr>
  </w:style>
  <w:style w:type="paragraph" w:styleId="CommentText">
    <w:name w:val="annotation text"/>
    <w:basedOn w:val="Normal"/>
    <w:link w:val="CommentTextChar"/>
    <w:uiPriority w:val="99"/>
    <w:unhideWhenUsed/>
    <w:qFormat/>
    <w:rPr>
      <w:sz w:val="20"/>
      <w:szCs w:val="20"/>
    </w:rPr>
  </w:style>
  <w:style w:type="paragraph" w:styleId="Revision">
    <w:name w:val="Revision"/>
    <w:uiPriority w:val="99"/>
    <w:semiHidden/>
    <w:qFormat/>
    <w:rsid w:val="007A0340"/>
  </w:style>
  <w:style w:type="paragraph" w:styleId="CommentSubject">
    <w:name w:val="annotation subject"/>
    <w:basedOn w:val="CommentText"/>
    <w:next w:val="CommentText"/>
    <w:link w:val="CommentSubjectChar"/>
    <w:uiPriority w:val="99"/>
    <w:semiHidden/>
    <w:unhideWhenUsed/>
    <w:qFormat/>
    <w:rsid w:val="00DE0DEB"/>
    <w:rPr>
      <w:b/>
      <w:bCs/>
    </w:rPr>
  </w:style>
  <w:style w:type="paragraph" w:customStyle="1" w:styleId="HeaderandFooter">
    <w:name w:val="Header and Footer"/>
    <w:basedOn w:val="Normal"/>
    <w:qFormat/>
  </w:style>
  <w:style w:type="paragraph" w:styleId="Footer">
    <w:name w:val="footer"/>
    <w:basedOn w:val="HeaderandFooter"/>
  </w:style>
  <w:style w:type="paragraph" w:styleId="Header">
    <w:name w:val="header"/>
    <w:basedOn w:val="HeaderandFooter"/>
  </w:style>
  <w:style w:type="paragraph" w:customStyle="1" w:styleId="SMHeading">
    <w:name w:val="SM Heading"/>
    <w:basedOn w:val="Heading1"/>
    <w:qFormat/>
    <w:rsid w:val="000708F4"/>
    <w:pPr>
      <w:keepLines w:val="0"/>
      <w:suppressAutoHyphens w:val="0"/>
      <w:spacing w:before="240" w:after="60" w:line="240" w:lineRule="auto"/>
    </w:pPr>
    <w:rPr>
      <w:rFonts w:ascii="Times New Roman" w:eastAsia="Times New Roman" w:hAnsi="Times New Roman" w:cs="Times New Roman"/>
      <w:bCs/>
      <w:kern w:val="32"/>
      <w:sz w:val="24"/>
      <w:szCs w:val="24"/>
      <w:lang w:eastAsia="en-US"/>
    </w:rPr>
  </w:style>
  <w:style w:type="paragraph" w:customStyle="1" w:styleId="SMcaption">
    <w:name w:val="SM caption"/>
    <w:basedOn w:val="Normal"/>
    <w:qFormat/>
    <w:rsid w:val="000708F4"/>
    <w:pPr>
      <w:suppressAutoHyphens w:val="0"/>
    </w:pPr>
    <w:rPr>
      <w:szCs w:val="20"/>
      <w:lang w:eastAsia="en-US"/>
    </w:rPr>
  </w:style>
  <w:style w:type="paragraph" w:customStyle="1" w:styleId="PubInfo">
    <w:name w:val="PubInfo"/>
    <w:basedOn w:val="Normal"/>
    <w:qFormat/>
    <w:rsid w:val="000708F4"/>
    <w:pPr>
      <w:jc w:val="center"/>
    </w:pPr>
    <w:rPr>
      <w:sz w:val="20"/>
      <w:szCs w:val="20"/>
      <w:lang w:eastAsia="ar-SA"/>
    </w:rPr>
  </w:style>
  <w:style w:type="table" w:styleId="TableGrid">
    <w:name w:val="Table Grid"/>
    <w:basedOn w:val="TableNormal"/>
    <w:uiPriority w:val="39"/>
    <w:rsid w:val="000708F4"/>
    <w:pPr>
      <w:suppressAutoHyphens w:val="0"/>
    </w:pPr>
    <w:rPr>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FF1AFD"/>
    <w:pPr>
      <w:suppressAutoHyphens w:val="0"/>
    </w:pPr>
    <w:rPr>
      <w:rFonts w:ascii="Arial" w:eastAsia="Arial" w:hAnsi="Arial" w:cs="Arial"/>
      <w:sz w:val="22"/>
      <w:szCs w:val="22"/>
      <w:lang w:val="pt-B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FF1AFD"/>
    <w:pPr>
      <w:suppressAutoHyphens w:val="0"/>
    </w:pPr>
    <w:rPr>
      <w:rFonts w:ascii="Arial" w:eastAsia="Arial" w:hAnsi="Arial" w:cs="Arial"/>
      <w:sz w:val="22"/>
      <w:szCs w:val="22"/>
      <w:lang w:val="pt-BR"/>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paperpile.com/b/tqJ8mu/pLwE" TargetMode="External"/><Relationship Id="rId1" Type="http://schemas.openxmlformats.org/officeDocument/2006/relationships/hyperlink" Target="http://paperpile.com/b/tqJ8mu/NLRR" TargetMode="External"/></Relationships>
</file>

<file path=word/_rels/document.xml.rels><?xml version="1.0" encoding="UTF-8" standalone="yes"?>
<Relationships xmlns="http://schemas.openxmlformats.org/package/2006/relationships"><Relationship Id="rId1522" Type="http://schemas.openxmlformats.org/officeDocument/2006/relationships/hyperlink" Target="https://paperpile.com/c/INloZv/lx10O/?suffix=%20%E2%80%93%20in%20blue" TargetMode="External"/><Relationship Id="rId21" Type="http://schemas.openxmlformats.org/officeDocument/2006/relationships/hyperlink" Target="https://paperpile.com/c/INloZv/OzDEW+kY2G7+fZ2Sg+QaK7b+HJERu" TargetMode="External"/><Relationship Id="rId170" Type="http://schemas.openxmlformats.org/officeDocument/2006/relationships/hyperlink" Target="https://paperpile.com/c/INloZv/vUGAB" TargetMode="External"/><Relationship Id="rId268" Type="http://schemas.openxmlformats.org/officeDocument/2006/relationships/hyperlink" Target="https://paperpile.com/c/INloZv/bFmes+fAmVN" TargetMode="External"/><Relationship Id="rId475" Type="http://schemas.openxmlformats.org/officeDocument/2006/relationships/hyperlink" Target="https://paperpile.com/c/INloZv/j8QI+miIK" TargetMode="External"/><Relationship Id="rId682" Type="http://schemas.openxmlformats.org/officeDocument/2006/relationships/hyperlink" Target="https://paperpile.com/c/INloZv/VQ7Vy" TargetMode="External"/><Relationship Id="rId128" Type="http://schemas.openxmlformats.org/officeDocument/2006/relationships/hyperlink" Target="https://paperpile.com/c/INloZv/AVJeC+YxAQr" TargetMode="External"/><Relationship Id="rId335" Type="http://schemas.openxmlformats.org/officeDocument/2006/relationships/hyperlink" Target="https://paperpile.com/c/INloZv/SjV6c/?noauthor=1" TargetMode="External"/><Relationship Id="rId542" Type="http://schemas.openxmlformats.org/officeDocument/2006/relationships/hyperlink" Target="https://paperpile.com/c/INloZv/PkMdt+HhHPA" TargetMode="External"/><Relationship Id="rId987" Type="http://schemas.openxmlformats.org/officeDocument/2006/relationships/hyperlink" Target="http://paperpile.com/b/INloZv/LmmWL" TargetMode="External"/><Relationship Id="rId1172" Type="http://schemas.openxmlformats.org/officeDocument/2006/relationships/hyperlink" Target="http://paperpile.com/b/INloZv/P9e3P" TargetMode="External"/><Relationship Id="rId402" Type="http://schemas.openxmlformats.org/officeDocument/2006/relationships/hyperlink" Target="https://paperpile.com/c/INloZv/QaK7b" TargetMode="External"/><Relationship Id="rId847" Type="http://schemas.openxmlformats.org/officeDocument/2006/relationships/hyperlink" Target="http://paperpile.com/b/INloZv/YxAQr" TargetMode="External"/><Relationship Id="rId1032" Type="http://schemas.openxmlformats.org/officeDocument/2006/relationships/hyperlink" Target="http://paperpile.com/b/INloZv/ZPCYu" TargetMode="External"/><Relationship Id="rId1477" Type="http://schemas.openxmlformats.org/officeDocument/2006/relationships/hyperlink" Target="http://paperpile.com/b/INloZv/f5P8Q" TargetMode="External"/><Relationship Id="rId1684" Type="http://schemas.openxmlformats.org/officeDocument/2006/relationships/hyperlink" Target="https://paperpile.com/c/INloZv/0bRq7" TargetMode="External"/><Relationship Id="rId707" Type="http://schemas.openxmlformats.org/officeDocument/2006/relationships/hyperlink" Target="https://paperpile.com/c/INloZv/1yQRJ+5lThe+WkKNE" TargetMode="External"/><Relationship Id="rId914" Type="http://schemas.openxmlformats.org/officeDocument/2006/relationships/hyperlink" Target="http://paperpile.com/b/INloZv/VQ7Vy" TargetMode="External"/><Relationship Id="rId1337" Type="http://schemas.openxmlformats.org/officeDocument/2006/relationships/hyperlink" Target="http://paperpile.com/b/INloZv/WaBgc" TargetMode="External"/><Relationship Id="rId1544" Type="http://schemas.openxmlformats.org/officeDocument/2006/relationships/hyperlink" Target="https://paperpile.com/c/INloZv/irpqa+mLDOq" TargetMode="External"/><Relationship Id="rId43" Type="http://schemas.openxmlformats.org/officeDocument/2006/relationships/hyperlink" Target="https://paperpile.com/c/INloZv/lx10O+lyzRT+JA7Ge" TargetMode="External"/><Relationship Id="rId1404" Type="http://schemas.openxmlformats.org/officeDocument/2006/relationships/hyperlink" Target="http://paperpile.com/b/INloZv/3Cou" TargetMode="External"/><Relationship Id="rId1611" Type="http://schemas.openxmlformats.org/officeDocument/2006/relationships/hyperlink" Target="https://paperpile.com/c/INloZv/bFmes+fAmVN" TargetMode="External"/><Relationship Id="rId192" Type="http://schemas.openxmlformats.org/officeDocument/2006/relationships/hyperlink" Target="https://paperpile.com/c/INloZv/FSz6B+zD0pl" TargetMode="External"/><Relationship Id="rId497" Type="http://schemas.openxmlformats.org/officeDocument/2006/relationships/hyperlink" Target="https://paperpile.com/c/INloZv/Lxdjq" TargetMode="External"/><Relationship Id="rId357" Type="http://schemas.openxmlformats.org/officeDocument/2006/relationships/hyperlink" Target="https://paperpile.com/c/INloZv/Ob3Ab+y1ucl+lyzRT+TTVT0" TargetMode="External"/><Relationship Id="rId1194" Type="http://schemas.openxmlformats.org/officeDocument/2006/relationships/hyperlink" Target="http://paperpile.com/b/INloZv/H1lxF" TargetMode="External"/><Relationship Id="rId217" Type="http://schemas.openxmlformats.org/officeDocument/2006/relationships/hyperlink" Target="https://paperpile.com/c/INloZv/YxAQr+2tuxC+lyzRT+vrY53" TargetMode="External"/><Relationship Id="rId564" Type="http://schemas.openxmlformats.org/officeDocument/2006/relationships/hyperlink" Target="https://paperpile.com/c/INloZv/5lvTJ+UMxLJ+vgsBS" TargetMode="External"/><Relationship Id="rId771" Type="http://schemas.openxmlformats.org/officeDocument/2006/relationships/hyperlink" Target="https://paperpile.com/c/INloZv/Xcmuy+mrx3R+mjpyX+1yV1j+IEXuf+moN9v+FSz6B+PWK8m+A84a0+lx10O+Ur0df+bOHDf+AVJeC+irpqa+EGQDw+y1ucl+sNGMR" TargetMode="External"/><Relationship Id="rId869" Type="http://schemas.openxmlformats.org/officeDocument/2006/relationships/hyperlink" Target="http://paperpile.com/b/INloZv/bOHDf" TargetMode="External"/><Relationship Id="rId1499" Type="http://schemas.openxmlformats.org/officeDocument/2006/relationships/hyperlink" Target="http://paperpile.com/b/INloZv/jRx8X" TargetMode="External"/><Relationship Id="rId424" Type="http://schemas.openxmlformats.org/officeDocument/2006/relationships/hyperlink" Target="https://paperpile.com/c/INloZv/vwgCi+70SUp+YxAQr+lyzRT+zD0pl+JA7Ge+4asVy+qxIL2+lx10O+EGQDw+y1ucl+sNGMR+irpqa" TargetMode="External"/><Relationship Id="rId631" Type="http://schemas.openxmlformats.org/officeDocument/2006/relationships/hyperlink" Target="https://paperpile.com/c/INloZv/corqh" TargetMode="External"/><Relationship Id="rId729" Type="http://schemas.openxmlformats.org/officeDocument/2006/relationships/hyperlink" Target="https://paperpile.com/c/INloZv/1yV1j+IEXuf" TargetMode="External"/><Relationship Id="rId1054" Type="http://schemas.openxmlformats.org/officeDocument/2006/relationships/hyperlink" Target="http://paperpile.com/b/INloZv/VXGko" TargetMode="External"/><Relationship Id="rId1261" Type="http://schemas.openxmlformats.org/officeDocument/2006/relationships/hyperlink" Target="http://paperpile.com/b/INloZv/pisVr" TargetMode="External"/><Relationship Id="rId1359" Type="http://schemas.openxmlformats.org/officeDocument/2006/relationships/hyperlink" Target="http://paperpile.com/b/INloZv/W38rV" TargetMode="External"/><Relationship Id="rId936" Type="http://schemas.openxmlformats.org/officeDocument/2006/relationships/hyperlink" Target="http://paperpile.com/b/INloZv/WkKNE" TargetMode="External"/><Relationship Id="rId1121" Type="http://schemas.openxmlformats.org/officeDocument/2006/relationships/hyperlink" Target="http://paperpile.com/b/INloZv/IEXuf" TargetMode="External"/><Relationship Id="rId1219" Type="http://schemas.openxmlformats.org/officeDocument/2006/relationships/hyperlink" Target="http://paperpile.com/b/INloZv/mrx3R" TargetMode="External"/><Relationship Id="rId1566" Type="http://schemas.openxmlformats.org/officeDocument/2006/relationships/hyperlink" Target="https://paperpile.com/c/INloZv/8YsfH+chnkO" TargetMode="External"/><Relationship Id="rId65" Type="http://schemas.openxmlformats.org/officeDocument/2006/relationships/hyperlink" Target="https://paperpile.com/c/INloZv/G7tPW+03McZ+fZ2Sg+z5cnw" TargetMode="External"/><Relationship Id="rId1426" Type="http://schemas.openxmlformats.org/officeDocument/2006/relationships/hyperlink" Target="http://paperpile.com/b/INloZv/tUA8l" TargetMode="External"/><Relationship Id="rId1633" Type="http://schemas.openxmlformats.org/officeDocument/2006/relationships/hyperlink" Target="https://paperpile.com/c/INloZv/bOHDf+BfUuG" TargetMode="External"/><Relationship Id="rId1700" Type="http://schemas.openxmlformats.org/officeDocument/2006/relationships/image" Target="media/image13.png"/><Relationship Id="rId281" Type="http://schemas.openxmlformats.org/officeDocument/2006/relationships/hyperlink" Target="https://paperpile.com/c/INloZv/IEXuf+6U4YQ+YcnFu+EUyDM" TargetMode="External"/><Relationship Id="rId141" Type="http://schemas.microsoft.com/office/2011/relationships/commentsExtended" Target="commentsExtended.xml"/><Relationship Id="rId379" Type="http://schemas.openxmlformats.org/officeDocument/2006/relationships/hyperlink" Target="https://paperpile.com/c/INloZv/G7tPW+z5cnw" TargetMode="External"/><Relationship Id="rId586" Type="http://schemas.openxmlformats.org/officeDocument/2006/relationships/hyperlink" Target="https://paperpile.com/c/INloZv/s4wlc+eBWFI" TargetMode="External"/><Relationship Id="rId793" Type="http://schemas.openxmlformats.org/officeDocument/2006/relationships/hyperlink" Target="https://paperpile.com/c/INloZv/VJouG" TargetMode="External"/><Relationship Id="rId7" Type="http://schemas.openxmlformats.org/officeDocument/2006/relationships/hyperlink" Target="mailto:friva@ualberta.ca" TargetMode="External"/><Relationship Id="rId239" Type="http://schemas.openxmlformats.org/officeDocument/2006/relationships/hyperlink" Target="https://paperpile.com/c/INloZv/lyzRT+YxAQr+gOLtG" TargetMode="External"/><Relationship Id="rId446" Type="http://schemas.openxmlformats.org/officeDocument/2006/relationships/hyperlink" Target="https://paperpile.com/c/INloZv/Xcmuy+mrx3R+mjpyX+1yV1j+IEXuf+moN9v+FSz6B+PWK8m+A84a0+Ur0df+bOHDf+AVJeC+0dShe" TargetMode="External"/><Relationship Id="rId653" Type="http://schemas.openxmlformats.org/officeDocument/2006/relationships/hyperlink" Target="https://paperpile.com/c/INloZv/70SUp+877Gs+YxAQr+pbH7c+5lvTJ+1yQRJ" TargetMode="External"/><Relationship Id="rId1076" Type="http://schemas.openxmlformats.org/officeDocument/2006/relationships/hyperlink" Target="http://paperpile.com/b/INloZv/FSz6B" TargetMode="External"/><Relationship Id="rId1283" Type="http://schemas.openxmlformats.org/officeDocument/2006/relationships/hyperlink" Target="http://paperpile.com/b/INloZv/PkMdt" TargetMode="External"/><Relationship Id="rId1490" Type="http://schemas.openxmlformats.org/officeDocument/2006/relationships/hyperlink" Target="http://paperpile.com/b/INloZv/oGtpe" TargetMode="External"/><Relationship Id="rId306" Type="http://schemas.openxmlformats.org/officeDocument/2006/relationships/hyperlink" Target="https://paperpile.com/c/INloZv/EUyDM+lx10O+IEXuf+A84a0+YxAQr" TargetMode="External"/><Relationship Id="rId860" Type="http://schemas.openxmlformats.org/officeDocument/2006/relationships/hyperlink" Target="http://paperpile.com/b/INloZv/0vjbu" TargetMode="External"/><Relationship Id="rId958" Type="http://schemas.openxmlformats.org/officeDocument/2006/relationships/hyperlink" Target="http://paperpile.com/b/INloZv/pQu0C" TargetMode="External"/><Relationship Id="rId1143" Type="http://schemas.openxmlformats.org/officeDocument/2006/relationships/hyperlink" Target="http://paperpile.com/b/INloZv/EVJG4" TargetMode="External"/><Relationship Id="rId1588" Type="http://schemas.openxmlformats.org/officeDocument/2006/relationships/hyperlink" Target="https://paperpile.com/c/INloZv/PWK8m+YcnFu" TargetMode="External"/><Relationship Id="rId87" Type="http://schemas.openxmlformats.org/officeDocument/2006/relationships/hyperlink" Target="https://paperpile.com/c/INloZv/zD0pl+31BXE+lx10O+LmmWL+sNGMR+YxAQr+JA7Ge" TargetMode="External"/><Relationship Id="rId513" Type="http://schemas.openxmlformats.org/officeDocument/2006/relationships/hyperlink" Target="https://paperpile.com/c/INloZv/EUyDM+Rhcxq+Ur0df+M7XHu+Lxdjq" TargetMode="External"/><Relationship Id="rId720" Type="http://schemas.openxmlformats.org/officeDocument/2006/relationships/hyperlink" Target="https://paperpile.com/c/INloZv/BSDRJ" TargetMode="External"/><Relationship Id="rId818" Type="http://schemas.openxmlformats.org/officeDocument/2006/relationships/hyperlink" Target="https://paperpile.com/c/INloZv/f5P8Q+D1zmJ" TargetMode="External"/><Relationship Id="rId1350" Type="http://schemas.openxmlformats.org/officeDocument/2006/relationships/hyperlink" Target="http://paperpile.com/b/INloZv/4oFTU" TargetMode="External"/><Relationship Id="rId1448" Type="http://schemas.openxmlformats.org/officeDocument/2006/relationships/hyperlink" Target="%20(2003)%20(" TargetMode="External"/><Relationship Id="rId1655" Type="http://schemas.openxmlformats.org/officeDocument/2006/relationships/hyperlink" Target="https://paperpile.com/c/INloZv/moN9v" TargetMode="External"/><Relationship Id="rId1003" Type="http://schemas.openxmlformats.org/officeDocument/2006/relationships/hyperlink" Target="http://paperpile.com/b/INloZv/Ur0df" TargetMode="External"/><Relationship Id="rId1210" Type="http://schemas.openxmlformats.org/officeDocument/2006/relationships/hyperlink" Target="http://paperpile.com/b/INloZv/EGQDw" TargetMode="External"/><Relationship Id="rId1308" Type="http://schemas.openxmlformats.org/officeDocument/2006/relationships/hyperlink" Target="http://paperpile.com/b/INloZv/mLDOq" TargetMode="External"/><Relationship Id="rId1515" Type="http://schemas.openxmlformats.org/officeDocument/2006/relationships/image" Target="media/image1.emf"/><Relationship Id="rId14" Type="http://schemas.openxmlformats.org/officeDocument/2006/relationships/hyperlink" Target="https://paperpile.com/c/INloZv/BfUuG+0vjbu+8WvzM+Rhcxq+AVJeC+bOHDf" TargetMode="External"/><Relationship Id="rId163" Type="http://schemas.openxmlformats.org/officeDocument/2006/relationships/hyperlink" Target="https://paperpile.com/c/INloZv/29ee0" TargetMode="External"/><Relationship Id="rId370" Type="http://schemas.openxmlformats.org/officeDocument/2006/relationships/hyperlink" Target="https://paperpile.com/c/INloZv/G7tPW+kY2G7+fZ2Sg+z5cnw+JA7Ge+HJERu" TargetMode="External"/><Relationship Id="rId230" Type="http://schemas.openxmlformats.org/officeDocument/2006/relationships/hyperlink" Target="https://paperpile.com/c/INloZv/A84a0+YxAQr+2tuxC+6U4YQ" TargetMode="External"/><Relationship Id="rId468" Type="http://schemas.openxmlformats.org/officeDocument/2006/relationships/hyperlink" Target="https://paperpile.com/c/INloZv/irpqa+bOHDf" TargetMode="External"/><Relationship Id="rId675" Type="http://schemas.openxmlformats.org/officeDocument/2006/relationships/hyperlink" Target="https://paperpile.com/c/INloZv/H1lxF+moN9v+HrTl0+0bRq7" TargetMode="External"/><Relationship Id="rId882" Type="http://schemas.openxmlformats.org/officeDocument/2006/relationships/hyperlink" Target="http://paperpile.com/b/INloZv/fZ2Sg" TargetMode="External"/><Relationship Id="rId1098" Type="http://schemas.openxmlformats.org/officeDocument/2006/relationships/hyperlink" Target="http://paperpile.com/b/INloZv/pNYPT" TargetMode="External"/><Relationship Id="rId328" Type="http://schemas.openxmlformats.org/officeDocument/2006/relationships/hyperlink" Target="https://paperpile.com/c/INloZv/LF7Gk/?noauthor=1" TargetMode="External"/><Relationship Id="rId535" Type="http://schemas.openxmlformats.org/officeDocument/2006/relationships/hyperlink" Target="https://paperpile.com/c/INloZv/ptp9H" TargetMode="External"/><Relationship Id="rId742" Type="http://schemas.openxmlformats.org/officeDocument/2006/relationships/hyperlink" Target="https://paperpile.com/c/INloZv/0dShe+vwgCi+70SUp+YxAQr+lyzRT+zD0pl+JA7Ge+4asVy+qxIL2" TargetMode="External"/><Relationship Id="rId1165" Type="http://schemas.openxmlformats.org/officeDocument/2006/relationships/hyperlink" Target="http://paperpile.com/b/INloZv/SjV6c" TargetMode="External"/><Relationship Id="rId1372" Type="http://schemas.openxmlformats.org/officeDocument/2006/relationships/hyperlink" Target="http://paperpile.com/b/INloZv/3vrGX" TargetMode="External"/><Relationship Id="rId602" Type="http://schemas.openxmlformats.org/officeDocument/2006/relationships/hyperlink" Target="https://paperpile.com/c/INloZv/PkMdt+WaBgc+UC9ld" TargetMode="External"/><Relationship Id="rId1025" Type="http://schemas.openxmlformats.org/officeDocument/2006/relationships/hyperlink" Target="http://paperpile.com/b/INloZv/4asVy" TargetMode="External"/><Relationship Id="rId1232" Type="http://schemas.openxmlformats.org/officeDocument/2006/relationships/hyperlink" Target="http://paperpile.com/b/INloZv/31vIF" TargetMode="External"/><Relationship Id="rId1677" Type="http://schemas.openxmlformats.org/officeDocument/2006/relationships/hyperlink" Target="https://paperpile.com/c/INloZv/bFmes" TargetMode="External"/><Relationship Id="rId907" Type="http://schemas.openxmlformats.org/officeDocument/2006/relationships/hyperlink" Target="http://paperpile.com/b/INloZv/z5cnw" TargetMode="External"/><Relationship Id="rId1537" Type="http://schemas.openxmlformats.org/officeDocument/2006/relationships/hyperlink" Target="https://paperpile.com/c/INloZv/sNGMR+lx10O" TargetMode="External"/><Relationship Id="rId36" Type="http://schemas.openxmlformats.org/officeDocument/2006/relationships/hyperlink" Target="https://paperpile.com/c/INloZv/VQ7Vy" TargetMode="External"/><Relationship Id="rId1604" Type="http://schemas.openxmlformats.org/officeDocument/2006/relationships/hyperlink" Target="https://paperpile.com/c/INloZv/0vjbu+lx10O" TargetMode="External"/><Relationship Id="rId185" Type="http://schemas.openxmlformats.org/officeDocument/2006/relationships/hyperlink" Target="https://paperpile.com/c/INloZv/aK07b" TargetMode="External"/><Relationship Id="rId392" Type="http://schemas.openxmlformats.org/officeDocument/2006/relationships/hyperlink" Target="https://paperpile.com/c/INloZv/1yV1j+G7tPW+0dShe" TargetMode="External"/><Relationship Id="rId697" Type="http://schemas.openxmlformats.org/officeDocument/2006/relationships/hyperlink" Target="https://paperpile.com/c/INloZv/4TrNz" TargetMode="External"/><Relationship Id="rId252" Type="http://schemas.openxmlformats.org/officeDocument/2006/relationships/hyperlink" Target="https://paperpile.com/c/INloZv/pNYPT+corqh" TargetMode="External"/><Relationship Id="rId1187" Type="http://schemas.openxmlformats.org/officeDocument/2006/relationships/hyperlink" Target="http://paperpile.com/b/INloZv/vgsBS" TargetMode="External"/><Relationship Id="rId112" Type="http://schemas.openxmlformats.org/officeDocument/2006/relationships/hyperlink" Target="https://paperpile.com/c/INloZv/YxAQr+JA7Ge+HrTl0" TargetMode="External"/><Relationship Id="rId557" Type="http://schemas.openxmlformats.org/officeDocument/2006/relationships/hyperlink" Target="https://paperpile.com/c/INloZv/mLDOq+QQsx6" TargetMode="External"/><Relationship Id="rId764" Type="http://schemas.openxmlformats.org/officeDocument/2006/relationships/hyperlink" Target="https://paperpile.com/c/INloZv/Xcmuy+mrx3R+mjpyX+1yV1j+IEXuf+moN9v+FSz6B+PWK8m+A84a0+lx10O+Ur0df+bOHDf+AVJeC+irpqa+EGQDw+y1ucl+sNGMR" TargetMode="External"/><Relationship Id="rId971" Type="http://schemas.openxmlformats.org/officeDocument/2006/relationships/hyperlink" Target="http://paperpile.com/b/INloZv/Ob3Ab" TargetMode="External"/><Relationship Id="rId1394" Type="http://schemas.openxmlformats.org/officeDocument/2006/relationships/hyperlink" Target="http://paperpile.com/b/INloZv/pbH7c" TargetMode="External"/><Relationship Id="rId1699" Type="http://schemas.openxmlformats.org/officeDocument/2006/relationships/image" Target="media/image12.png"/><Relationship Id="rId417" Type="http://schemas.openxmlformats.org/officeDocument/2006/relationships/hyperlink" Target="https://paperpile.com/c/INloZv/vwgCi+70SUp+YxAQr+lyzRT+zD0pl+JA7Ge+4asVy+qxIL2+lx10O+EGQDw+y1ucl+sNGMR+irpqa" TargetMode="External"/><Relationship Id="rId624" Type="http://schemas.openxmlformats.org/officeDocument/2006/relationships/hyperlink" Target="https://paperpile.com/c/INloZv/4oFTU" TargetMode="External"/><Relationship Id="rId831" Type="http://schemas.openxmlformats.org/officeDocument/2006/relationships/hyperlink" Target="http://paperpile.com/b/INloZv/8WvzM" TargetMode="External"/><Relationship Id="rId1047" Type="http://schemas.openxmlformats.org/officeDocument/2006/relationships/hyperlink" Target="http://paperpile.com/b/INloZv/kRysA" TargetMode="External"/><Relationship Id="rId1254" Type="http://schemas.openxmlformats.org/officeDocument/2006/relationships/hyperlink" Target="http://paperpile.com/b/INloZv/M7XHu" TargetMode="External"/><Relationship Id="rId1461" Type="http://schemas.openxmlformats.org/officeDocument/2006/relationships/hyperlink" Target="http://paperpile.com/b/INloZv/mJTCe" TargetMode="External"/><Relationship Id="rId929" Type="http://schemas.openxmlformats.org/officeDocument/2006/relationships/hyperlink" Target="http://paperpile.com/b/INloZv/1yQRJ" TargetMode="External"/><Relationship Id="rId1114" Type="http://schemas.openxmlformats.org/officeDocument/2006/relationships/hyperlink" Target="http://paperpile.com/b/INloZv/Lxdjq" TargetMode="External"/><Relationship Id="rId1321" Type="http://schemas.openxmlformats.org/officeDocument/2006/relationships/hyperlink" Target="http://paperpile.com/b/INloZv/Ms0GR" TargetMode="External"/><Relationship Id="rId1559" Type="http://schemas.openxmlformats.org/officeDocument/2006/relationships/hyperlink" Target="https://paperpile.com/c/INloZv/fZ2Sg+Lxdjq" TargetMode="External"/><Relationship Id="rId58" Type="http://schemas.openxmlformats.org/officeDocument/2006/relationships/hyperlink" Target="https://paperpile.com/c/INloZv/WkKNE+5lThe" TargetMode="External"/><Relationship Id="rId1419" Type="http://schemas.openxmlformats.org/officeDocument/2006/relationships/hyperlink" Target="http://paperpile.com/b/INloZv/zEyaw" TargetMode="External"/><Relationship Id="rId1626" Type="http://schemas.openxmlformats.org/officeDocument/2006/relationships/hyperlink" Target="https://paperpile.com/c/INloZv/OzDEW+eBWFI" TargetMode="External"/><Relationship Id="rId274" Type="http://schemas.openxmlformats.org/officeDocument/2006/relationships/hyperlink" Target="https://paperpile.com/c/INloZv/buS3d+Lxdjq+Rhcxq" TargetMode="External"/><Relationship Id="rId481" Type="http://schemas.openxmlformats.org/officeDocument/2006/relationships/hyperlink" Target="https://paperpile.com/c/INloZv/bOHDf" TargetMode="External"/><Relationship Id="rId134" Type="http://schemas.openxmlformats.org/officeDocument/2006/relationships/hyperlink" Target="https://paperpile.com/c/INloZv/sNGMR+XKq8k+8YsfH+4asVy+zD0pl" TargetMode="External"/><Relationship Id="rId579" Type="http://schemas.openxmlformats.org/officeDocument/2006/relationships/hyperlink" Target="https://paperpile.com/c/INloZv/EUyDM+WFfSm+bOHDf" TargetMode="External"/><Relationship Id="rId786" Type="http://schemas.openxmlformats.org/officeDocument/2006/relationships/hyperlink" Target="https://paperpile.com/c/INloZv/HjU0G" TargetMode="External"/><Relationship Id="rId993" Type="http://schemas.openxmlformats.org/officeDocument/2006/relationships/hyperlink" Target="http://paperpile.com/b/INloZv/udiyK" TargetMode="External"/><Relationship Id="rId341" Type="http://schemas.openxmlformats.org/officeDocument/2006/relationships/hyperlink" Target="https://paperpile.com/c/INloZv/P9e3P/?noauthor=1" TargetMode="External"/><Relationship Id="rId439" Type="http://schemas.openxmlformats.org/officeDocument/2006/relationships/hyperlink" Target="https://paperpile.com/c/INloZv/Xcmuy+mrx3R+mjpyX+1yV1j+IEXuf+moN9v+FSz6B+PWK8m+A84a0+Ur0df+bOHDf+AVJeC+0dShe" TargetMode="External"/><Relationship Id="rId646" Type="http://schemas.openxmlformats.org/officeDocument/2006/relationships/hyperlink" Target="https://paperpile.com/c/INloZv/1yV1j+0dShe" TargetMode="External"/><Relationship Id="rId1069" Type="http://schemas.openxmlformats.org/officeDocument/2006/relationships/hyperlink" Target="http://paperpile.com/b/INloZv/aK07b" TargetMode="External"/><Relationship Id="rId1276" Type="http://schemas.openxmlformats.org/officeDocument/2006/relationships/hyperlink" Target="http://paperpile.com/b/INloZv/tcQyP" TargetMode="External"/><Relationship Id="rId1483" Type="http://schemas.openxmlformats.org/officeDocument/2006/relationships/hyperlink" Target="http://paperpile.com/b/INloZv/x7Fwg" TargetMode="External"/><Relationship Id="rId201" Type="http://schemas.openxmlformats.org/officeDocument/2006/relationships/hyperlink" Target="https://paperpile.com/c/INloZv/RmZ73+VlMdb" TargetMode="External"/><Relationship Id="rId506" Type="http://schemas.openxmlformats.org/officeDocument/2006/relationships/hyperlink" Target="https://paperpile.com/c/INloZv/8WvzM+QRwKl+chnkO+A84a0" TargetMode="External"/><Relationship Id="rId853" Type="http://schemas.openxmlformats.org/officeDocument/2006/relationships/hyperlink" Target="http://paperpile.com/b/INloZv/BfUuG" TargetMode="External"/><Relationship Id="rId1136" Type="http://schemas.openxmlformats.org/officeDocument/2006/relationships/hyperlink" Target="http://paperpile.com/b/INloZv/irpqa" TargetMode="External"/><Relationship Id="rId1690" Type="http://schemas.openxmlformats.org/officeDocument/2006/relationships/hyperlink" Target="https://paperpile.com/c/INloZv/0bRq7" TargetMode="External"/><Relationship Id="rId713" Type="http://schemas.openxmlformats.org/officeDocument/2006/relationships/hyperlink" Target="https://paperpile.com/c/INloZv/YxAQr+lyzRT" TargetMode="External"/><Relationship Id="rId920" Type="http://schemas.openxmlformats.org/officeDocument/2006/relationships/hyperlink" Target="http://paperpile.com/b/INloZv/JA7Ge" TargetMode="External"/><Relationship Id="rId1343" Type="http://schemas.openxmlformats.org/officeDocument/2006/relationships/hyperlink" Target="http://paperpile.com/b/INloZv/UC9ld" TargetMode="External"/><Relationship Id="rId1550" Type="http://schemas.openxmlformats.org/officeDocument/2006/relationships/hyperlink" Target="https://paperpile.com/c/INloZv/5lvTJ+UMxLJ" TargetMode="External"/><Relationship Id="rId1648" Type="http://schemas.openxmlformats.org/officeDocument/2006/relationships/hyperlink" Target="https://paperpile.com/c/INloZv/QaK7b+qxIL2" TargetMode="External"/><Relationship Id="rId1203" Type="http://schemas.openxmlformats.org/officeDocument/2006/relationships/hyperlink" Target="http://paperpile.com/b/INloZv/70SUp" TargetMode="External"/><Relationship Id="rId1410" Type="http://schemas.openxmlformats.org/officeDocument/2006/relationships/hyperlink" Target="http://paperpile.com/b/INloZv/Lp4yw" TargetMode="External"/><Relationship Id="rId1508" Type="http://schemas.openxmlformats.org/officeDocument/2006/relationships/hyperlink" Target="http://paperpile.com/b/INloZv/S8FjC" TargetMode="External"/><Relationship Id="rId296" Type="http://schemas.openxmlformats.org/officeDocument/2006/relationships/hyperlink" Target="https://paperpile.com/c/INloZv/1yV1j+EVJG4+Rhcxq+y1ucl+JA7Ge" TargetMode="External"/><Relationship Id="rId156" Type="http://schemas.openxmlformats.org/officeDocument/2006/relationships/hyperlink" Target="https://paperpile.com/c/INloZv/gOLtG" TargetMode="External"/><Relationship Id="rId363" Type="http://schemas.openxmlformats.org/officeDocument/2006/relationships/hyperlink" Target="https://paperpile.com/c/INloZv/G7tPW+kY2G7+fZ2Sg+z5cnw+JA7Ge+HJERu" TargetMode="External"/><Relationship Id="rId570" Type="http://schemas.openxmlformats.org/officeDocument/2006/relationships/hyperlink" Target="https://paperpile.com/c/INloZv/OzDEW+Ms0GR+QaK7b" TargetMode="External"/><Relationship Id="rId223" Type="http://schemas.openxmlformats.org/officeDocument/2006/relationships/hyperlink" Target="https://paperpile.com/c/INloZv/5lvTJ+sNGMR+lx10O+y1ucl" TargetMode="External"/><Relationship Id="rId430" Type="http://schemas.openxmlformats.org/officeDocument/2006/relationships/hyperlink" Target="https://paperpile.com/c/INloZv/vwgCi+70SUp+YxAQr+lyzRT+zD0pl+JA7Ge+4asVy+qxIL2+lx10O+EGQDw+y1ucl+sNGMR+irpqa" TargetMode="External"/><Relationship Id="rId668" Type="http://schemas.openxmlformats.org/officeDocument/2006/relationships/hyperlink" Target="https://paperpile.com/c/INloZv/qXjCj" TargetMode="External"/><Relationship Id="rId875" Type="http://schemas.openxmlformats.org/officeDocument/2006/relationships/hyperlink" Target="http://paperpile.com/b/INloZv/OzDEW" TargetMode="External"/><Relationship Id="rId1060" Type="http://schemas.openxmlformats.org/officeDocument/2006/relationships/hyperlink" Target="http://paperpile.com/b/INloZv/01HzU" TargetMode="External"/><Relationship Id="rId1298" Type="http://schemas.openxmlformats.org/officeDocument/2006/relationships/hyperlink" Target="http://paperpile.com/b/INloZv/V19r8" TargetMode="External"/><Relationship Id="rId528" Type="http://schemas.openxmlformats.org/officeDocument/2006/relationships/hyperlink" Target="https://paperpile.com/c/INloZv/P9e3P+pisVr+4SBgd+7eoKx+4TrNz" TargetMode="External"/><Relationship Id="rId735" Type="http://schemas.openxmlformats.org/officeDocument/2006/relationships/hyperlink" Target="https://paperpile.com/c/INloZv/0dShe+vwgCi+70SUp+YxAQr+lyzRT+zD0pl+JA7Ge+4asVy+qxIL2" TargetMode="External"/><Relationship Id="rId942" Type="http://schemas.openxmlformats.org/officeDocument/2006/relationships/hyperlink" Target="http://paperpile.com/b/INloZv/5lThe" TargetMode="External"/><Relationship Id="rId1158" Type="http://schemas.openxmlformats.org/officeDocument/2006/relationships/hyperlink" Target="http://paperpile.com/b/INloZv/QRwKl" TargetMode="External"/><Relationship Id="rId1365" Type="http://schemas.openxmlformats.org/officeDocument/2006/relationships/hyperlink" Target="http://paperpile.com/b/INloZv/cIlAY" TargetMode="External"/><Relationship Id="rId1572" Type="http://schemas.openxmlformats.org/officeDocument/2006/relationships/hyperlink" Target="https://paperpile.com/c/INloZv/4TrNz+Lxdjq" TargetMode="External"/><Relationship Id="rId1018" Type="http://schemas.openxmlformats.org/officeDocument/2006/relationships/hyperlink" Target="http://paperpile.com/b/INloZv/8YsfH" TargetMode="External"/><Relationship Id="rId1225" Type="http://schemas.openxmlformats.org/officeDocument/2006/relationships/hyperlink" Target="http://paperpile.com/b/INloZv/PWK8m" TargetMode="External"/><Relationship Id="rId1432" Type="http://schemas.openxmlformats.org/officeDocument/2006/relationships/hyperlink" Target="http://paperpile.com/b/INloZv/HjU0G" TargetMode="External"/><Relationship Id="rId71" Type="http://schemas.openxmlformats.org/officeDocument/2006/relationships/hyperlink" Target="https://paperpile.com/c/INloZv/6U4YQ" TargetMode="External"/><Relationship Id="rId802" Type="http://schemas.openxmlformats.org/officeDocument/2006/relationships/hyperlink" Target="https://paperpile.com/c/INloZv/aukJU/?prefix=i.e.%2C%20exponential%20of%20the%20Shannon%20entropy%20calculated%20using%20the%20relative%20frequency%20of%20features%20used%20in%20each%20paper%3B" TargetMode="External"/><Relationship Id="rId29" Type="http://schemas.openxmlformats.org/officeDocument/2006/relationships/hyperlink" Target="https://paperpile.com/c/INloZv/YsUoz+lx10O+fZ2Sg+QaK7b+z5cnw" TargetMode="External"/><Relationship Id="rId178" Type="http://schemas.openxmlformats.org/officeDocument/2006/relationships/hyperlink" Target="https://paperpile.com/c/INloZv/fAmVN" TargetMode="External"/><Relationship Id="rId385" Type="http://schemas.openxmlformats.org/officeDocument/2006/relationships/hyperlink" Target="https://paperpile.com/c/INloZv/pQu0C+fZ2Sg" TargetMode="External"/><Relationship Id="rId592" Type="http://schemas.openxmlformats.org/officeDocument/2006/relationships/hyperlink" Target="https://paperpile.com/c/INloZv/JA7Ge+bOHDf" TargetMode="External"/><Relationship Id="rId245" Type="http://schemas.openxmlformats.org/officeDocument/2006/relationships/hyperlink" Target="https://paperpile.com/c/INloZv/YxAQr+vrY53" TargetMode="External"/><Relationship Id="rId452" Type="http://schemas.openxmlformats.org/officeDocument/2006/relationships/hyperlink" Target="https://paperpile.com/c/INloZv/Xcmuy+mrx3R+mjpyX+1yV1j+IEXuf+moN9v+FSz6B+PWK8m+A84a0+Ur0df+bOHDf+AVJeC+0dShe" TargetMode="External"/><Relationship Id="rId897" Type="http://schemas.openxmlformats.org/officeDocument/2006/relationships/hyperlink" Target="http://paperpile.com/b/INloZv/YsUoz" TargetMode="External"/><Relationship Id="rId1082" Type="http://schemas.openxmlformats.org/officeDocument/2006/relationships/hyperlink" Target="ACM%20SIGACT%20News" TargetMode="External"/><Relationship Id="rId105" Type="http://schemas.openxmlformats.org/officeDocument/2006/relationships/hyperlink" Target="https://paperpile.com/c/INloZv/LJh2Q" TargetMode="External"/><Relationship Id="rId312" Type="http://schemas.openxmlformats.org/officeDocument/2006/relationships/hyperlink" Target="https://paperpile.com/c/INloZv/EUyDM+lx10O+IEXuf+A84a0+YxAQr" TargetMode="External"/><Relationship Id="rId757" Type="http://schemas.openxmlformats.org/officeDocument/2006/relationships/hyperlink" Target="https://paperpile.com/c/INloZv/Xcmuy+mrx3R+mjpyX+1yV1j+IEXuf+moN9v+FSz6B+PWK8m+A84a0+lx10O+Ur0df+bOHDf+AVJeC+irpqa+EGQDw+y1ucl+sNGMR" TargetMode="External"/><Relationship Id="rId964" Type="http://schemas.openxmlformats.org/officeDocument/2006/relationships/hyperlink" Target="http://paperpile.com/b/INloZv/XKq8k" TargetMode="External"/><Relationship Id="rId1387" Type="http://schemas.openxmlformats.org/officeDocument/2006/relationships/hyperlink" Target="http://paperpile.com/b/INloZv/877Gs" TargetMode="External"/><Relationship Id="rId1594" Type="http://schemas.openxmlformats.org/officeDocument/2006/relationships/hyperlink" Target="https://paperpile.com/c/INloZv/8YsfH+kY2G7" TargetMode="External"/><Relationship Id="rId93" Type="http://schemas.openxmlformats.org/officeDocument/2006/relationships/hyperlink" Target="https://paperpile.com/c/INloZv/zD0pl+31BXE+lx10O+LmmWL+sNGMR+YxAQr+JA7Ge" TargetMode="External"/><Relationship Id="rId617" Type="http://schemas.openxmlformats.org/officeDocument/2006/relationships/hyperlink" Target="https://paperpile.com/c/INloZv/b5q3N+W38rV" TargetMode="External"/><Relationship Id="rId824" Type="http://schemas.openxmlformats.org/officeDocument/2006/relationships/hyperlink" Target="https://paperpile.com/c/INloZv/x7Fwg" TargetMode="External"/><Relationship Id="rId1247" Type="http://schemas.openxmlformats.org/officeDocument/2006/relationships/hyperlink" Target="http://paperpile.com/b/INloZv/miIK" TargetMode="External"/><Relationship Id="rId1454" Type="http://schemas.openxmlformats.org/officeDocument/2006/relationships/hyperlink" Target="http://paperpile.com/b/INloZv/aukJU" TargetMode="External"/><Relationship Id="rId1661" Type="http://schemas.openxmlformats.org/officeDocument/2006/relationships/hyperlink" Target="https://paperpile.com/c/INloZv/q40sL" TargetMode="External"/><Relationship Id="rId1107" Type="http://schemas.openxmlformats.org/officeDocument/2006/relationships/hyperlink" Target="http://paperpile.com/b/INloZv/bFmes" TargetMode="External"/><Relationship Id="rId1314" Type="http://schemas.openxmlformats.org/officeDocument/2006/relationships/hyperlink" Target="http://paperpile.com/b/INloZv/QQsx6" TargetMode="External"/><Relationship Id="rId1521" Type="http://schemas.openxmlformats.org/officeDocument/2006/relationships/hyperlink" Target="https://paperpile.com/c/INloZv/lx10O/?suffix=%20%E2%80%93%20in%20blue" TargetMode="External"/><Relationship Id="rId1619" Type="http://schemas.openxmlformats.org/officeDocument/2006/relationships/hyperlink" Target="https://paperpile.com/c/INloZv/IEXuf+vwgCi" TargetMode="External"/><Relationship Id="rId20" Type="http://schemas.openxmlformats.org/officeDocument/2006/relationships/hyperlink" Target="https://paperpile.com/c/INloZv/OzDEW+kY2G7+fZ2Sg+QaK7b+HJERu" TargetMode="External"/><Relationship Id="rId267" Type="http://schemas.openxmlformats.org/officeDocument/2006/relationships/hyperlink" Target="https://paperpile.com/c/INloZv/lyzRT+zD0pl+y1ucl+sNGMR+lx10O+JA7Ge" TargetMode="External"/><Relationship Id="rId474" Type="http://schemas.openxmlformats.org/officeDocument/2006/relationships/hyperlink" Target="https://paperpile.com/c/INloZv/j8QI+miIK" TargetMode="External"/><Relationship Id="rId127" Type="http://schemas.openxmlformats.org/officeDocument/2006/relationships/hyperlink" Target="https://paperpile.com/c/INloZv/AVJeC+YxAQr" TargetMode="External"/><Relationship Id="rId681" Type="http://schemas.openxmlformats.org/officeDocument/2006/relationships/hyperlink" Target="https://paperpile.com/c/INloZv/VQ7Vy" TargetMode="External"/><Relationship Id="rId779" Type="http://schemas.openxmlformats.org/officeDocument/2006/relationships/hyperlink" Target="https://paperpile.com/c/INloZv/Xcmuy+mrx3R+mjpyX+1yV1j+IEXuf+moN9v+FSz6B+PWK8m+A84a0+lx10O+Ur0df+bOHDf+AVJeC+irpqa+EGQDw+y1ucl+sNGMR" TargetMode="External"/><Relationship Id="rId986" Type="http://schemas.openxmlformats.org/officeDocument/2006/relationships/hyperlink" Target="http://paperpile.com/b/INloZv/LmmWL" TargetMode="External"/><Relationship Id="rId334" Type="http://schemas.openxmlformats.org/officeDocument/2006/relationships/hyperlink" Target="https://paperpile.com/c/INloZv/lx10O" TargetMode="External"/><Relationship Id="rId541" Type="http://schemas.openxmlformats.org/officeDocument/2006/relationships/hyperlink" Target="https://paperpile.com/c/INloZv/PkMdt+HhHPA" TargetMode="External"/><Relationship Id="rId639" Type="http://schemas.openxmlformats.org/officeDocument/2006/relationships/hyperlink" Target="https://paperpile.com/c/INloZv/iGekL" TargetMode="External"/><Relationship Id="rId1171" Type="http://schemas.openxmlformats.org/officeDocument/2006/relationships/hyperlink" Target="http://paperpile.com/b/INloZv/7eoKx" TargetMode="External"/><Relationship Id="rId1269" Type="http://schemas.openxmlformats.org/officeDocument/2006/relationships/hyperlink" Target="http://paperpile.com/b/INloZv/4TrNz" TargetMode="External"/><Relationship Id="rId1476" Type="http://schemas.openxmlformats.org/officeDocument/2006/relationships/hyperlink" Target="http://paperpile.com/b/INloZv/f5P8Q" TargetMode="External"/><Relationship Id="rId401" Type="http://schemas.openxmlformats.org/officeDocument/2006/relationships/hyperlink" Target="https://paperpile.com/c/INloZv/QaK7b" TargetMode="External"/><Relationship Id="rId846" Type="http://schemas.openxmlformats.org/officeDocument/2006/relationships/hyperlink" Target="http://paperpile.com/b/INloZv/zD0pl" TargetMode="External"/><Relationship Id="rId1031" Type="http://schemas.openxmlformats.org/officeDocument/2006/relationships/hyperlink" Target="http://paperpile.com/b/INloZv/vrY53" TargetMode="External"/><Relationship Id="rId1129" Type="http://schemas.openxmlformats.org/officeDocument/2006/relationships/hyperlink" Target="http://paperpile.com/b/INloZv/EUyDM" TargetMode="External"/><Relationship Id="rId1683" Type="http://schemas.openxmlformats.org/officeDocument/2006/relationships/hyperlink" Target="https://paperpile.com/c/INloZv/0bRq7" TargetMode="External"/><Relationship Id="rId706" Type="http://schemas.openxmlformats.org/officeDocument/2006/relationships/hyperlink" Target="https://paperpile.com/c/INloZv/1yQRJ+5lThe+WkKNE" TargetMode="External"/><Relationship Id="rId913" Type="http://schemas.openxmlformats.org/officeDocument/2006/relationships/hyperlink" Target="http://paperpile.com/b/INloZv/VQ7Vy" TargetMode="External"/><Relationship Id="rId1336" Type="http://schemas.openxmlformats.org/officeDocument/2006/relationships/hyperlink" Target="http://paperpile.com/b/INloZv/eBWFI" TargetMode="External"/><Relationship Id="rId1543" Type="http://schemas.openxmlformats.org/officeDocument/2006/relationships/hyperlink" Target="https://paperpile.com/c/INloZv/lx10O+qxIL2" TargetMode="External"/><Relationship Id="rId42" Type="http://schemas.openxmlformats.org/officeDocument/2006/relationships/hyperlink" Target="https://paperpile.com/c/INloZv/lx10O+lyzRT+JA7Ge" TargetMode="External"/><Relationship Id="rId1403" Type="http://schemas.openxmlformats.org/officeDocument/2006/relationships/hyperlink" Target="http://paperpile.com/b/INloZv/3Cou" TargetMode="External"/><Relationship Id="rId1610" Type="http://schemas.openxmlformats.org/officeDocument/2006/relationships/hyperlink" Target="https://paperpile.com/c/INloZv/bFmes+fAmVN" TargetMode="External"/><Relationship Id="rId191" Type="http://schemas.openxmlformats.org/officeDocument/2006/relationships/hyperlink" Target="https://paperpile.com/c/INloZv/FSz6B+zD0pl" TargetMode="External"/><Relationship Id="rId289" Type="http://schemas.openxmlformats.org/officeDocument/2006/relationships/hyperlink" Target="https://paperpile.com/c/INloZv/irpqa+bOHDf" TargetMode="External"/><Relationship Id="rId496" Type="http://schemas.openxmlformats.org/officeDocument/2006/relationships/hyperlink" Target="https://paperpile.com/c/INloZv/Lxdjq" TargetMode="External"/><Relationship Id="rId149" Type="http://schemas.openxmlformats.org/officeDocument/2006/relationships/hyperlink" Target="https://www.santafe.edu/" TargetMode="External"/><Relationship Id="rId356" Type="http://schemas.openxmlformats.org/officeDocument/2006/relationships/hyperlink" Target="https://paperpile.com/c/INloZv/Ob3Ab+y1ucl+lyzRT+TTVT0" TargetMode="External"/><Relationship Id="rId563" Type="http://schemas.openxmlformats.org/officeDocument/2006/relationships/hyperlink" Target="https://paperpile.com/c/INloZv/5lvTJ+UMxLJ+vgsBS" TargetMode="External"/><Relationship Id="rId770" Type="http://schemas.openxmlformats.org/officeDocument/2006/relationships/hyperlink" Target="https://paperpile.com/c/INloZv/Xcmuy+mrx3R+mjpyX+1yV1j+IEXuf+moN9v+FSz6B+PWK8m+A84a0+lx10O+Ur0df+bOHDf+AVJeC+irpqa+EGQDw+y1ucl+sNGMR" TargetMode="External"/><Relationship Id="rId1193" Type="http://schemas.openxmlformats.org/officeDocument/2006/relationships/hyperlink" Target="http://paperpile.com/b/INloZv/H1lxF" TargetMode="External"/><Relationship Id="rId216" Type="http://schemas.openxmlformats.org/officeDocument/2006/relationships/hyperlink" Target="https://paperpile.com/c/INloZv/YxAQr+2tuxC+lyzRT+vrY53" TargetMode="External"/><Relationship Id="rId423" Type="http://schemas.openxmlformats.org/officeDocument/2006/relationships/hyperlink" Target="https://paperpile.com/c/INloZv/vwgCi+70SUp+YxAQr+lyzRT+zD0pl+JA7Ge+4asVy+qxIL2+lx10O+EGQDw+y1ucl+sNGMR+irpqa" TargetMode="External"/><Relationship Id="rId868" Type="http://schemas.openxmlformats.org/officeDocument/2006/relationships/hyperlink" Target="http://paperpile.com/b/INloZv/bOHDf" TargetMode="External"/><Relationship Id="rId1053" Type="http://schemas.openxmlformats.org/officeDocument/2006/relationships/hyperlink" Target="http://paperpile.com/b/INloZv/vUGAB" TargetMode="External"/><Relationship Id="rId1260" Type="http://schemas.openxmlformats.org/officeDocument/2006/relationships/hyperlink" Target="http://paperpile.com/b/INloZv/pisVr" TargetMode="External"/><Relationship Id="rId1498" Type="http://schemas.openxmlformats.org/officeDocument/2006/relationships/hyperlink" Target="http://paperpile.com/b/INloZv/jRx8X" TargetMode="External"/><Relationship Id="rId630" Type="http://schemas.openxmlformats.org/officeDocument/2006/relationships/hyperlink" Target="https://paperpile.com/c/INloZv/corqh" TargetMode="External"/><Relationship Id="rId728" Type="http://schemas.openxmlformats.org/officeDocument/2006/relationships/hyperlink" Target="https://paperpile.com/c/INloZv/1yV1j+IEXuf" TargetMode="External"/><Relationship Id="rId935" Type="http://schemas.openxmlformats.org/officeDocument/2006/relationships/hyperlink" Target="http://paperpile.com/b/INloZv/WkKNE" TargetMode="External"/><Relationship Id="rId1358" Type="http://schemas.openxmlformats.org/officeDocument/2006/relationships/hyperlink" Target="http://paperpile.com/b/INloZv/W38rV" TargetMode="External"/><Relationship Id="rId1565" Type="http://schemas.openxmlformats.org/officeDocument/2006/relationships/hyperlink" Target="https://paperpile.com/c/INloZv/8YsfH+chnkO" TargetMode="External"/><Relationship Id="rId64" Type="http://schemas.openxmlformats.org/officeDocument/2006/relationships/hyperlink" Target="https://paperpile.com/c/INloZv/G7tPW+03McZ+fZ2Sg+z5cnw" TargetMode="External"/><Relationship Id="rId1120" Type="http://schemas.openxmlformats.org/officeDocument/2006/relationships/hyperlink" Target="http://paperpile.com/b/INloZv/IEXuf" TargetMode="External"/><Relationship Id="rId1218" Type="http://schemas.openxmlformats.org/officeDocument/2006/relationships/hyperlink" Target="http://paperpile.com/b/INloZv/mrx3R" TargetMode="External"/><Relationship Id="rId1425" Type="http://schemas.openxmlformats.org/officeDocument/2006/relationships/hyperlink" Target="http://paperpile.com/b/INloZv/tUA8l" TargetMode="External"/><Relationship Id="rId1632" Type="http://schemas.openxmlformats.org/officeDocument/2006/relationships/hyperlink" Target="https://paperpile.com/c/INloZv/bOHDf+BfUuG" TargetMode="External"/><Relationship Id="rId280" Type="http://schemas.openxmlformats.org/officeDocument/2006/relationships/hyperlink" Target="https://paperpile.com/c/INloZv/IEXuf+6U4YQ+YcnFu+EUyDM" TargetMode="External"/><Relationship Id="rId140" Type="http://schemas.openxmlformats.org/officeDocument/2006/relationships/comments" Target="comments.xml"/><Relationship Id="rId378" Type="http://schemas.openxmlformats.org/officeDocument/2006/relationships/hyperlink" Target="https://paperpile.com/c/INloZv/G7tPW+z5cnw" TargetMode="External"/><Relationship Id="rId585" Type="http://schemas.openxmlformats.org/officeDocument/2006/relationships/hyperlink" Target="https://paperpile.com/c/INloZv/s4wlc+eBWFI" TargetMode="External"/><Relationship Id="rId792" Type="http://schemas.openxmlformats.org/officeDocument/2006/relationships/hyperlink" Target="https://paperpile.com/c/INloZv/VJouG" TargetMode="External"/><Relationship Id="rId6" Type="http://schemas.openxmlformats.org/officeDocument/2006/relationships/endnotes" Target="endnotes.xml"/><Relationship Id="rId238" Type="http://schemas.openxmlformats.org/officeDocument/2006/relationships/hyperlink" Target="https://paperpile.com/c/INloZv/lyzRT+YxAQr+gOLtG" TargetMode="External"/><Relationship Id="rId445" Type="http://schemas.openxmlformats.org/officeDocument/2006/relationships/hyperlink" Target="https://paperpile.com/c/INloZv/Xcmuy+mrx3R+mjpyX+1yV1j+IEXuf+moN9v+FSz6B+PWK8m+A84a0+Ur0df+bOHDf+AVJeC+0dShe" TargetMode="External"/><Relationship Id="rId652" Type="http://schemas.openxmlformats.org/officeDocument/2006/relationships/hyperlink" Target="https://paperpile.com/c/INloZv/70SUp+877Gs+YxAQr+pbH7c+5lvTJ+1yQRJ" TargetMode="External"/><Relationship Id="rId1075" Type="http://schemas.openxmlformats.org/officeDocument/2006/relationships/hyperlink" Target="http://paperpile.com/b/INloZv/FSz6B" TargetMode="External"/><Relationship Id="rId1282" Type="http://schemas.openxmlformats.org/officeDocument/2006/relationships/hyperlink" Target="http://paperpile.com/b/INloZv/PkMdt" TargetMode="External"/><Relationship Id="rId305" Type="http://schemas.openxmlformats.org/officeDocument/2006/relationships/hyperlink" Target="https://paperpile.com/c/INloZv/EUyDM+lx10O+IEXuf+A84a0+YxAQr" TargetMode="External"/><Relationship Id="rId512" Type="http://schemas.openxmlformats.org/officeDocument/2006/relationships/hyperlink" Target="https://paperpile.com/c/INloZv/EUyDM+Rhcxq+Ur0df+M7XHu+Lxdjq" TargetMode="External"/><Relationship Id="rId957" Type="http://schemas.openxmlformats.org/officeDocument/2006/relationships/hyperlink" Target="http://paperpile.com/b/INloZv/pQu0C" TargetMode="External"/><Relationship Id="rId1142" Type="http://schemas.openxmlformats.org/officeDocument/2006/relationships/hyperlink" Target="http://paperpile.com/b/INloZv/EVJG4" TargetMode="External"/><Relationship Id="rId1587" Type="http://schemas.openxmlformats.org/officeDocument/2006/relationships/hyperlink" Target="https://paperpile.com/c/INloZv/PWK8m+YcnFu" TargetMode="External"/><Relationship Id="rId86" Type="http://schemas.openxmlformats.org/officeDocument/2006/relationships/hyperlink" Target="https://paperpile.com/c/INloZv/A84a0+Ob3Ab+lyzRT+y1ucl" TargetMode="External"/><Relationship Id="rId817" Type="http://schemas.openxmlformats.org/officeDocument/2006/relationships/hyperlink" Target="https://paperpile.com/c/INloZv/aGISI+ZP7Gl+WxNy0" TargetMode="External"/><Relationship Id="rId1002" Type="http://schemas.openxmlformats.org/officeDocument/2006/relationships/hyperlink" Target="http://paperpile.com/b/INloZv/Ur0df" TargetMode="External"/><Relationship Id="rId1447" Type="http://schemas.openxmlformats.org/officeDocument/2006/relationships/hyperlink" Target="http://paperpile.com/b/INloZv/j4yRD" TargetMode="External"/><Relationship Id="rId1654" Type="http://schemas.openxmlformats.org/officeDocument/2006/relationships/hyperlink" Target="https://paperpile.com/c/INloZv/mjpyX" TargetMode="External"/><Relationship Id="rId1307" Type="http://schemas.openxmlformats.org/officeDocument/2006/relationships/hyperlink" Target="http://paperpile.com/b/INloZv/mLDOq" TargetMode="External"/><Relationship Id="rId1514" Type="http://schemas.openxmlformats.org/officeDocument/2006/relationships/hyperlink" Target="http://paperpile.com/b/INloZv/991BJ" TargetMode="External"/><Relationship Id="rId13" Type="http://schemas.openxmlformats.org/officeDocument/2006/relationships/hyperlink" Target="https://paperpile.com/c/INloZv/BfUuG+0vjbu+8WvzM+Rhcxq+AVJeC+bOHDf" TargetMode="External"/><Relationship Id="rId162" Type="http://schemas.openxmlformats.org/officeDocument/2006/relationships/hyperlink" Target="https://paperpile.com/c/INloZv/29ee0" TargetMode="External"/><Relationship Id="rId467" Type="http://schemas.openxmlformats.org/officeDocument/2006/relationships/hyperlink" Target="https://paperpile.com/c/INloZv/irpqa+bOHDf" TargetMode="External"/><Relationship Id="rId1097" Type="http://schemas.openxmlformats.org/officeDocument/2006/relationships/hyperlink" Target="http://paperpile.com/b/INloZv/5lvTJ" TargetMode="External"/><Relationship Id="rId674" Type="http://schemas.openxmlformats.org/officeDocument/2006/relationships/hyperlink" Target="https://paperpile.com/c/INloZv/H1lxF+moN9v+HrTl0+0bRq7" TargetMode="External"/><Relationship Id="rId881" Type="http://schemas.openxmlformats.org/officeDocument/2006/relationships/hyperlink" Target="http://paperpile.com/b/INloZv/kY2G7" TargetMode="External"/><Relationship Id="rId979" Type="http://schemas.openxmlformats.org/officeDocument/2006/relationships/hyperlink" Target="http://paperpile.com/b/INloZv/y1ucl" TargetMode="External"/><Relationship Id="rId327" Type="http://schemas.openxmlformats.org/officeDocument/2006/relationships/hyperlink" Target="https://paperpile.com/c/INloZv/LF7Gk/?noauthor=1" TargetMode="External"/><Relationship Id="rId534" Type="http://schemas.openxmlformats.org/officeDocument/2006/relationships/hyperlink" Target="https://paperpile.com/c/INloZv/ptp9H" TargetMode="External"/><Relationship Id="rId741" Type="http://schemas.openxmlformats.org/officeDocument/2006/relationships/hyperlink" Target="https://paperpile.com/c/INloZv/0dShe+vwgCi+70SUp+YxAQr+lyzRT+zD0pl+JA7Ge+4asVy+qxIL2" TargetMode="External"/><Relationship Id="rId839" Type="http://schemas.openxmlformats.org/officeDocument/2006/relationships/hyperlink" Target="http://paperpile.com/b/INloZv/sNGMR" TargetMode="External"/><Relationship Id="rId1164" Type="http://schemas.openxmlformats.org/officeDocument/2006/relationships/hyperlink" Target="http://paperpile.com/b/INloZv/LF7Gk" TargetMode="External"/><Relationship Id="rId1371" Type="http://schemas.openxmlformats.org/officeDocument/2006/relationships/hyperlink" Target="http://paperpile.com/b/INloZv/R9Eu5" TargetMode="External"/><Relationship Id="rId1469" Type="http://schemas.openxmlformats.org/officeDocument/2006/relationships/hyperlink" Target="http://paperpile.com/b/INloZv/WxNy0" TargetMode="External"/><Relationship Id="rId601" Type="http://schemas.openxmlformats.org/officeDocument/2006/relationships/hyperlink" Target="https://paperpile.com/c/INloZv/PkMdt+WaBgc+UC9ld" TargetMode="External"/><Relationship Id="rId1024" Type="http://schemas.openxmlformats.org/officeDocument/2006/relationships/hyperlink" Target="http://paperpile.com/b/INloZv/4asVy" TargetMode="External"/><Relationship Id="rId1231" Type="http://schemas.openxmlformats.org/officeDocument/2006/relationships/hyperlink" Target="http://paperpile.com/b/INloZv/31vIF" TargetMode="External"/><Relationship Id="rId1676" Type="http://schemas.openxmlformats.org/officeDocument/2006/relationships/hyperlink" Target="https://paperpile.com/c/INloZv/bFmes" TargetMode="External"/><Relationship Id="rId906" Type="http://schemas.openxmlformats.org/officeDocument/2006/relationships/hyperlink" Target="http://paperpile.com/b/INloZv/lx10O" TargetMode="External"/><Relationship Id="rId1329" Type="http://schemas.openxmlformats.org/officeDocument/2006/relationships/hyperlink" Target="http://paperpile.com/b/INloZv/s4wlc" TargetMode="External"/><Relationship Id="rId1536" Type="http://schemas.openxmlformats.org/officeDocument/2006/relationships/hyperlink" Target="https://paperpile.com/c/INloZv/sNGMR+lx10O" TargetMode="External"/><Relationship Id="rId35" Type="http://schemas.openxmlformats.org/officeDocument/2006/relationships/hyperlink" Target="https://paperpile.com/c/INloZv/VQ7Vy" TargetMode="External"/><Relationship Id="rId1603" Type="http://schemas.openxmlformats.org/officeDocument/2006/relationships/hyperlink" Target="https://paperpile.com/c/INloZv/1yV1j+Xcmuy" TargetMode="External"/><Relationship Id="rId184" Type="http://schemas.openxmlformats.org/officeDocument/2006/relationships/hyperlink" Target="https://paperpile.com/c/INloZv/G7tPW+1yQRJ+JA7Ge" TargetMode="External"/><Relationship Id="rId391" Type="http://schemas.openxmlformats.org/officeDocument/2006/relationships/hyperlink" Target="https://paperpile.com/c/INloZv/1yV1j+G7tPW+0dShe" TargetMode="External"/><Relationship Id="rId251" Type="http://schemas.openxmlformats.org/officeDocument/2006/relationships/hyperlink" Target="https://paperpile.com/c/INloZv/y1ucl" TargetMode="External"/><Relationship Id="rId489" Type="http://schemas.openxmlformats.org/officeDocument/2006/relationships/hyperlink" Target="https://paperpile.com/c/INloZv/qI8hh" TargetMode="External"/><Relationship Id="rId696" Type="http://schemas.openxmlformats.org/officeDocument/2006/relationships/hyperlink" Target="https://paperpile.com/c/INloZv/4TrNz" TargetMode="External"/><Relationship Id="rId349" Type="http://schemas.openxmlformats.org/officeDocument/2006/relationships/hyperlink" Target="https://paperpile.com/c/INloZv/EUyDM/?noauthor=1" TargetMode="External"/><Relationship Id="rId556" Type="http://schemas.openxmlformats.org/officeDocument/2006/relationships/hyperlink" Target="https://paperpile.com/c/INloZv/hZIGl" TargetMode="External"/><Relationship Id="rId763" Type="http://schemas.openxmlformats.org/officeDocument/2006/relationships/hyperlink" Target="https://paperpile.com/c/INloZv/Xcmuy+mrx3R+mjpyX+1yV1j+IEXuf+moN9v+FSz6B+PWK8m+A84a0+lx10O+Ur0df+bOHDf+AVJeC+irpqa+EGQDw+y1ucl+sNGMR" TargetMode="External"/><Relationship Id="rId1186" Type="http://schemas.openxmlformats.org/officeDocument/2006/relationships/hyperlink" Target="http://paperpile.com/b/INloZv/vgsBS" TargetMode="External"/><Relationship Id="rId1393" Type="http://schemas.openxmlformats.org/officeDocument/2006/relationships/hyperlink" Target="http://paperpile.com/b/INloZv/pbH7c" TargetMode="External"/><Relationship Id="rId111" Type="http://schemas.openxmlformats.org/officeDocument/2006/relationships/hyperlink" Target="https://paperpile.com/c/INloZv/BPPwZ" TargetMode="External"/><Relationship Id="rId209" Type="http://schemas.openxmlformats.org/officeDocument/2006/relationships/hyperlink" Target="https://paperpile.com/c/INloZv/Ob3Ab" TargetMode="External"/><Relationship Id="rId416" Type="http://schemas.openxmlformats.org/officeDocument/2006/relationships/hyperlink" Target="https://paperpile.com/c/INloZv/vwgCi+70SUp+YxAQr+lyzRT+zD0pl+JA7Ge+4asVy+qxIL2+lx10O+EGQDw+y1ucl+sNGMR+irpqa" TargetMode="External"/><Relationship Id="rId970" Type="http://schemas.openxmlformats.org/officeDocument/2006/relationships/hyperlink" Target="http://paperpile.com/b/INloZv/A84a0" TargetMode="External"/><Relationship Id="rId1046" Type="http://schemas.openxmlformats.org/officeDocument/2006/relationships/hyperlink" Target="http://paperpile.com/b/INloZv/kRysA" TargetMode="External"/><Relationship Id="rId1253" Type="http://schemas.openxmlformats.org/officeDocument/2006/relationships/hyperlink" Target="http://paperpile.com/b/INloZv/qI8hh" TargetMode="External"/><Relationship Id="rId1698" Type="http://schemas.openxmlformats.org/officeDocument/2006/relationships/image" Target="media/image11.png"/><Relationship Id="rId623" Type="http://schemas.openxmlformats.org/officeDocument/2006/relationships/hyperlink" Target="https://paperpile.com/c/INloZv/cIlAY" TargetMode="External"/><Relationship Id="rId830" Type="http://schemas.openxmlformats.org/officeDocument/2006/relationships/hyperlink" Target="http://paperpile.com/b/INloZv/chnkO" TargetMode="External"/><Relationship Id="rId928" Type="http://schemas.openxmlformats.org/officeDocument/2006/relationships/hyperlink" Target="http://paperpile.com/b/INloZv/1yQRJ" TargetMode="External"/><Relationship Id="rId1460" Type="http://schemas.openxmlformats.org/officeDocument/2006/relationships/hyperlink" Target="http://paperpile.com/b/INloZv/mJTCe" TargetMode="External"/><Relationship Id="rId1558" Type="http://schemas.openxmlformats.org/officeDocument/2006/relationships/hyperlink" Target="https://paperpile.com/c/INloZv/zD0pl+vwgCi" TargetMode="External"/><Relationship Id="rId57" Type="http://schemas.openxmlformats.org/officeDocument/2006/relationships/hyperlink" Target="https://paperpile.com/c/INloZv/WkKNE+5lThe" TargetMode="External"/><Relationship Id="rId1113" Type="http://schemas.openxmlformats.org/officeDocument/2006/relationships/hyperlink" Target="http://paperpile.com/b/INloZv/Lxdjq" TargetMode="External"/><Relationship Id="rId1320" Type="http://schemas.openxmlformats.org/officeDocument/2006/relationships/hyperlink" Target="http://paperpile.com/b/INloZv/Ms0GR" TargetMode="External"/><Relationship Id="rId1418" Type="http://schemas.openxmlformats.org/officeDocument/2006/relationships/hyperlink" Target="http://paperpile.com/b/INloZv/zEyaw" TargetMode="External"/><Relationship Id="rId1625" Type="http://schemas.openxmlformats.org/officeDocument/2006/relationships/hyperlink" Target="https://paperpile.com/c/INloZv/OzDEW+eBWFI" TargetMode="External"/><Relationship Id="rId273" Type="http://schemas.openxmlformats.org/officeDocument/2006/relationships/hyperlink" Target="https://paperpile.com/c/INloZv/buS3d+Lxdjq+Rhcxq" TargetMode="External"/><Relationship Id="rId480" Type="http://schemas.openxmlformats.org/officeDocument/2006/relationships/hyperlink" Target="https://paperpile.com/c/INloZv/bOHDf" TargetMode="External"/><Relationship Id="rId133" Type="http://schemas.openxmlformats.org/officeDocument/2006/relationships/hyperlink" Target="https://paperpile.com/c/INloZv/sNGMR+XKq8k+8YsfH+4asVy+zD0pl" TargetMode="External"/><Relationship Id="rId340" Type="http://schemas.openxmlformats.org/officeDocument/2006/relationships/hyperlink" Target="https://paperpile.com/c/INloZv/7eoKx/?noauthor=1" TargetMode="External"/><Relationship Id="rId578" Type="http://schemas.openxmlformats.org/officeDocument/2006/relationships/hyperlink" Target="https://paperpile.com/c/INloZv/EUyDM+WFfSm+bOHDf" TargetMode="External"/><Relationship Id="rId785" Type="http://schemas.openxmlformats.org/officeDocument/2006/relationships/hyperlink" Target="https://paperpile.com/c/INloZv/5hGuh" TargetMode="External"/><Relationship Id="rId992" Type="http://schemas.openxmlformats.org/officeDocument/2006/relationships/hyperlink" Target="http://paperpile.com/b/INloZv/udiyK" TargetMode="External"/><Relationship Id="rId200" Type="http://schemas.openxmlformats.org/officeDocument/2006/relationships/hyperlink" Target="https://paperpile.com/c/INloZv/RmZ73+VlMdb" TargetMode="External"/><Relationship Id="rId438" Type="http://schemas.openxmlformats.org/officeDocument/2006/relationships/hyperlink" Target="https://paperpile.com/c/INloZv/Xcmuy+mrx3R+mjpyX+1yV1j+IEXuf+moN9v+FSz6B+PWK8m+A84a0+Ur0df+bOHDf+AVJeC+0dShe" TargetMode="External"/><Relationship Id="rId645" Type="http://schemas.openxmlformats.org/officeDocument/2006/relationships/hyperlink" Target="https://paperpile.com/c/INloZv/1yV1j+0dShe" TargetMode="External"/><Relationship Id="rId852" Type="http://schemas.openxmlformats.org/officeDocument/2006/relationships/hyperlink" Target="http://paperpile.com/b/INloZv/BfUuG" TargetMode="External"/><Relationship Id="rId1068" Type="http://schemas.openxmlformats.org/officeDocument/2006/relationships/hyperlink" Target="http://paperpile.com/b/INloZv/fAmVN" TargetMode="External"/><Relationship Id="rId1275" Type="http://schemas.openxmlformats.org/officeDocument/2006/relationships/hyperlink" Target="http://paperpile.com/b/INloZv/tcQyP" TargetMode="External"/><Relationship Id="rId1482" Type="http://schemas.openxmlformats.org/officeDocument/2006/relationships/hyperlink" Target="http://paperpile.com/b/INloZv/D1zmJ" TargetMode="External"/><Relationship Id="rId505" Type="http://schemas.openxmlformats.org/officeDocument/2006/relationships/hyperlink" Target="https://paperpile.com/c/INloZv/8WvzM+QRwKl+chnkO+A84a0" TargetMode="External"/><Relationship Id="rId712" Type="http://schemas.openxmlformats.org/officeDocument/2006/relationships/hyperlink" Target="https://paperpile.com/c/INloZv/YxAQr+lyzRT" TargetMode="External"/><Relationship Id="rId1135" Type="http://schemas.openxmlformats.org/officeDocument/2006/relationships/hyperlink" Target="http://paperpile.com/b/INloZv/irpqa" TargetMode="External"/><Relationship Id="rId1342" Type="http://schemas.openxmlformats.org/officeDocument/2006/relationships/hyperlink" Target="http://paperpile.com/b/INloZv/UC9ld" TargetMode="External"/><Relationship Id="rId79" Type="http://schemas.openxmlformats.org/officeDocument/2006/relationships/hyperlink" Target="https://paperpile.com/c/INloZv/pQu0C+XKq8k+YxAQr" TargetMode="External"/><Relationship Id="rId1202" Type="http://schemas.openxmlformats.org/officeDocument/2006/relationships/hyperlink" Target="http://paperpile.com/b/INloZv/70SUp" TargetMode="External"/><Relationship Id="rId1647" Type="http://schemas.openxmlformats.org/officeDocument/2006/relationships/hyperlink" Target="https://paperpile.com/c/INloZv/QaK7b+qxIL2" TargetMode="External"/><Relationship Id="rId1507" Type="http://schemas.openxmlformats.org/officeDocument/2006/relationships/hyperlink" Target="http://paperpile.com/b/INloZv/S8FjC" TargetMode="External"/><Relationship Id="rId295" Type="http://schemas.openxmlformats.org/officeDocument/2006/relationships/hyperlink" Target="https://paperpile.com/c/INloZv/1yV1j+EVJG4+Rhcxq+y1ucl+JA7Ge" TargetMode="External"/><Relationship Id="rId155" Type="http://schemas.openxmlformats.org/officeDocument/2006/relationships/hyperlink" Target="https://paperpile.com/c/INloZv/BPPwZ" TargetMode="External"/><Relationship Id="rId362" Type="http://schemas.openxmlformats.org/officeDocument/2006/relationships/hyperlink" Target="https://paperpile.com/c/INloZv/G7tPW+kY2G7+fZ2Sg+z5cnw+JA7Ge+HJERu" TargetMode="External"/><Relationship Id="rId1297" Type="http://schemas.openxmlformats.org/officeDocument/2006/relationships/hyperlink" Target="http://paperpile.com/b/INloZv/V19r8" TargetMode="External"/><Relationship Id="rId222" Type="http://schemas.openxmlformats.org/officeDocument/2006/relationships/hyperlink" Target="https://paperpile.com/c/INloZv/5lvTJ+sNGMR+lx10O+y1ucl" TargetMode="External"/><Relationship Id="rId667" Type="http://schemas.openxmlformats.org/officeDocument/2006/relationships/hyperlink" Target="https://paperpile.com/c/INloZv/0dShe+pbH7c" TargetMode="External"/><Relationship Id="rId874" Type="http://schemas.openxmlformats.org/officeDocument/2006/relationships/hyperlink" Target="http://paperpile.com/b/INloZv/OzDEW" TargetMode="External"/><Relationship Id="rId527" Type="http://schemas.openxmlformats.org/officeDocument/2006/relationships/hyperlink" Target="https://paperpile.com/c/INloZv/P9e3P+pisVr+4SBgd+7eoKx+4TrNz" TargetMode="External"/><Relationship Id="rId734" Type="http://schemas.openxmlformats.org/officeDocument/2006/relationships/hyperlink" Target="https://paperpile.com/c/INloZv/tUA8l" TargetMode="External"/><Relationship Id="rId941" Type="http://schemas.openxmlformats.org/officeDocument/2006/relationships/hyperlink" Target="http://paperpile.com/b/INloZv/5lThe" TargetMode="External"/><Relationship Id="rId1157" Type="http://schemas.openxmlformats.org/officeDocument/2006/relationships/hyperlink" Target="http://paperpile.com/b/INloZv/QRwKl" TargetMode="External"/><Relationship Id="rId1364" Type="http://schemas.openxmlformats.org/officeDocument/2006/relationships/hyperlink" Target="http://paperpile.com/b/INloZv/cIlAY" TargetMode="External"/><Relationship Id="rId1571" Type="http://schemas.openxmlformats.org/officeDocument/2006/relationships/hyperlink" Target="https://paperpile.com/c/INloZv/4TrNz+Lxdjq" TargetMode="External"/><Relationship Id="rId70" Type="http://schemas.openxmlformats.org/officeDocument/2006/relationships/hyperlink" Target="https://paperpile.com/c/INloZv/6U4YQ" TargetMode="External"/><Relationship Id="rId801" Type="http://schemas.openxmlformats.org/officeDocument/2006/relationships/hyperlink" Target="https://paperpile.com/c/INloZv/aukJU/?prefix=i.e.%2C%20exponential%20of%20the%20Shannon%20entropy%20calculated%20using%20the%20relative%20frequency%20of%20features%20used%20in%20each%20paper%3B" TargetMode="External"/><Relationship Id="rId1017" Type="http://schemas.openxmlformats.org/officeDocument/2006/relationships/hyperlink" Target="http://paperpile.com/b/INloZv/K25SB" TargetMode="External"/><Relationship Id="rId1224" Type="http://schemas.openxmlformats.org/officeDocument/2006/relationships/hyperlink" Target="http://paperpile.com/b/INloZv/PWK8m" TargetMode="External"/><Relationship Id="rId1431" Type="http://schemas.openxmlformats.org/officeDocument/2006/relationships/hyperlink" Target="http://paperpile.com/b/INloZv/HjU0G" TargetMode="External"/><Relationship Id="rId1669" Type="http://schemas.openxmlformats.org/officeDocument/2006/relationships/hyperlink" Target="https://paperpile.com/c/INloZv/S8FjC" TargetMode="External"/><Relationship Id="rId1529" Type="http://schemas.openxmlformats.org/officeDocument/2006/relationships/hyperlink" Target="https://paperpile.com/c/INloZv/oGtpe+4asVy/?suffix=%20%E2%80%93%20in%20gray," TargetMode="External"/><Relationship Id="rId28" Type="http://schemas.openxmlformats.org/officeDocument/2006/relationships/hyperlink" Target="https://paperpile.com/c/INloZv/YsUoz+lx10O+fZ2Sg+QaK7b+z5cnw" TargetMode="External"/><Relationship Id="rId177" Type="http://schemas.openxmlformats.org/officeDocument/2006/relationships/hyperlink" Target="https://paperpile.com/c/INloZv/fAmVN" TargetMode="External"/><Relationship Id="rId384" Type="http://schemas.openxmlformats.org/officeDocument/2006/relationships/hyperlink" Target="https://paperpile.com/c/INloZv/pQu0C+fZ2Sg" TargetMode="External"/><Relationship Id="rId591" Type="http://schemas.openxmlformats.org/officeDocument/2006/relationships/hyperlink" Target="https://paperpile.com/c/INloZv/tcQyP" TargetMode="External"/><Relationship Id="rId244" Type="http://schemas.openxmlformats.org/officeDocument/2006/relationships/hyperlink" Target="https://paperpile.com/c/INloZv/YxAQr+vrY53" TargetMode="External"/><Relationship Id="rId689" Type="http://schemas.openxmlformats.org/officeDocument/2006/relationships/hyperlink" Target="https://paperpile.com/c/INloZv/1yQRJ" TargetMode="External"/><Relationship Id="rId896" Type="http://schemas.openxmlformats.org/officeDocument/2006/relationships/hyperlink" Target="http://paperpile.com/b/INloZv/HJERu" TargetMode="External"/><Relationship Id="rId1081" Type="http://schemas.openxmlformats.org/officeDocument/2006/relationships/hyperlink" Target="http://paperpile.com/b/INloZv/VlMdb" TargetMode="External"/><Relationship Id="rId451" Type="http://schemas.openxmlformats.org/officeDocument/2006/relationships/hyperlink" Target="https://paperpile.com/c/INloZv/Xcmuy+mrx3R+mjpyX+1yV1j+IEXuf+moN9v+FSz6B+PWK8m+A84a0+Ur0df+bOHDf+AVJeC+0dShe" TargetMode="External"/><Relationship Id="rId549" Type="http://schemas.openxmlformats.org/officeDocument/2006/relationships/hyperlink" Target="https://paperpile.com/c/INloZv/UTpgV+V19r8+irpqa" TargetMode="External"/><Relationship Id="rId756" Type="http://schemas.openxmlformats.org/officeDocument/2006/relationships/hyperlink" Target="https://paperpile.com/c/INloZv/Xcmuy+mrx3R+mjpyX+1yV1j+IEXuf+moN9v+FSz6B+PWK8m+A84a0+lx10O+Ur0df+bOHDf+AVJeC+irpqa+EGQDw+y1ucl+sNGMR" TargetMode="External"/><Relationship Id="rId1179" Type="http://schemas.openxmlformats.org/officeDocument/2006/relationships/hyperlink" Target="http://paperpile.com/b/INloZv/TTVT0" TargetMode="External"/><Relationship Id="rId1386" Type="http://schemas.openxmlformats.org/officeDocument/2006/relationships/hyperlink" Target="http://paperpile.com/b/INloZv/ha20h" TargetMode="External"/><Relationship Id="rId1593" Type="http://schemas.openxmlformats.org/officeDocument/2006/relationships/hyperlink" Target="https://paperpile.com/c/INloZv/R9Eu5+qxIL2" TargetMode="External"/><Relationship Id="rId104" Type="http://schemas.openxmlformats.org/officeDocument/2006/relationships/hyperlink" Target="https://paperpile.com/c/INloZv/LJh2Q" TargetMode="External"/><Relationship Id="rId311" Type="http://schemas.openxmlformats.org/officeDocument/2006/relationships/hyperlink" Target="https://paperpile.com/c/INloZv/EUyDM+lx10O+IEXuf+A84a0+YxAQr" TargetMode="External"/><Relationship Id="rId409" Type="http://schemas.openxmlformats.org/officeDocument/2006/relationships/hyperlink" Target="https://paperpile.com/c/INloZv/moN9v+mjpyX+HrTl0+H1lxF" TargetMode="External"/><Relationship Id="rId963" Type="http://schemas.openxmlformats.org/officeDocument/2006/relationships/hyperlink" Target="http://paperpile.com/b/INloZv/XKq8k" TargetMode="External"/><Relationship Id="rId1039" Type="http://schemas.openxmlformats.org/officeDocument/2006/relationships/hyperlink" Target="http://paperpile.com/b/INloZv/gOLtG" TargetMode="External"/><Relationship Id="rId1246" Type="http://schemas.openxmlformats.org/officeDocument/2006/relationships/hyperlink" Target="http://paperpile.com/b/INloZv/miIK" TargetMode="External"/><Relationship Id="rId92" Type="http://schemas.openxmlformats.org/officeDocument/2006/relationships/hyperlink" Target="https://paperpile.com/c/INloZv/zD0pl+31BXE+lx10O+LmmWL+sNGMR+YxAQr+JA7Ge" TargetMode="External"/><Relationship Id="rId616" Type="http://schemas.openxmlformats.org/officeDocument/2006/relationships/hyperlink" Target="https://paperpile.com/c/INloZv/b5q3N+W38rV" TargetMode="External"/><Relationship Id="rId823" Type="http://schemas.openxmlformats.org/officeDocument/2006/relationships/hyperlink" Target="https://paperpile.com/c/INloZv/x7Fwg" TargetMode="External"/><Relationship Id="rId1453" Type="http://schemas.openxmlformats.org/officeDocument/2006/relationships/hyperlink" Target="http://paperpile.com/b/INloZv/aukJU" TargetMode="External"/><Relationship Id="rId1660" Type="http://schemas.openxmlformats.org/officeDocument/2006/relationships/hyperlink" Target="https://paperpile.com/c/INloZv/moN9v" TargetMode="External"/><Relationship Id="rId1106" Type="http://schemas.openxmlformats.org/officeDocument/2006/relationships/hyperlink" Target="http://paperpile.com/b/INloZv/bFmes" TargetMode="External"/><Relationship Id="rId1313" Type="http://schemas.openxmlformats.org/officeDocument/2006/relationships/hyperlink" Target="http://paperpile.com/b/INloZv/QQsx6" TargetMode="External"/><Relationship Id="rId1520" Type="http://schemas.openxmlformats.org/officeDocument/2006/relationships/hyperlink" Target="https://paperpile.com/c/INloZv/lx10O/?suffix=%20%E2%80%93%20in%20blue" TargetMode="External"/><Relationship Id="rId1618" Type="http://schemas.openxmlformats.org/officeDocument/2006/relationships/hyperlink" Target="https://paperpile.com/c/INloZv/mLDOq+Lxdjq" TargetMode="External"/><Relationship Id="rId199" Type="http://schemas.openxmlformats.org/officeDocument/2006/relationships/hyperlink" Target="https://paperpile.com/c/INloZv/RmZ73+VlMdb" TargetMode="External"/><Relationship Id="rId266" Type="http://schemas.openxmlformats.org/officeDocument/2006/relationships/hyperlink" Target="https://paperpile.com/c/INloZv/lyzRT+zD0pl+y1ucl+sNGMR+lx10O+JA7Ge" TargetMode="External"/><Relationship Id="rId473" Type="http://schemas.openxmlformats.org/officeDocument/2006/relationships/hyperlink" Target="https://paperpile.com/c/INloZv/Rcjc" TargetMode="External"/><Relationship Id="rId680" Type="http://schemas.openxmlformats.org/officeDocument/2006/relationships/hyperlink" Target="https://paperpile.com/c/INloZv/VQ7Vy" TargetMode="External"/><Relationship Id="rId126" Type="http://schemas.openxmlformats.org/officeDocument/2006/relationships/hyperlink" Target="https://paperpile.com/c/INloZv/AVJeC+YxAQr" TargetMode="External"/><Relationship Id="rId333" Type="http://schemas.openxmlformats.org/officeDocument/2006/relationships/hyperlink" Target="https://paperpile.com/c/INloZv/lx10O" TargetMode="External"/><Relationship Id="rId540" Type="http://schemas.openxmlformats.org/officeDocument/2006/relationships/hyperlink" Target="https://paperpile.com/c/INloZv/PkMdt+HhHPA" TargetMode="External"/><Relationship Id="rId778" Type="http://schemas.openxmlformats.org/officeDocument/2006/relationships/hyperlink" Target="https://paperpile.com/c/INloZv/Xcmuy+mrx3R+mjpyX+1yV1j+IEXuf+moN9v+FSz6B+PWK8m+A84a0+lx10O+Ur0df+bOHDf+AVJeC+irpqa+EGQDw+y1ucl+sNGMR" TargetMode="External"/><Relationship Id="rId985" Type="http://schemas.openxmlformats.org/officeDocument/2006/relationships/hyperlink" Target="http://paperpile.com/b/INloZv/LmmWL" TargetMode="External"/><Relationship Id="rId1170" Type="http://schemas.openxmlformats.org/officeDocument/2006/relationships/hyperlink" Target="http://paperpile.com/b/INloZv/7eoKx" TargetMode="External"/><Relationship Id="rId638" Type="http://schemas.openxmlformats.org/officeDocument/2006/relationships/hyperlink" Target="https://paperpile.com/c/INloZv/3vrGX" TargetMode="External"/><Relationship Id="rId845" Type="http://schemas.openxmlformats.org/officeDocument/2006/relationships/hyperlink" Target="http://paperpile.com/b/INloZv/zD0pl" TargetMode="External"/><Relationship Id="rId1030" Type="http://schemas.openxmlformats.org/officeDocument/2006/relationships/hyperlink" Target="http://paperpile.com/b/INloZv/vrY53" TargetMode="External"/><Relationship Id="rId1268" Type="http://schemas.openxmlformats.org/officeDocument/2006/relationships/hyperlink" Target="http://paperpile.com/b/INloZv/4TrNz" TargetMode="External"/><Relationship Id="rId1475" Type="http://schemas.openxmlformats.org/officeDocument/2006/relationships/hyperlink" Target="http://paperpile.com/b/INloZv/f5P8Q" TargetMode="External"/><Relationship Id="rId1682" Type="http://schemas.openxmlformats.org/officeDocument/2006/relationships/hyperlink" Target="https://paperpile.com/c/INloZv/0bRq7" TargetMode="External"/><Relationship Id="rId400" Type="http://schemas.openxmlformats.org/officeDocument/2006/relationships/hyperlink" Target="https://paperpile.com/c/INloZv/z5cnw" TargetMode="External"/><Relationship Id="rId705" Type="http://schemas.openxmlformats.org/officeDocument/2006/relationships/hyperlink" Target="https://paperpile.com/c/INloZv/1yQRJ+5lThe+WkKNE" TargetMode="External"/><Relationship Id="rId1128" Type="http://schemas.openxmlformats.org/officeDocument/2006/relationships/hyperlink" Target="http://paperpile.com/b/INloZv/EUyDM" TargetMode="External"/><Relationship Id="rId1335" Type="http://schemas.openxmlformats.org/officeDocument/2006/relationships/hyperlink" Target="http://paperpile.com/b/INloZv/eBWFI" TargetMode="External"/><Relationship Id="rId1542" Type="http://schemas.openxmlformats.org/officeDocument/2006/relationships/hyperlink" Target="https://paperpile.com/c/INloZv/lx10O+qxIL2" TargetMode="External"/><Relationship Id="rId912" Type="http://schemas.openxmlformats.org/officeDocument/2006/relationships/hyperlink" Target="http://paperpile.com/b/INloZv/VQ7Vy" TargetMode="External"/><Relationship Id="rId41" Type="http://schemas.openxmlformats.org/officeDocument/2006/relationships/hyperlink" Target="https://paperpile.com/c/INloZv/lx10O+lyzRT+JA7Ge" TargetMode="External"/><Relationship Id="rId1402" Type="http://schemas.openxmlformats.org/officeDocument/2006/relationships/hyperlink" Target="http://paperpile.com/b/INloZv/3Cou" TargetMode="External"/><Relationship Id="rId190" Type="http://schemas.openxmlformats.org/officeDocument/2006/relationships/hyperlink" Target="https://paperpile.com/c/INloZv/fAmVN" TargetMode="External"/><Relationship Id="rId288" Type="http://schemas.openxmlformats.org/officeDocument/2006/relationships/hyperlink" Target="https://paperpile.com/c/INloZv/irpqa+bOHDf" TargetMode="External"/><Relationship Id="rId495" Type="http://schemas.openxmlformats.org/officeDocument/2006/relationships/hyperlink" Target="https://paperpile.com/c/INloZv/Lxdjq" TargetMode="External"/><Relationship Id="rId148" Type="http://schemas.openxmlformats.org/officeDocument/2006/relationships/hyperlink" Target="https://paperpile.com/c/INloZv/ZPCYu" TargetMode="External"/><Relationship Id="rId355" Type="http://schemas.openxmlformats.org/officeDocument/2006/relationships/hyperlink" Target="https://paperpile.com/c/INloZv/Ob3Ab+y1ucl+lyzRT+TTVT0" TargetMode="External"/><Relationship Id="rId562" Type="http://schemas.openxmlformats.org/officeDocument/2006/relationships/hyperlink" Target="https://paperpile.com/c/INloZv/5lvTJ+UMxLJ+vgsBS" TargetMode="External"/><Relationship Id="rId1192" Type="http://schemas.openxmlformats.org/officeDocument/2006/relationships/hyperlink" Target="http://paperpile.com/b/INloZv/moN9v" TargetMode="External"/><Relationship Id="rId215" Type="http://schemas.openxmlformats.org/officeDocument/2006/relationships/hyperlink" Target="https://paperpile.com/c/INloZv/YxAQr+2tuxC+lyzRT+vrY53" TargetMode="External"/><Relationship Id="rId422" Type="http://schemas.openxmlformats.org/officeDocument/2006/relationships/hyperlink" Target="https://paperpile.com/c/INloZv/vwgCi+70SUp+YxAQr+lyzRT+zD0pl+JA7Ge+4asVy+qxIL2+lx10O+EGQDw+y1ucl+sNGMR+irpqa" TargetMode="External"/><Relationship Id="rId867" Type="http://schemas.openxmlformats.org/officeDocument/2006/relationships/hyperlink" Target="http://paperpile.com/b/INloZv/bOHDf" TargetMode="External"/><Relationship Id="rId1052" Type="http://schemas.openxmlformats.org/officeDocument/2006/relationships/hyperlink" Target="http://paperpile.com/b/INloZv/vUGAB" TargetMode="External"/><Relationship Id="rId1497" Type="http://schemas.openxmlformats.org/officeDocument/2006/relationships/hyperlink" Target="http://paperpile.com/b/INloZv/jRx8X" TargetMode="External"/><Relationship Id="rId727" Type="http://schemas.openxmlformats.org/officeDocument/2006/relationships/hyperlink" Target="https://paperpile.com/c/INloZv/1yV1j+IEXuf" TargetMode="External"/><Relationship Id="rId934" Type="http://schemas.openxmlformats.org/officeDocument/2006/relationships/hyperlink" Target="http://paperpile.com/b/INloZv/zD6A" TargetMode="External"/><Relationship Id="rId1357" Type="http://schemas.openxmlformats.org/officeDocument/2006/relationships/hyperlink" Target="http://paperpile.com/b/INloZv/W38rV" TargetMode="External"/><Relationship Id="rId1564" Type="http://schemas.openxmlformats.org/officeDocument/2006/relationships/hyperlink" Target="https://paperpile.com/c/INloZv/8YsfH+chnkO" TargetMode="External"/><Relationship Id="rId63" Type="http://schemas.openxmlformats.org/officeDocument/2006/relationships/hyperlink" Target="https://paperpile.com/c/INloZv/G7tPW+03McZ+fZ2Sg+z5cnw" TargetMode="External"/><Relationship Id="rId1217" Type="http://schemas.openxmlformats.org/officeDocument/2006/relationships/hyperlink" Target="http://paperpile.com/b/INloZv/mrx3R" TargetMode="External"/><Relationship Id="rId1424" Type="http://schemas.openxmlformats.org/officeDocument/2006/relationships/hyperlink" Target="http://paperpile.com/b/INloZv/tUA8l" TargetMode="External"/><Relationship Id="rId1631" Type="http://schemas.openxmlformats.org/officeDocument/2006/relationships/hyperlink" Target="https://paperpile.com/c/INloZv/bOHDf+BfUuG" TargetMode="External"/><Relationship Id="rId377" Type="http://schemas.openxmlformats.org/officeDocument/2006/relationships/hyperlink" Target="https://paperpile.com/c/INloZv/G7tPW+z5cnw" TargetMode="External"/><Relationship Id="rId584" Type="http://schemas.openxmlformats.org/officeDocument/2006/relationships/hyperlink" Target="https://paperpile.com/c/INloZv/s4wlc+eBWFI" TargetMode="External"/><Relationship Id="rId5" Type="http://schemas.openxmlformats.org/officeDocument/2006/relationships/footnotes" Target="footnotes.xml"/><Relationship Id="rId237" Type="http://schemas.openxmlformats.org/officeDocument/2006/relationships/hyperlink" Target="https://paperpile.com/c/INloZv/lyzRT+YxAQr+gOLtG" TargetMode="External"/><Relationship Id="rId791" Type="http://schemas.openxmlformats.org/officeDocument/2006/relationships/hyperlink" Target="https://paperpile.com/c/INloZv/HbA3D" TargetMode="External"/><Relationship Id="rId889" Type="http://schemas.openxmlformats.org/officeDocument/2006/relationships/hyperlink" Target="http://paperpile.com/b/INloZv/QaK7b" TargetMode="External"/><Relationship Id="rId1074" Type="http://schemas.openxmlformats.org/officeDocument/2006/relationships/hyperlink" Target="http://paperpile.com/b/INloZv/FSz6B" TargetMode="External"/><Relationship Id="rId444" Type="http://schemas.openxmlformats.org/officeDocument/2006/relationships/hyperlink" Target="https://paperpile.com/c/INloZv/Xcmuy+mrx3R+mjpyX+1yV1j+IEXuf+moN9v+FSz6B+PWK8m+A84a0+Ur0df+bOHDf+AVJeC+0dShe" TargetMode="External"/><Relationship Id="rId651" Type="http://schemas.openxmlformats.org/officeDocument/2006/relationships/hyperlink" Target="https://paperpile.com/c/INloZv/70SUp+877Gs+YxAQr+pbH7c+5lvTJ+1yQRJ" TargetMode="External"/><Relationship Id="rId749" Type="http://schemas.openxmlformats.org/officeDocument/2006/relationships/hyperlink" Target="https://paperpile.com/c/INloZv/0dShe+vwgCi+70SUp+YxAQr+lyzRT+zD0pl+JA7Ge+4asVy+qxIL2" TargetMode="External"/><Relationship Id="rId1281" Type="http://schemas.openxmlformats.org/officeDocument/2006/relationships/hyperlink" Target="http://paperpile.com/b/INloZv/ptp9H" TargetMode="External"/><Relationship Id="rId1379" Type="http://schemas.openxmlformats.org/officeDocument/2006/relationships/hyperlink" Target="http://paperpile.com/b/INloZv/iGekL" TargetMode="External"/><Relationship Id="rId1586" Type="http://schemas.openxmlformats.org/officeDocument/2006/relationships/hyperlink" Target="https://paperpile.com/c/INloZv/PWK8m+YcnFu" TargetMode="External"/><Relationship Id="rId304" Type="http://schemas.openxmlformats.org/officeDocument/2006/relationships/hyperlink" Target="https://paperpile.com/c/INloZv/EUyDM+lx10O+IEXuf+A84a0+YxAQr" TargetMode="External"/><Relationship Id="rId511" Type="http://schemas.openxmlformats.org/officeDocument/2006/relationships/hyperlink" Target="https://paperpile.com/c/INloZv/EUyDM+Rhcxq+Ur0df+M7XHu+Lxdjq" TargetMode="External"/><Relationship Id="rId609" Type="http://schemas.openxmlformats.org/officeDocument/2006/relationships/hyperlink" Target="https://paperpile.com/c/INloZv/HhHPA" TargetMode="External"/><Relationship Id="rId956" Type="http://schemas.openxmlformats.org/officeDocument/2006/relationships/hyperlink" Target="http://paperpile.com/b/INloZv/pQu0C" TargetMode="External"/><Relationship Id="rId1141" Type="http://schemas.openxmlformats.org/officeDocument/2006/relationships/hyperlink" Target="http://paperpile.com/b/INloZv/1yV1j" TargetMode="External"/><Relationship Id="rId1239" Type="http://schemas.openxmlformats.org/officeDocument/2006/relationships/hyperlink" Target="http://paperpile.com/b/INloZv/Rcjc" TargetMode="External"/><Relationship Id="rId85" Type="http://schemas.openxmlformats.org/officeDocument/2006/relationships/hyperlink" Target="https://paperpile.com/c/INloZv/A84a0+Ob3Ab+lyzRT+y1ucl" TargetMode="External"/><Relationship Id="rId816" Type="http://schemas.openxmlformats.org/officeDocument/2006/relationships/hyperlink" Target="https://paperpile.com/c/INloZv/aGISI+ZP7Gl+WxNy0" TargetMode="External"/><Relationship Id="rId1001" Type="http://schemas.openxmlformats.org/officeDocument/2006/relationships/hyperlink" Target="http://paperpile.com/b/INloZv/Ur0df" TargetMode="External"/><Relationship Id="rId1446" Type="http://schemas.openxmlformats.org/officeDocument/2006/relationships/hyperlink" Target="http://paperpile.com/b/INloZv/j4yRD" TargetMode="External"/><Relationship Id="rId1653" Type="http://schemas.openxmlformats.org/officeDocument/2006/relationships/hyperlink" Target="https://paperpile.com/c/INloZv/mjpyX" TargetMode="External"/><Relationship Id="rId1306" Type="http://schemas.openxmlformats.org/officeDocument/2006/relationships/hyperlink" Target="http://paperpile.com/b/INloZv/hZIGl" TargetMode="External"/><Relationship Id="rId1513" Type="http://schemas.openxmlformats.org/officeDocument/2006/relationships/hyperlink" Target="http://paperpile.com/b/INloZv/991BJ" TargetMode="External"/><Relationship Id="rId12" Type="http://schemas.openxmlformats.org/officeDocument/2006/relationships/hyperlink" Target="https://paperpile.com/c/INloZv/chnkO+8WvzM+lyzRT+sNGMR+zD0pl+YxAQr" TargetMode="External"/><Relationship Id="rId161" Type="http://schemas.openxmlformats.org/officeDocument/2006/relationships/hyperlink" Target="https://paperpile.com/c/INloZv/pQu0C" TargetMode="External"/><Relationship Id="rId399" Type="http://schemas.openxmlformats.org/officeDocument/2006/relationships/hyperlink" Target="https://paperpile.com/c/INloZv/z5cnw" TargetMode="External"/><Relationship Id="rId259" Type="http://schemas.openxmlformats.org/officeDocument/2006/relationships/hyperlink" Target="https://paperpile.com/c/INloZv/lyzRT+zD0pl+y1ucl+sNGMR+lx10O+JA7Ge" TargetMode="External"/><Relationship Id="rId466" Type="http://schemas.openxmlformats.org/officeDocument/2006/relationships/hyperlink" Target="https://paperpile.com/c/INloZv/irpqa+bOHDf" TargetMode="External"/><Relationship Id="rId673" Type="http://schemas.openxmlformats.org/officeDocument/2006/relationships/hyperlink" Target="https://paperpile.com/c/INloZv/H1lxF+moN9v+HrTl0+0bRq7" TargetMode="External"/><Relationship Id="rId880" Type="http://schemas.openxmlformats.org/officeDocument/2006/relationships/hyperlink" Target="http://paperpile.com/b/INloZv/kY2G7" TargetMode="External"/><Relationship Id="rId1096" Type="http://schemas.openxmlformats.org/officeDocument/2006/relationships/hyperlink" Target="http://paperpile.com/b/INloZv/5lvTJ" TargetMode="External"/><Relationship Id="rId119" Type="http://schemas.openxmlformats.org/officeDocument/2006/relationships/hyperlink" Target="https://paperpile.com/c/INloZv/K25SB+zD0pl" TargetMode="External"/><Relationship Id="rId326" Type="http://schemas.openxmlformats.org/officeDocument/2006/relationships/hyperlink" Target="https://paperpile.com/c/INloZv/LF7Gk/?noauthor=1" TargetMode="External"/><Relationship Id="rId533" Type="http://schemas.openxmlformats.org/officeDocument/2006/relationships/hyperlink" Target="https://paperpile.com/c/INloZv/ptp9H" TargetMode="External"/><Relationship Id="rId978" Type="http://schemas.openxmlformats.org/officeDocument/2006/relationships/hyperlink" Target="http://paperpile.com/b/INloZv/y1ucl" TargetMode="External"/><Relationship Id="rId1163" Type="http://schemas.openxmlformats.org/officeDocument/2006/relationships/hyperlink" Target="http://paperpile.com/b/INloZv/LF7Gk" TargetMode="External"/><Relationship Id="rId1370" Type="http://schemas.openxmlformats.org/officeDocument/2006/relationships/hyperlink" Target="http://paperpile.com/b/INloZv/R9Eu5" TargetMode="External"/><Relationship Id="rId740" Type="http://schemas.openxmlformats.org/officeDocument/2006/relationships/hyperlink" Target="https://paperpile.com/c/INloZv/0dShe+vwgCi+70SUp+YxAQr+lyzRT+zD0pl+JA7Ge+4asVy+qxIL2" TargetMode="External"/><Relationship Id="rId838" Type="http://schemas.openxmlformats.org/officeDocument/2006/relationships/hyperlink" Target="http://paperpile.com/b/INloZv/sNGMR" TargetMode="External"/><Relationship Id="rId1023" Type="http://schemas.openxmlformats.org/officeDocument/2006/relationships/hyperlink" Target="http://paperpile.com/b/INloZv/4asVy" TargetMode="External"/><Relationship Id="rId1468" Type="http://schemas.openxmlformats.org/officeDocument/2006/relationships/hyperlink" Target="http://paperpile.com/b/INloZv/WxNy0" TargetMode="External"/><Relationship Id="rId1675" Type="http://schemas.openxmlformats.org/officeDocument/2006/relationships/hyperlink" Target="https://paperpile.com/c/INloZv/bFmes" TargetMode="External"/><Relationship Id="rId600" Type="http://schemas.openxmlformats.org/officeDocument/2006/relationships/hyperlink" Target="https://paperpile.com/c/INloZv/PkMdt+WaBgc+UC9ld" TargetMode="External"/><Relationship Id="rId1230" Type="http://schemas.openxmlformats.org/officeDocument/2006/relationships/hyperlink" Target="http://paperpile.com/b/INloZv/31vIF" TargetMode="External"/><Relationship Id="rId1328" Type="http://schemas.openxmlformats.org/officeDocument/2006/relationships/hyperlink" Target="http://paperpile.com/b/INloZv/s4wlc" TargetMode="External"/><Relationship Id="rId1535" Type="http://schemas.openxmlformats.org/officeDocument/2006/relationships/hyperlink" Target="https://paperpile.com/c/INloZv/sNGMR+lx10O" TargetMode="External"/><Relationship Id="rId905" Type="http://schemas.openxmlformats.org/officeDocument/2006/relationships/hyperlink" Target="http://paperpile.com/b/INloZv/lx10O" TargetMode="External"/><Relationship Id="rId34" Type="http://schemas.openxmlformats.org/officeDocument/2006/relationships/hyperlink" Target="https://paperpile.com/c/INloZv/VQ7Vy" TargetMode="External"/><Relationship Id="rId1602" Type="http://schemas.openxmlformats.org/officeDocument/2006/relationships/hyperlink" Target="https://paperpile.com/c/INloZv/1yV1j+Xcmuy" TargetMode="External"/><Relationship Id="rId183" Type="http://schemas.openxmlformats.org/officeDocument/2006/relationships/hyperlink" Target="https://paperpile.com/c/INloZv/G7tPW+1yQRJ+JA7Ge" TargetMode="External"/><Relationship Id="rId390" Type="http://schemas.openxmlformats.org/officeDocument/2006/relationships/hyperlink" Target="https://paperpile.com/c/INloZv/1yV1j+G7tPW+0dShe" TargetMode="External"/><Relationship Id="rId250" Type="http://schemas.openxmlformats.org/officeDocument/2006/relationships/hyperlink" Target="https://paperpile.com/c/INloZv/y1ucl" TargetMode="External"/><Relationship Id="rId488" Type="http://schemas.openxmlformats.org/officeDocument/2006/relationships/hyperlink" Target="https://paperpile.com/c/INloZv/sNGMR" TargetMode="External"/><Relationship Id="rId695" Type="http://schemas.openxmlformats.org/officeDocument/2006/relationships/hyperlink" Target="https://paperpile.com/c/INloZv/4TrNz" TargetMode="External"/><Relationship Id="rId110" Type="http://schemas.openxmlformats.org/officeDocument/2006/relationships/hyperlink" Target="https://paperpile.com/c/INloZv/BPPwZ" TargetMode="External"/><Relationship Id="rId348" Type="http://schemas.openxmlformats.org/officeDocument/2006/relationships/hyperlink" Target="https://paperpile.com/c/INloZv/EUyDM/?noauthor=1" TargetMode="External"/><Relationship Id="rId555" Type="http://schemas.openxmlformats.org/officeDocument/2006/relationships/hyperlink" Target="https://paperpile.com/c/INloZv/hZIGl" TargetMode="External"/><Relationship Id="rId762" Type="http://schemas.openxmlformats.org/officeDocument/2006/relationships/hyperlink" Target="https://paperpile.com/c/INloZv/Xcmuy+mrx3R+mjpyX+1yV1j+IEXuf+moN9v+FSz6B+PWK8m+A84a0+lx10O+Ur0df+bOHDf+AVJeC+irpqa+EGQDw+y1ucl+sNGMR" TargetMode="External"/><Relationship Id="rId1185" Type="http://schemas.openxmlformats.org/officeDocument/2006/relationships/hyperlink" Target="http://paperpile.com/b/INloZv/vgsBS" TargetMode="External"/><Relationship Id="rId1392" Type="http://schemas.openxmlformats.org/officeDocument/2006/relationships/hyperlink" Target="http://paperpile.com/b/INloZv/pbH7c" TargetMode="External"/><Relationship Id="rId208" Type="http://schemas.openxmlformats.org/officeDocument/2006/relationships/hyperlink" Target="https://paperpile.com/c/INloZv/Ob3Ab" TargetMode="External"/><Relationship Id="rId415" Type="http://schemas.openxmlformats.org/officeDocument/2006/relationships/hyperlink" Target="https://paperpile.com/c/INloZv/vwgCi+70SUp+YxAQr+lyzRT+zD0pl+JA7Ge+4asVy+qxIL2+lx10O+EGQDw+y1ucl+sNGMR+irpqa" TargetMode="External"/><Relationship Id="rId622" Type="http://schemas.openxmlformats.org/officeDocument/2006/relationships/hyperlink" Target="https://paperpile.com/c/INloZv/cIlAY" TargetMode="External"/><Relationship Id="rId1045" Type="http://schemas.openxmlformats.org/officeDocument/2006/relationships/hyperlink" Target="http://paperpile.com/b/INloZv/29ee0" TargetMode="External"/><Relationship Id="rId1252" Type="http://schemas.openxmlformats.org/officeDocument/2006/relationships/hyperlink" Target="http://paperpile.com/b/INloZv/KFvO9" TargetMode="External"/><Relationship Id="rId1697" Type="http://schemas.openxmlformats.org/officeDocument/2006/relationships/image" Target="media/image10.png"/><Relationship Id="rId927" Type="http://schemas.openxmlformats.org/officeDocument/2006/relationships/hyperlink" Target="http://paperpile.com/b/INloZv/1yQRJ" TargetMode="External"/><Relationship Id="rId1112" Type="http://schemas.openxmlformats.org/officeDocument/2006/relationships/hyperlink" Target="http://paperpile.com/b/INloZv/buS3d" TargetMode="External"/><Relationship Id="rId1557" Type="http://schemas.openxmlformats.org/officeDocument/2006/relationships/hyperlink" Target="https://paperpile.com/c/INloZv/zD0pl+vwgCi" TargetMode="External"/><Relationship Id="rId56" Type="http://schemas.openxmlformats.org/officeDocument/2006/relationships/hyperlink" Target="https://paperpile.com/c/INloZv/WkKNE+5lThe" TargetMode="External"/><Relationship Id="rId1417" Type="http://schemas.openxmlformats.org/officeDocument/2006/relationships/hyperlink" Target="http://paperpile.com/b/INloZv/BSDRJ" TargetMode="External"/><Relationship Id="rId1624" Type="http://schemas.openxmlformats.org/officeDocument/2006/relationships/hyperlink" Target="https://paperpile.com/c/INloZv/OzDEW+eBWFI" TargetMode="External"/><Relationship Id="rId272" Type="http://schemas.openxmlformats.org/officeDocument/2006/relationships/hyperlink" Target="https://paperpile.com/c/INloZv/bFmes+fAmVN" TargetMode="External"/><Relationship Id="rId577" Type="http://schemas.openxmlformats.org/officeDocument/2006/relationships/hyperlink" Target="https://paperpile.com/c/INloZv/EUyDM+WFfSm+bOHDf" TargetMode="External"/><Relationship Id="rId132" Type="http://schemas.openxmlformats.org/officeDocument/2006/relationships/hyperlink" Target="https://paperpile.com/c/INloZv/sNGMR+XKq8k+8YsfH+4asVy+zD0pl" TargetMode="External"/><Relationship Id="rId784" Type="http://schemas.openxmlformats.org/officeDocument/2006/relationships/hyperlink" Target="https://paperpile.com/c/INloZv/5hGuh" TargetMode="External"/><Relationship Id="rId991" Type="http://schemas.openxmlformats.org/officeDocument/2006/relationships/hyperlink" Target="http://paperpile.com/b/INloZv/udiyK" TargetMode="External"/><Relationship Id="rId1067" Type="http://schemas.openxmlformats.org/officeDocument/2006/relationships/hyperlink" Target="http://paperpile.com/b/INloZv/fAmVN" TargetMode="External"/><Relationship Id="rId437" Type="http://schemas.openxmlformats.org/officeDocument/2006/relationships/hyperlink" Target="https://paperpile.com/c/INloZv/Xcmuy+mrx3R+mjpyX+1yV1j+IEXuf+moN9v+FSz6B+PWK8m+A84a0+Ur0df+bOHDf+AVJeC+0dShe" TargetMode="External"/><Relationship Id="rId644" Type="http://schemas.openxmlformats.org/officeDocument/2006/relationships/hyperlink" Target="https://paperpile.com/c/INloZv/ha20h" TargetMode="External"/><Relationship Id="rId851" Type="http://schemas.openxmlformats.org/officeDocument/2006/relationships/hyperlink" Target="http://paperpile.com/b/INloZv/BfUuG" TargetMode="External"/><Relationship Id="rId1274" Type="http://schemas.openxmlformats.org/officeDocument/2006/relationships/hyperlink" Target="http://paperpile.com/b/INloZv/tcQyP" TargetMode="External"/><Relationship Id="rId1481" Type="http://schemas.openxmlformats.org/officeDocument/2006/relationships/hyperlink" Target="http://paperpile.com/b/INloZv/D1zmJ" TargetMode="External"/><Relationship Id="rId1579" Type="http://schemas.openxmlformats.org/officeDocument/2006/relationships/hyperlink" Target="https://paperpile.com/c/INloZv/irpqa+WFfSm" TargetMode="External"/><Relationship Id="rId504" Type="http://schemas.openxmlformats.org/officeDocument/2006/relationships/hyperlink" Target="https://paperpile.com/c/INloZv/8WvzM+QRwKl+chnkO+A84a0" TargetMode="External"/><Relationship Id="rId711" Type="http://schemas.openxmlformats.org/officeDocument/2006/relationships/hyperlink" Target="https://paperpile.com/c/INloZv/YxAQr+lyzRT" TargetMode="External"/><Relationship Id="rId949" Type="http://schemas.openxmlformats.org/officeDocument/2006/relationships/hyperlink" Target="http://paperpile.com/b/INloZv/03McZ" TargetMode="External"/><Relationship Id="rId1134" Type="http://schemas.openxmlformats.org/officeDocument/2006/relationships/hyperlink" Target="http://paperpile.com/b/INloZv/irpqa" TargetMode="External"/><Relationship Id="rId1341" Type="http://schemas.openxmlformats.org/officeDocument/2006/relationships/hyperlink" Target="http://paperpile.com/b/INloZv/WaBgc" TargetMode="External"/><Relationship Id="rId78" Type="http://schemas.openxmlformats.org/officeDocument/2006/relationships/hyperlink" Target="https://paperpile.com/c/INloZv/pQu0C+XKq8k+YxAQr" TargetMode="External"/><Relationship Id="rId809" Type="http://schemas.openxmlformats.org/officeDocument/2006/relationships/hyperlink" Target="https://paperpile.com/c/INloZv/BMksJ" TargetMode="External"/><Relationship Id="rId1201" Type="http://schemas.openxmlformats.org/officeDocument/2006/relationships/hyperlink" Target="http://paperpile.com/b/INloZv/70SUp" TargetMode="External"/><Relationship Id="rId1439" Type="http://schemas.openxmlformats.org/officeDocument/2006/relationships/hyperlink" Target="http://paperpile.com/b/INloZv/HbA3D" TargetMode="External"/><Relationship Id="rId1646" Type="http://schemas.openxmlformats.org/officeDocument/2006/relationships/hyperlink" Target="https://paperpile.com/c/INloZv/QaK7b+qxIL2" TargetMode="External"/><Relationship Id="rId1506" Type="http://schemas.openxmlformats.org/officeDocument/2006/relationships/hyperlink" Target="http://paperpile.com/b/INloZv/S8FjC" TargetMode="External"/><Relationship Id="rId294" Type="http://schemas.openxmlformats.org/officeDocument/2006/relationships/hyperlink" Target="https://paperpile.com/c/INloZv/1yV1j+EVJG4+Rhcxq+y1ucl+JA7Ge" TargetMode="External"/><Relationship Id="rId154" Type="http://schemas.openxmlformats.org/officeDocument/2006/relationships/hyperlink" Target="https://paperpile.com/c/INloZv/BPPwZ" TargetMode="External"/><Relationship Id="rId361" Type="http://schemas.openxmlformats.org/officeDocument/2006/relationships/hyperlink" Target="https://paperpile.com/c/INloZv/Ob3Ab+y1ucl+lyzRT+TTVT0" TargetMode="External"/><Relationship Id="rId599" Type="http://schemas.openxmlformats.org/officeDocument/2006/relationships/hyperlink" Target="https://paperpile.com/c/INloZv/PkMdt+WaBgc+UC9ld" TargetMode="External"/><Relationship Id="rId459" Type="http://schemas.openxmlformats.org/officeDocument/2006/relationships/hyperlink" Target="https://paperpile.com/c/INloZv/SfLUg" TargetMode="External"/><Relationship Id="rId666" Type="http://schemas.openxmlformats.org/officeDocument/2006/relationships/hyperlink" Target="https://paperpile.com/c/INloZv/0dShe+pbH7c" TargetMode="External"/><Relationship Id="rId873" Type="http://schemas.openxmlformats.org/officeDocument/2006/relationships/hyperlink" Target="http://paperpile.com/b/INloZv/OzDEW" TargetMode="External"/><Relationship Id="rId1089" Type="http://schemas.openxmlformats.org/officeDocument/2006/relationships/hyperlink" Target="http://paperpile.com/b/INloZv/2tuxC" TargetMode="External"/><Relationship Id="rId1296" Type="http://schemas.openxmlformats.org/officeDocument/2006/relationships/hyperlink" Target="http://paperpile.com/b/INloZv/UTpgV" TargetMode="External"/><Relationship Id="rId221" Type="http://schemas.openxmlformats.org/officeDocument/2006/relationships/hyperlink" Target="https://paperpile.com/c/INloZv/5lvTJ+sNGMR+lx10O+y1ucl" TargetMode="External"/><Relationship Id="rId319" Type="http://schemas.openxmlformats.org/officeDocument/2006/relationships/hyperlink" Target="https://paperpile.com/c/INloZv/8WvzM+UMxLJ+mjpyX+lx10O" TargetMode="External"/><Relationship Id="rId526" Type="http://schemas.openxmlformats.org/officeDocument/2006/relationships/hyperlink" Target="https://paperpile.com/c/INloZv/P9e3P+pisVr+4SBgd+7eoKx+4TrNz" TargetMode="External"/><Relationship Id="rId1156" Type="http://schemas.openxmlformats.org/officeDocument/2006/relationships/hyperlink" Target="http://paperpile.com/b/INloZv/mjpyX" TargetMode="External"/><Relationship Id="rId1363" Type="http://schemas.openxmlformats.org/officeDocument/2006/relationships/hyperlink" Target="http://paperpile.com/b/INloZv/cIlAY" TargetMode="External"/><Relationship Id="rId733" Type="http://schemas.openxmlformats.org/officeDocument/2006/relationships/hyperlink" Target="https://paperpile.com/c/INloZv/tUA8l" TargetMode="External"/><Relationship Id="rId940" Type="http://schemas.openxmlformats.org/officeDocument/2006/relationships/hyperlink" Target="http://paperpile.com/b/INloZv/5lThe" TargetMode="External"/><Relationship Id="rId1016" Type="http://schemas.openxmlformats.org/officeDocument/2006/relationships/hyperlink" Target="http://paperpile.com/b/INloZv/K25SB" TargetMode="External"/><Relationship Id="rId1570" Type="http://schemas.openxmlformats.org/officeDocument/2006/relationships/hyperlink" Target="https://paperpile.com/c/INloZv/4TrNz+Lxdjq" TargetMode="External"/><Relationship Id="rId1668" Type="http://schemas.openxmlformats.org/officeDocument/2006/relationships/hyperlink" Target="https://paperpile.com/c/INloZv/S8FjC" TargetMode="External"/><Relationship Id="rId800" Type="http://schemas.openxmlformats.org/officeDocument/2006/relationships/hyperlink" Target="https://paperpile.com/c/INloZv/KI1B1" TargetMode="External"/><Relationship Id="rId1223" Type="http://schemas.openxmlformats.org/officeDocument/2006/relationships/hyperlink" Target="http://paperpile.com/b/INloZv/PWK8m" TargetMode="External"/><Relationship Id="rId1430" Type="http://schemas.openxmlformats.org/officeDocument/2006/relationships/hyperlink" Target="http://paperpile.com/b/INloZv/5hGuh" TargetMode="External"/><Relationship Id="rId1528" Type="http://schemas.openxmlformats.org/officeDocument/2006/relationships/hyperlink" Target="https://paperpile.com/c/INloZv/8WvzM/?suffix=%20%E2%80%93%20in%20pink" TargetMode="External"/><Relationship Id="rId27" Type="http://schemas.openxmlformats.org/officeDocument/2006/relationships/hyperlink" Target="https://paperpile.com/c/INloZv/YsUoz+lx10O+fZ2Sg+QaK7b+z5cnw" TargetMode="External"/><Relationship Id="rId176" Type="http://schemas.openxmlformats.org/officeDocument/2006/relationships/hyperlink" Target="https://paperpile.com/c/INloZv/01HzU" TargetMode="External"/><Relationship Id="rId383" Type="http://schemas.openxmlformats.org/officeDocument/2006/relationships/hyperlink" Target="https://paperpile.com/c/INloZv/pQu0C+fZ2Sg" TargetMode="External"/><Relationship Id="rId590" Type="http://schemas.openxmlformats.org/officeDocument/2006/relationships/hyperlink" Target="https://paperpile.com/c/INloZv/0dShe" TargetMode="External"/><Relationship Id="rId243" Type="http://schemas.openxmlformats.org/officeDocument/2006/relationships/hyperlink" Target="https://paperpile.com/c/INloZv/lyzRT+YxAQr+gOLtG" TargetMode="External"/><Relationship Id="rId450" Type="http://schemas.openxmlformats.org/officeDocument/2006/relationships/hyperlink" Target="https://paperpile.com/c/INloZv/Xcmuy+mrx3R+mjpyX+1yV1j+IEXuf+moN9v+FSz6B+PWK8m+A84a0+Ur0df+bOHDf+AVJeC+0dShe" TargetMode="External"/><Relationship Id="rId688" Type="http://schemas.openxmlformats.org/officeDocument/2006/relationships/hyperlink" Target="https://paperpile.com/c/INloZv/Ky9L" TargetMode="External"/><Relationship Id="rId895" Type="http://schemas.openxmlformats.org/officeDocument/2006/relationships/hyperlink" Target="http://paperpile.com/b/INloZv/HJERu" TargetMode="External"/><Relationship Id="rId1080" Type="http://schemas.openxmlformats.org/officeDocument/2006/relationships/hyperlink" Target="http://paperpile.com/b/INloZv/RmZ73" TargetMode="External"/><Relationship Id="rId103" Type="http://schemas.openxmlformats.org/officeDocument/2006/relationships/hyperlink" Target="https://paperpile.com/c/INloZv/LJh2Q" TargetMode="External"/><Relationship Id="rId310" Type="http://schemas.openxmlformats.org/officeDocument/2006/relationships/hyperlink" Target="https://paperpile.com/c/INloZv/EUyDM+lx10O+IEXuf+A84a0+YxAQr" TargetMode="External"/><Relationship Id="rId548" Type="http://schemas.openxmlformats.org/officeDocument/2006/relationships/hyperlink" Target="https://paperpile.com/c/INloZv/UTpgV+V19r8+irpqa" TargetMode="External"/><Relationship Id="rId755" Type="http://schemas.openxmlformats.org/officeDocument/2006/relationships/hyperlink" Target="https://paperpile.com/c/INloZv/Xcmuy+mrx3R+mjpyX+1yV1j+IEXuf+moN9v+FSz6B+PWK8m+A84a0+lx10O+Ur0df+bOHDf+AVJeC+irpqa+EGQDw+y1ucl+sNGMR" TargetMode="External"/><Relationship Id="rId962" Type="http://schemas.openxmlformats.org/officeDocument/2006/relationships/hyperlink" Target="http://paperpile.com/b/INloZv/XKq8k" TargetMode="External"/><Relationship Id="rId1178" Type="http://schemas.openxmlformats.org/officeDocument/2006/relationships/hyperlink" Target="http://paperpile.com/b/INloZv/8qjNO" TargetMode="External"/><Relationship Id="rId1385" Type="http://schemas.openxmlformats.org/officeDocument/2006/relationships/hyperlink" Target="http://josh.com/ly/Firefly_sync.pdf" TargetMode="External"/><Relationship Id="rId1592" Type="http://schemas.openxmlformats.org/officeDocument/2006/relationships/hyperlink" Target="https://paperpile.com/c/INloZv/R9Eu5+qxIL2" TargetMode="External"/><Relationship Id="rId91" Type="http://schemas.openxmlformats.org/officeDocument/2006/relationships/hyperlink" Target="https://paperpile.com/c/INloZv/zD0pl+31BXE+lx10O+LmmWL+sNGMR+YxAQr+JA7Ge" TargetMode="External"/><Relationship Id="rId187" Type="http://schemas.openxmlformats.org/officeDocument/2006/relationships/hyperlink" Target="https://paperpile.com/c/INloZv/aK07b" TargetMode="External"/><Relationship Id="rId394" Type="http://schemas.openxmlformats.org/officeDocument/2006/relationships/hyperlink" Target="https://paperpile.com/c/INloZv/1yV1j+G7tPW+0dShe" TargetMode="External"/><Relationship Id="rId408" Type="http://schemas.openxmlformats.org/officeDocument/2006/relationships/hyperlink" Target="https://paperpile.com/c/INloZv/moN9v+mjpyX+HrTl0+H1lxF" TargetMode="External"/><Relationship Id="rId615" Type="http://schemas.openxmlformats.org/officeDocument/2006/relationships/hyperlink" Target="https://paperpile.com/c/INloZv/b5q3N+W38rV" TargetMode="External"/><Relationship Id="rId822" Type="http://schemas.openxmlformats.org/officeDocument/2006/relationships/hyperlink" Target="https://paperpile.com/c/INloZv/f5P8Q+D1zmJ" TargetMode="External"/><Relationship Id="rId1038" Type="http://schemas.openxmlformats.org/officeDocument/2006/relationships/hyperlink" Target="http://paperpile.com/b/INloZv/gOLtG" TargetMode="External"/><Relationship Id="rId1245" Type="http://schemas.openxmlformats.org/officeDocument/2006/relationships/hyperlink" Target="http://paperpile.com/b/INloZv/miIK" TargetMode="External"/><Relationship Id="rId1452" Type="http://schemas.openxmlformats.org/officeDocument/2006/relationships/hyperlink" Target="http://paperpile.com/b/INloZv/aukJU" TargetMode="External"/><Relationship Id="rId254" Type="http://schemas.openxmlformats.org/officeDocument/2006/relationships/hyperlink" Target="https://paperpile.com/c/INloZv/pNYPT+corqh" TargetMode="External"/><Relationship Id="rId699" Type="http://schemas.openxmlformats.org/officeDocument/2006/relationships/hyperlink" Target="https://paperpile.com/c/INloZv/03McZ+1yQRJ" TargetMode="External"/><Relationship Id="rId1091" Type="http://schemas.openxmlformats.org/officeDocument/2006/relationships/hyperlink" Target="http://paperpile.com/b/INloZv/2tuxC" TargetMode="External"/><Relationship Id="rId1105" Type="http://schemas.openxmlformats.org/officeDocument/2006/relationships/hyperlink" Target="http://paperpile.com/b/INloZv/bFmes" TargetMode="External"/><Relationship Id="rId1312" Type="http://schemas.openxmlformats.org/officeDocument/2006/relationships/hyperlink" Target="http://paperpile.com/b/INloZv/QQsx6" TargetMode="External"/><Relationship Id="rId49" Type="http://schemas.openxmlformats.org/officeDocument/2006/relationships/hyperlink" Target="https://paperpile.com/c/INloZv/G7tPW+z5cnw+1yQRJ" TargetMode="External"/><Relationship Id="rId114" Type="http://schemas.openxmlformats.org/officeDocument/2006/relationships/hyperlink" Target="https://paperpile.com/c/INloZv/YxAQr+JA7Ge+HrTl0" TargetMode="External"/><Relationship Id="rId461" Type="http://schemas.openxmlformats.org/officeDocument/2006/relationships/hyperlink" Target="https://paperpile.com/c/INloZv/PWK8m" TargetMode="External"/><Relationship Id="rId559" Type="http://schemas.openxmlformats.org/officeDocument/2006/relationships/hyperlink" Target="https://paperpile.com/c/INloZv/mLDOq+QQsx6" TargetMode="External"/><Relationship Id="rId766" Type="http://schemas.openxmlformats.org/officeDocument/2006/relationships/hyperlink" Target="https://paperpile.com/c/INloZv/Xcmuy+mrx3R+mjpyX+1yV1j+IEXuf+moN9v+FSz6B+PWK8m+A84a0+lx10O+Ur0df+bOHDf+AVJeC+irpqa+EGQDw+y1ucl+sNGMR" TargetMode="External"/><Relationship Id="rId1189" Type="http://schemas.openxmlformats.org/officeDocument/2006/relationships/hyperlink" Target="http://paperpile.com/b/INloZv/moN9v" TargetMode="External"/><Relationship Id="rId1396" Type="http://schemas.openxmlformats.org/officeDocument/2006/relationships/hyperlink" Target="http://paperpile.com/b/INloZv/qXjCj" TargetMode="External"/><Relationship Id="rId1617" Type="http://schemas.openxmlformats.org/officeDocument/2006/relationships/hyperlink" Target="https://paperpile.com/c/INloZv/mLDOq+Lxdjq" TargetMode="External"/><Relationship Id="rId198" Type="http://schemas.openxmlformats.org/officeDocument/2006/relationships/hyperlink" Target="https://paperpile.com/c/INloZv/A84a0" TargetMode="External"/><Relationship Id="rId321" Type="http://schemas.openxmlformats.org/officeDocument/2006/relationships/hyperlink" Target="https://paperpile.com/c/INloZv/8WvzM+UMxLJ+mjpyX+lx10O" TargetMode="External"/><Relationship Id="rId419" Type="http://schemas.openxmlformats.org/officeDocument/2006/relationships/hyperlink" Target="https://paperpile.com/c/INloZv/vwgCi+70SUp+YxAQr+lyzRT+zD0pl+JA7Ge+4asVy+qxIL2+lx10O+EGQDw+y1ucl+sNGMR+irpqa" TargetMode="External"/><Relationship Id="rId626" Type="http://schemas.openxmlformats.org/officeDocument/2006/relationships/hyperlink" Target="https://paperpile.com/c/INloZv/4oFTU" TargetMode="External"/><Relationship Id="rId973" Type="http://schemas.openxmlformats.org/officeDocument/2006/relationships/hyperlink" Target="http://paperpile.com/b/INloZv/Ob3Ab" TargetMode="External"/><Relationship Id="rId1049" Type="http://schemas.openxmlformats.org/officeDocument/2006/relationships/hyperlink" Target="http://paperpile.com/b/INloZv/kRysA" TargetMode="External"/><Relationship Id="rId1256" Type="http://schemas.openxmlformats.org/officeDocument/2006/relationships/hyperlink" Target="http://paperpile.com/b/INloZv/M7XHu" TargetMode="External"/><Relationship Id="rId833" Type="http://schemas.openxmlformats.org/officeDocument/2006/relationships/hyperlink" Target="http://paperpile.com/b/INloZv/8WvzM" TargetMode="External"/><Relationship Id="rId1116" Type="http://schemas.openxmlformats.org/officeDocument/2006/relationships/hyperlink" Target="http://paperpile.com/b/INloZv/Lxdjq" TargetMode="External"/><Relationship Id="rId1463" Type="http://schemas.openxmlformats.org/officeDocument/2006/relationships/hyperlink" Target="http://paperpile.com/b/INloZv/mJTCe" TargetMode="External"/><Relationship Id="rId1670" Type="http://schemas.openxmlformats.org/officeDocument/2006/relationships/hyperlink" Target="https://paperpile.com/c/INloZv/bFmes" TargetMode="External"/><Relationship Id="rId265" Type="http://schemas.openxmlformats.org/officeDocument/2006/relationships/hyperlink" Target="https://paperpile.com/c/INloZv/lyzRT+zD0pl+y1ucl+sNGMR+lx10O+JA7Ge" TargetMode="External"/><Relationship Id="rId472" Type="http://schemas.openxmlformats.org/officeDocument/2006/relationships/hyperlink" Target="https://paperpile.com/c/INloZv/Rcjc" TargetMode="External"/><Relationship Id="rId900" Type="http://schemas.openxmlformats.org/officeDocument/2006/relationships/hyperlink" Target="http://paperpile.com/b/INloZv/YsUoz" TargetMode="External"/><Relationship Id="rId1323" Type="http://schemas.openxmlformats.org/officeDocument/2006/relationships/hyperlink" Target="http://paperpile.com/b/INloZv/WFfSm" TargetMode="External"/><Relationship Id="rId1530" Type="http://schemas.openxmlformats.org/officeDocument/2006/relationships/hyperlink" Target="https://paperpile.com/c/INloZv/oGtpe+4asVy/?suffix=%20%E2%80%93%20in%20gray," TargetMode="External"/><Relationship Id="rId1628" Type="http://schemas.openxmlformats.org/officeDocument/2006/relationships/hyperlink" Target="https://paperpile.com/c/INloZv/OzDEW+eBWFI" TargetMode="External"/><Relationship Id="rId125" Type="http://schemas.openxmlformats.org/officeDocument/2006/relationships/hyperlink" Target="https://paperpile.com/c/INloZv/AVJeC+YxAQr" TargetMode="External"/><Relationship Id="rId332" Type="http://schemas.openxmlformats.org/officeDocument/2006/relationships/hyperlink" Target="https://paperpile.com/c/INloZv/lx10O" TargetMode="External"/><Relationship Id="rId777" Type="http://schemas.openxmlformats.org/officeDocument/2006/relationships/hyperlink" Target="https://paperpile.com/c/INloZv/Xcmuy+mrx3R+mjpyX+1yV1j+IEXuf+moN9v+FSz6B+PWK8m+A84a0+lx10O+Ur0df+bOHDf+AVJeC+irpqa+EGQDw+y1ucl+sNGMR" TargetMode="External"/><Relationship Id="rId984" Type="http://schemas.openxmlformats.org/officeDocument/2006/relationships/hyperlink" Target="http://paperpile.com/b/INloZv/31BXE" TargetMode="External"/><Relationship Id="rId637" Type="http://schemas.openxmlformats.org/officeDocument/2006/relationships/hyperlink" Target="https://paperpile.com/c/INloZv/3vrGX" TargetMode="External"/><Relationship Id="rId844" Type="http://schemas.openxmlformats.org/officeDocument/2006/relationships/hyperlink" Target="http://paperpile.com/b/INloZv/zD0pl" TargetMode="External"/><Relationship Id="rId1267" Type="http://schemas.openxmlformats.org/officeDocument/2006/relationships/hyperlink" Target="http://paperpile.com/b/INloZv/4TrNz" TargetMode="External"/><Relationship Id="rId1474" Type="http://schemas.openxmlformats.org/officeDocument/2006/relationships/hyperlink" Target="http://paperpile.com/b/INloZv/f5P8Q" TargetMode="External"/><Relationship Id="rId1681" Type="http://schemas.openxmlformats.org/officeDocument/2006/relationships/hyperlink" Target="https://paperpile.com/c/INloZv/991BJ" TargetMode="External"/><Relationship Id="rId276" Type="http://schemas.openxmlformats.org/officeDocument/2006/relationships/hyperlink" Target="https://paperpile.com/c/INloZv/buS3d+Lxdjq+Rhcxq" TargetMode="External"/><Relationship Id="rId483" Type="http://schemas.openxmlformats.org/officeDocument/2006/relationships/hyperlink" Target="https://paperpile.com/c/INloZv/KFvO9" TargetMode="External"/><Relationship Id="rId690" Type="http://schemas.openxmlformats.org/officeDocument/2006/relationships/hyperlink" Target="https://paperpile.com/c/INloZv/1yQRJ" TargetMode="External"/><Relationship Id="rId704" Type="http://schemas.openxmlformats.org/officeDocument/2006/relationships/hyperlink" Target="https://paperpile.com/c/INloZv/1yQRJ+5lThe+WkKNE" TargetMode="External"/><Relationship Id="rId911" Type="http://schemas.openxmlformats.org/officeDocument/2006/relationships/hyperlink" Target="http://paperpile.com/b/INloZv/z5cnw" TargetMode="External"/><Relationship Id="rId1127" Type="http://schemas.openxmlformats.org/officeDocument/2006/relationships/hyperlink" Target="http://paperpile.com/b/INloZv/EUyDM" TargetMode="External"/><Relationship Id="rId1334" Type="http://schemas.openxmlformats.org/officeDocument/2006/relationships/hyperlink" Target="http://paperpile.com/b/INloZv/eBWFI" TargetMode="External"/><Relationship Id="rId1541" Type="http://schemas.openxmlformats.org/officeDocument/2006/relationships/hyperlink" Target="https://paperpile.com/c/INloZv/lx10O+qxIL2" TargetMode="External"/><Relationship Id="rId40" Type="http://schemas.openxmlformats.org/officeDocument/2006/relationships/hyperlink" Target="https://paperpile.com/c/INloZv/lx10O+lyzRT+JA7Ge" TargetMode="External"/><Relationship Id="rId136" Type="http://schemas.openxmlformats.org/officeDocument/2006/relationships/hyperlink" Target="https://paperpile.com/c/INloZv/sNGMR+XKq8k+8YsfH+4asVy+zD0pl" TargetMode="External"/><Relationship Id="rId343" Type="http://schemas.openxmlformats.org/officeDocument/2006/relationships/hyperlink" Target="https://paperpile.com/c/INloZv/P9e3P/?noauthor=1" TargetMode="External"/><Relationship Id="rId550" Type="http://schemas.openxmlformats.org/officeDocument/2006/relationships/hyperlink" Target="https://paperpile.com/c/INloZv/UTpgV+V19r8+irpqa" TargetMode="External"/><Relationship Id="rId788" Type="http://schemas.openxmlformats.org/officeDocument/2006/relationships/hyperlink" Target="https://paperpile.com/c/INloZv/HjU0G" TargetMode="External"/><Relationship Id="rId995" Type="http://schemas.openxmlformats.org/officeDocument/2006/relationships/hyperlink" Target="http://paperpile.com/b/INloZv/LJh2Q" TargetMode="External"/><Relationship Id="rId1180" Type="http://schemas.openxmlformats.org/officeDocument/2006/relationships/hyperlink" Target="http://paperpile.com/b/INloZv/TTVT0" TargetMode="External"/><Relationship Id="rId1401" Type="http://schemas.openxmlformats.org/officeDocument/2006/relationships/hyperlink" Target="http://paperpile.com/b/INloZv/3Cou" TargetMode="External"/><Relationship Id="rId1639" Type="http://schemas.openxmlformats.org/officeDocument/2006/relationships/hyperlink" Target="https://paperpile.com/c/INloZv/8WvzM+Ye6pg" TargetMode="External"/><Relationship Id="rId203" Type="http://schemas.openxmlformats.org/officeDocument/2006/relationships/hyperlink" Target="https://paperpile.com/c/INloZv/RmZ73+VlMdb" TargetMode="External"/><Relationship Id="rId648" Type="http://schemas.openxmlformats.org/officeDocument/2006/relationships/hyperlink" Target="https://paperpile.com/c/INloZv/1yV1j+0dShe" TargetMode="External"/><Relationship Id="rId855" Type="http://schemas.openxmlformats.org/officeDocument/2006/relationships/hyperlink" Target="http://paperpile.com/b/INloZv/BfUuG" TargetMode="External"/><Relationship Id="rId1040" Type="http://schemas.openxmlformats.org/officeDocument/2006/relationships/hyperlink" Target="http://paperpile.com/b/INloZv/gOLtG" TargetMode="External"/><Relationship Id="rId1278" Type="http://schemas.openxmlformats.org/officeDocument/2006/relationships/hyperlink" Target="http://paperpile.com/b/INloZv/ptp9H" TargetMode="External"/><Relationship Id="rId1485" Type="http://schemas.openxmlformats.org/officeDocument/2006/relationships/hyperlink" Target="%20(2008),%20(available%20at%20" TargetMode="External"/><Relationship Id="rId1692" Type="http://schemas.openxmlformats.org/officeDocument/2006/relationships/hyperlink" Target="mailto:friva@ualberta.ca" TargetMode="External"/><Relationship Id="rId1706" Type="http://schemas.openxmlformats.org/officeDocument/2006/relationships/theme" Target="theme/theme1.xml"/><Relationship Id="rId287" Type="http://schemas.openxmlformats.org/officeDocument/2006/relationships/hyperlink" Target="https://paperpile.com/c/INloZv/irpqa+bOHDf" TargetMode="External"/><Relationship Id="rId410" Type="http://schemas.openxmlformats.org/officeDocument/2006/relationships/hyperlink" Target="https://paperpile.com/c/INloZv/moN9v+mjpyX+HrTl0+H1lxF" TargetMode="External"/><Relationship Id="rId494" Type="http://schemas.openxmlformats.org/officeDocument/2006/relationships/hyperlink" Target="https://paperpile.com/c/INloZv/Ob3Ab" TargetMode="External"/><Relationship Id="rId508" Type="http://schemas.openxmlformats.org/officeDocument/2006/relationships/hyperlink" Target="https://paperpile.com/c/INloZv/8WvzM+QRwKl+chnkO+A84a0" TargetMode="External"/><Relationship Id="rId715" Type="http://schemas.openxmlformats.org/officeDocument/2006/relationships/hyperlink" Target="https://paperpile.com/c/INloZv/Lp4yw" TargetMode="External"/><Relationship Id="rId922" Type="http://schemas.openxmlformats.org/officeDocument/2006/relationships/hyperlink" Target="http://paperpile.com/b/INloZv/G7tPW" TargetMode="External"/><Relationship Id="rId1138" Type="http://schemas.openxmlformats.org/officeDocument/2006/relationships/hyperlink" Target="http://paperpile.com/b/INloZv/1yV1j" TargetMode="External"/><Relationship Id="rId1345" Type="http://schemas.openxmlformats.org/officeDocument/2006/relationships/hyperlink" Target="http://paperpile.com/b/INloZv/UC9ld" TargetMode="External"/><Relationship Id="rId1552" Type="http://schemas.openxmlformats.org/officeDocument/2006/relationships/hyperlink" Target="https://paperpile.com/c/INloZv/5lvTJ+UMxLJ" TargetMode="External"/><Relationship Id="rId147" Type="http://schemas.openxmlformats.org/officeDocument/2006/relationships/hyperlink" Target="https://paperpile.com/c/INloZv/ZPCYu" TargetMode="External"/><Relationship Id="rId354" Type="http://schemas.openxmlformats.org/officeDocument/2006/relationships/hyperlink" Target="https://paperpile.com/c/INloZv/Ob3Ab+y1ucl+lyzRT+TTVT0" TargetMode="External"/><Relationship Id="rId799" Type="http://schemas.openxmlformats.org/officeDocument/2006/relationships/hyperlink" Target="https://paperpile.com/c/INloZv/KI1B1" TargetMode="External"/><Relationship Id="rId1191" Type="http://schemas.openxmlformats.org/officeDocument/2006/relationships/hyperlink" Target="http://paperpile.com/b/INloZv/moN9v" TargetMode="External"/><Relationship Id="rId1205" Type="http://schemas.openxmlformats.org/officeDocument/2006/relationships/hyperlink" Target="http://paperpile.com/b/INloZv/qxIL2" TargetMode="External"/><Relationship Id="rId51" Type="http://schemas.openxmlformats.org/officeDocument/2006/relationships/hyperlink" Target="https://paperpile.com/c/INloZv/QaK7b+zD6A" TargetMode="External"/><Relationship Id="rId561" Type="http://schemas.openxmlformats.org/officeDocument/2006/relationships/hyperlink" Target="https://paperpile.com/c/INloZv/mLDOq+QQsx6" TargetMode="External"/><Relationship Id="rId659" Type="http://schemas.openxmlformats.org/officeDocument/2006/relationships/hyperlink" Target="https://paperpile.com/c/INloZv/70SUp+877Gs+YxAQr+pbH7c+5lvTJ+1yQRJ" TargetMode="External"/><Relationship Id="rId866" Type="http://schemas.openxmlformats.org/officeDocument/2006/relationships/hyperlink" Target="http://paperpile.com/b/INloZv/AVJeC" TargetMode="External"/><Relationship Id="rId1289" Type="http://schemas.openxmlformats.org/officeDocument/2006/relationships/hyperlink" Target="http://paperpile.com/b/INloZv/HhHPA" TargetMode="External"/><Relationship Id="rId1412" Type="http://schemas.openxmlformats.org/officeDocument/2006/relationships/hyperlink" Target="http://paperpile.com/b/INloZv/Lp4yw" TargetMode="External"/><Relationship Id="rId1496" Type="http://schemas.openxmlformats.org/officeDocument/2006/relationships/hyperlink" Target="http://paperpile.com/b/INloZv/Ye6pg" TargetMode="External"/><Relationship Id="rId214" Type="http://schemas.openxmlformats.org/officeDocument/2006/relationships/hyperlink" Target="https://paperpile.com/c/INloZv/YxAQr+2tuxC+lyzRT+vrY53" TargetMode="External"/><Relationship Id="rId298" Type="http://schemas.openxmlformats.org/officeDocument/2006/relationships/hyperlink" Target="https://paperpile.com/c/INloZv/1yV1j+EVJG4+Rhcxq+y1ucl+JA7Ge" TargetMode="External"/><Relationship Id="rId421" Type="http://schemas.openxmlformats.org/officeDocument/2006/relationships/hyperlink" Target="https://paperpile.com/c/INloZv/vwgCi+70SUp+YxAQr+lyzRT+zD0pl+JA7Ge+4asVy+qxIL2+lx10O+EGQDw+y1ucl+sNGMR+irpqa" TargetMode="External"/><Relationship Id="rId519" Type="http://schemas.openxmlformats.org/officeDocument/2006/relationships/hyperlink" Target="https://paperpile.com/c/INloZv/EUyDM+Rhcxq+Ur0df+M7XHu+Lxdjq" TargetMode="External"/><Relationship Id="rId1051" Type="http://schemas.openxmlformats.org/officeDocument/2006/relationships/hyperlink" Target="http://paperpile.com/b/INloZv/vUGAB" TargetMode="External"/><Relationship Id="rId1149" Type="http://schemas.openxmlformats.org/officeDocument/2006/relationships/hyperlink" Target="http://paperpile.com/b/INloZv/UMxLJ" TargetMode="External"/><Relationship Id="rId1356" Type="http://schemas.openxmlformats.org/officeDocument/2006/relationships/hyperlink" Target="http://paperpile.com/b/INloZv/b5q3N" TargetMode="External"/><Relationship Id="rId158" Type="http://schemas.openxmlformats.org/officeDocument/2006/relationships/hyperlink" Target="https://paperpile.com/c/INloZv/gOLtG" TargetMode="External"/><Relationship Id="rId726" Type="http://schemas.openxmlformats.org/officeDocument/2006/relationships/hyperlink" Target="https://paperpile.com/c/INloZv/moN9v" TargetMode="External"/><Relationship Id="rId933" Type="http://schemas.openxmlformats.org/officeDocument/2006/relationships/hyperlink" Target="http://paperpile.com/b/INloZv/zD6A" TargetMode="External"/><Relationship Id="rId1009" Type="http://schemas.openxmlformats.org/officeDocument/2006/relationships/hyperlink" Target="http://paperpile.com/b/INloZv/BPPwZ" TargetMode="External"/><Relationship Id="rId1563" Type="http://schemas.openxmlformats.org/officeDocument/2006/relationships/hyperlink" Target="https://paperpile.com/c/INloZv/fZ2Sg+Lxdjq" TargetMode="External"/><Relationship Id="rId62" Type="http://schemas.openxmlformats.org/officeDocument/2006/relationships/hyperlink" Target="https://paperpile.com/c/INloZv/G7tPW+03McZ+fZ2Sg+z5cnw" TargetMode="External"/><Relationship Id="rId365" Type="http://schemas.openxmlformats.org/officeDocument/2006/relationships/hyperlink" Target="https://paperpile.com/c/INloZv/G7tPW+kY2G7+fZ2Sg+z5cnw+JA7Ge+HJERu" TargetMode="External"/><Relationship Id="rId572" Type="http://schemas.openxmlformats.org/officeDocument/2006/relationships/hyperlink" Target="https://paperpile.com/c/INloZv/OzDEW+Ms0GR+QaK7b" TargetMode="External"/><Relationship Id="rId1216" Type="http://schemas.openxmlformats.org/officeDocument/2006/relationships/hyperlink" Target="http://paperpile.com/b/INloZv/mrx3R" TargetMode="External"/><Relationship Id="rId1423" Type="http://schemas.openxmlformats.org/officeDocument/2006/relationships/hyperlink" Target="http://paperpile.com/b/INloZv/tUA8l" TargetMode="External"/><Relationship Id="rId1630" Type="http://schemas.openxmlformats.org/officeDocument/2006/relationships/hyperlink" Target="https://paperpile.com/c/INloZv/bOHDf+BfUuG" TargetMode="External"/><Relationship Id="rId225" Type="http://schemas.openxmlformats.org/officeDocument/2006/relationships/hyperlink" Target="https://paperpile.com/c/INloZv/5lvTJ+sNGMR+lx10O+y1ucl" TargetMode="External"/><Relationship Id="rId432" Type="http://schemas.openxmlformats.org/officeDocument/2006/relationships/hyperlink" Target="https://paperpile.com/c/INloZv/Xcmuy+mrx3R+mjpyX+1yV1j+IEXuf+moN9v+FSz6B+PWK8m+A84a0+Ur0df+bOHDf+AVJeC+0dShe" TargetMode="External"/><Relationship Id="rId877" Type="http://schemas.openxmlformats.org/officeDocument/2006/relationships/hyperlink" Target="http://paperpile.com/b/INloZv/kY2G7" TargetMode="External"/><Relationship Id="rId1062" Type="http://schemas.openxmlformats.org/officeDocument/2006/relationships/hyperlink" Target="http://paperpile.com/b/INloZv/01HzU" TargetMode="External"/><Relationship Id="rId737" Type="http://schemas.openxmlformats.org/officeDocument/2006/relationships/hyperlink" Target="https://paperpile.com/c/INloZv/0dShe+vwgCi+70SUp+YxAQr+lyzRT+zD0pl+JA7Ge+4asVy+qxIL2" TargetMode="External"/><Relationship Id="rId944" Type="http://schemas.openxmlformats.org/officeDocument/2006/relationships/hyperlink" Target="http://paperpile.com/b/INloZv/5lThe" TargetMode="External"/><Relationship Id="rId1367" Type="http://schemas.openxmlformats.org/officeDocument/2006/relationships/hyperlink" Target="http://paperpile.com/b/INloZv/R9Eu5" TargetMode="External"/><Relationship Id="rId1574" Type="http://schemas.openxmlformats.org/officeDocument/2006/relationships/hyperlink" Target="https://paperpile.com/c/INloZv/JA7Ge+BfUuG" TargetMode="External"/><Relationship Id="rId73" Type="http://schemas.openxmlformats.org/officeDocument/2006/relationships/hyperlink" Target="https://paperpile.com/c/INloZv/pQu0C+XKq8k+YxAQr" TargetMode="External"/><Relationship Id="rId169" Type="http://schemas.openxmlformats.org/officeDocument/2006/relationships/hyperlink" Target="https://paperpile.com/c/INloZv/vUGAB" TargetMode="External"/><Relationship Id="rId376" Type="http://schemas.openxmlformats.org/officeDocument/2006/relationships/hyperlink" Target="https://paperpile.com/c/INloZv/G7tPW+z5cnw" TargetMode="External"/><Relationship Id="rId583" Type="http://schemas.openxmlformats.org/officeDocument/2006/relationships/hyperlink" Target="https://paperpile.com/c/INloZv/s4wlc+eBWFI" TargetMode="External"/><Relationship Id="rId790" Type="http://schemas.openxmlformats.org/officeDocument/2006/relationships/hyperlink" Target="https://paperpile.com/c/INloZv/HbA3D" TargetMode="External"/><Relationship Id="rId804" Type="http://schemas.openxmlformats.org/officeDocument/2006/relationships/hyperlink" Target="https://paperpile.com/c/INloZv/iCjmA" TargetMode="External"/><Relationship Id="rId1227" Type="http://schemas.openxmlformats.org/officeDocument/2006/relationships/hyperlink" Target="http://paperpile.com/b/INloZv/SfLUg" TargetMode="External"/><Relationship Id="rId1434" Type="http://schemas.openxmlformats.org/officeDocument/2006/relationships/hyperlink" Target="http://paperpile.com/b/INloZv/HjU0G" TargetMode="External"/><Relationship Id="rId1641" Type="http://schemas.openxmlformats.org/officeDocument/2006/relationships/hyperlink" Target="https://paperpile.com/c/INloZv/8WvzM+Ye6pg" TargetMode="External"/><Relationship Id="rId4" Type="http://schemas.openxmlformats.org/officeDocument/2006/relationships/webSettings" Target="webSettings.xml"/><Relationship Id="rId236" Type="http://schemas.openxmlformats.org/officeDocument/2006/relationships/hyperlink" Target="https://paperpile.com/c/INloZv/A84a0+YxAQr+2tuxC+6U4YQ" TargetMode="External"/><Relationship Id="rId443" Type="http://schemas.openxmlformats.org/officeDocument/2006/relationships/hyperlink" Target="https://paperpile.com/c/INloZv/Xcmuy+mrx3R+mjpyX+1yV1j+IEXuf+moN9v+FSz6B+PWK8m+A84a0+Ur0df+bOHDf+AVJeC+0dShe" TargetMode="External"/><Relationship Id="rId650" Type="http://schemas.openxmlformats.org/officeDocument/2006/relationships/hyperlink" Target="https://paperpile.com/c/INloZv/70SUp+877Gs+YxAQr+pbH7c+5lvTJ+1yQRJ" TargetMode="External"/><Relationship Id="rId888" Type="http://schemas.openxmlformats.org/officeDocument/2006/relationships/hyperlink" Target="http://paperpile.com/b/INloZv/QaK7b" TargetMode="External"/><Relationship Id="rId1073" Type="http://schemas.openxmlformats.org/officeDocument/2006/relationships/hyperlink" Target="http://paperpile.com/b/INloZv/FSz6B" TargetMode="External"/><Relationship Id="rId1280" Type="http://schemas.openxmlformats.org/officeDocument/2006/relationships/hyperlink" Target="http://paperpile.com/b/INloZv/ptp9H" TargetMode="External"/><Relationship Id="rId1501" Type="http://schemas.openxmlformats.org/officeDocument/2006/relationships/hyperlink" Target="http://paperpile.com/b/INloZv/q40sL" TargetMode="External"/><Relationship Id="rId303" Type="http://schemas.openxmlformats.org/officeDocument/2006/relationships/hyperlink" Target="https://paperpile.com/c/INloZv/EUyDM+lx10O+IEXuf+A84a0+YxAQr" TargetMode="External"/><Relationship Id="rId748" Type="http://schemas.openxmlformats.org/officeDocument/2006/relationships/hyperlink" Target="https://paperpile.com/c/INloZv/0dShe+vwgCi+70SUp+YxAQr+lyzRT+zD0pl+JA7Ge+4asVy+qxIL2" TargetMode="External"/><Relationship Id="rId955" Type="http://schemas.microsoft.com/office/2018/08/relationships/commentsExtensible" Target="commentsExtensible.xml"/><Relationship Id="rId1140" Type="http://schemas.openxmlformats.org/officeDocument/2006/relationships/hyperlink" Target="http://paperpile.com/b/INloZv/1yV1j" TargetMode="External"/><Relationship Id="rId1378" Type="http://schemas.openxmlformats.org/officeDocument/2006/relationships/hyperlink" Target="http://paperpile.com/b/INloZv/iGekL" TargetMode="External"/><Relationship Id="rId1585" Type="http://schemas.openxmlformats.org/officeDocument/2006/relationships/hyperlink" Target="https://paperpile.com/c/INloZv/PWK8m+YcnFu" TargetMode="External"/><Relationship Id="rId84" Type="http://schemas.openxmlformats.org/officeDocument/2006/relationships/hyperlink" Target="https://paperpile.com/c/INloZv/A84a0+Ob3Ab+lyzRT+y1ucl" TargetMode="External"/><Relationship Id="rId387" Type="http://schemas.openxmlformats.org/officeDocument/2006/relationships/hyperlink" Target="https://paperpile.com/c/INloZv/pQu0C+fZ2Sg" TargetMode="External"/><Relationship Id="rId510" Type="http://schemas.openxmlformats.org/officeDocument/2006/relationships/hyperlink" Target="https://paperpile.com/c/INloZv/EUyDM+Rhcxq+Ur0df+M7XHu+Lxdjq" TargetMode="External"/><Relationship Id="rId594" Type="http://schemas.openxmlformats.org/officeDocument/2006/relationships/hyperlink" Target="https://paperpile.com/c/INloZv/JA7Ge+bOHDf" TargetMode="External"/><Relationship Id="rId608" Type="http://schemas.openxmlformats.org/officeDocument/2006/relationships/hyperlink" Target="https://paperpile.com/c/INloZv/HhHPA" TargetMode="External"/><Relationship Id="rId815" Type="http://schemas.openxmlformats.org/officeDocument/2006/relationships/hyperlink" Target="https://paperpile.com/c/INloZv/aGISI+ZP7Gl+WxNy0" TargetMode="External"/><Relationship Id="rId1238" Type="http://schemas.openxmlformats.org/officeDocument/2006/relationships/hyperlink" Target="http://paperpile.com/b/INloZv/Rcjc" TargetMode="External"/><Relationship Id="rId1445" Type="http://schemas.openxmlformats.org/officeDocument/2006/relationships/hyperlink" Target="http://paperpile.com/b/INloZv/VJouG" TargetMode="External"/><Relationship Id="rId1652" Type="http://schemas.openxmlformats.org/officeDocument/2006/relationships/hyperlink" Target="https://paperpile.com/c/INloZv/mjpyX" TargetMode="External"/><Relationship Id="rId247" Type="http://schemas.openxmlformats.org/officeDocument/2006/relationships/hyperlink" Target="https://paperpile.com/c/INloZv/YxAQr+vrY53" TargetMode="External"/><Relationship Id="rId899" Type="http://schemas.openxmlformats.org/officeDocument/2006/relationships/hyperlink" Target="http://paperpile.com/b/INloZv/YsUoz" TargetMode="External"/><Relationship Id="rId1000" Type="http://schemas.openxmlformats.org/officeDocument/2006/relationships/hyperlink" Target="http://paperpile.com/b/INloZv/Ur0df" TargetMode="External"/><Relationship Id="rId1084" Type="http://schemas.openxmlformats.org/officeDocument/2006/relationships/hyperlink" Target="https://dl.acm.org/doi/abs/10.1145/1412700.1412710" TargetMode="External"/><Relationship Id="rId1305" Type="http://schemas.openxmlformats.org/officeDocument/2006/relationships/hyperlink" Target="http://paperpile.com/b/INloZv/hZIGl" TargetMode="External"/><Relationship Id="rId107" Type="http://schemas.openxmlformats.org/officeDocument/2006/relationships/hyperlink" Target="https://paperpile.com/c/INloZv/Ur0df" TargetMode="External"/><Relationship Id="rId454" Type="http://schemas.openxmlformats.org/officeDocument/2006/relationships/hyperlink" Target="https://paperpile.com/c/INloZv/Xcmuy+mrx3R+mjpyX+1yV1j+IEXuf+moN9v+FSz6B+PWK8m+A84a0+Ur0df+bOHDf+AVJeC+0dShe" TargetMode="External"/><Relationship Id="rId661" Type="http://schemas.openxmlformats.org/officeDocument/2006/relationships/hyperlink" Target="https://paperpile.com/c/INloZv/70SUp+877Gs+YxAQr+pbH7c+5lvTJ+1yQRJ" TargetMode="External"/><Relationship Id="rId759" Type="http://schemas.openxmlformats.org/officeDocument/2006/relationships/hyperlink" Target="https://paperpile.com/c/INloZv/Xcmuy+mrx3R+mjpyX+1yV1j+IEXuf+moN9v+FSz6B+PWK8m+A84a0+lx10O+Ur0df+bOHDf+AVJeC+irpqa+EGQDw+y1ucl+sNGMR" TargetMode="External"/><Relationship Id="rId966" Type="http://schemas.openxmlformats.org/officeDocument/2006/relationships/hyperlink" Target="http://paperpile.com/b/INloZv/A84a0" TargetMode="External"/><Relationship Id="rId1291" Type="http://schemas.openxmlformats.org/officeDocument/2006/relationships/hyperlink" Target="http://paperpile.com/b/INloZv/HhHPA" TargetMode="External"/><Relationship Id="rId1389" Type="http://schemas.openxmlformats.org/officeDocument/2006/relationships/hyperlink" Target="http://paperpile.com/b/INloZv/877Gs" TargetMode="External"/><Relationship Id="rId1512" Type="http://schemas.openxmlformats.org/officeDocument/2006/relationships/hyperlink" Target="http://paperpile.com/b/INloZv/991BJ" TargetMode="External"/><Relationship Id="rId1596" Type="http://schemas.openxmlformats.org/officeDocument/2006/relationships/hyperlink" Target="https://paperpile.com/c/INloZv/8YsfH+kY2G7" TargetMode="External"/><Relationship Id="rId11" Type="http://schemas.openxmlformats.org/officeDocument/2006/relationships/hyperlink" Target="https://paperpile.com/c/INloZv/chnkO+8WvzM+lyzRT+sNGMR+zD0pl+YxAQr" TargetMode="External"/><Relationship Id="rId314" Type="http://schemas.openxmlformats.org/officeDocument/2006/relationships/hyperlink" Target="https://paperpile.com/c/INloZv/8WvzM+UMxLJ+mjpyX+lx10O" TargetMode="External"/><Relationship Id="rId398" Type="http://schemas.openxmlformats.org/officeDocument/2006/relationships/hyperlink" Target="https://paperpile.com/c/INloZv/z5cnw" TargetMode="External"/><Relationship Id="rId521" Type="http://schemas.openxmlformats.org/officeDocument/2006/relationships/hyperlink" Target="https://paperpile.com/c/INloZv/P9e3P+pisVr+4SBgd+7eoKx+4TrNz" TargetMode="External"/><Relationship Id="rId619" Type="http://schemas.openxmlformats.org/officeDocument/2006/relationships/hyperlink" Target="https://paperpile.com/c/INloZv/HhHPA" TargetMode="External"/><Relationship Id="rId1151" Type="http://schemas.openxmlformats.org/officeDocument/2006/relationships/hyperlink" Target="http://paperpile.com/b/INloZv/UMxLJ" TargetMode="External"/><Relationship Id="rId1249" Type="http://schemas.openxmlformats.org/officeDocument/2006/relationships/hyperlink" Target="http://paperpile.com/b/INloZv/KFvO9" TargetMode="External"/><Relationship Id="rId95" Type="http://schemas.openxmlformats.org/officeDocument/2006/relationships/hyperlink" Target="https://paperpile.com/c/INloZv/zD0pl+31BXE+lx10O+LmmWL+sNGMR+YxAQr+JA7Ge" TargetMode="External"/><Relationship Id="rId160" Type="http://schemas.openxmlformats.org/officeDocument/2006/relationships/hyperlink" Target="https://paperpile.com/c/INloZv/pQu0C" TargetMode="External"/><Relationship Id="rId826" Type="http://schemas.openxmlformats.org/officeDocument/2006/relationships/hyperlink" Target="http://paperpile.com/b/INloZv/chnkO" TargetMode="External"/><Relationship Id="rId1011" Type="http://schemas.openxmlformats.org/officeDocument/2006/relationships/hyperlink" Target="http://paperpile.com/b/INloZv/HrTl0" TargetMode="External"/><Relationship Id="rId1109" Type="http://schemas.openxmlformats.org/officeDocument/2006/relationships/hyperlink" Target="http://paperpile.com/b/INloZv/buS3d" TargetMode="External"/><Relationship Id="rId1456" Type="http://schemas.openxmlformats.org/officeDocument/2006/relationships/hyperlink" Target="http://paperpile.com/b/INloZv/iCjmA" TargetMode="External"/><Relationship Id="rId1663" Type="http://schemas.openxmlformats.org/officeDocument/2006/relationships/hyperlink" Target="https://paperpile.com/c/INloZv/q40sL" TargetMode="External"/><Relationship Id="rId258" Type="http://schemas.openxmlformats.org/officeDocument/2006/relationships/hyperlink" Target="https://paperpile.com/c/INloZv/lyzRT+zD0pl+y1ucl+sNGMR+lx10O+JA7Ge" TargetMode="External"/><Relationship Id="rId465" Type="http://schemas.openxmlformats.org/officeDocument/2006/relationships/hyperlink" Target="https://paperpile.com/c/INloZv/31vIF" TargetMode="External"/><Relationship Id="rId672" Type="http://schemas.openxmlformats.org/officeDocument/2006/relationships/hyperlink" Target="https://paperpile.com/c/INloZv/H1lxF+moN9v+HrTl0+0bRq7" TargetMode="External"/><Relationship Id="rId1095" Type="http://schemas.openxmlformats.org/officeDocument/2006/relationships/hyperlink" Target="http://paperpile.com/b/INloZv/5lvTJ" TargetMode="External"/><Relationship Id="rId1316" Type="http://schemas.openxmlformats.org/officeDocument/2006/relationships/hyperlink" Target="http://paperpile.com/b/INloZv/QQsx6" TargetMode="External"/><Relationship Id="rId1523" Type="http://schemas.openxmlformats.org/officeDocument/2006/relationships/hyperlink" Target="https://paperpile.com/c/INloZv/EUyDM/?suffix=%20%E2%80%93%20in%20red" TargetMode="External"/><Relationship Id="rId22" Type="http://schemas.openxmlformats.org/officeDocument/2006/relationships/hyperlink" Target="https://paperpile.com/c/INloZv/OzDEW+kY2G7+fZ2Sg+QaK7b+HJERu" TargetMode="External"/><Relationship Id="rId118" Type="http://schemas.openxmlformats.org/officeDocument/2006/relationships/hyperlink" Target="https://paperpile.com/c/INloZv/YxAQr+JA7Ge+HrTl0" TargetMode="External"/><Relationship Id="rId325" Type="http://schemas.openxmlformats.org/officeDocument/2006/relationships/hyperlink" Target="https://paperpile.com/c/INloZv/QRwKl/?noauthor=1" TargetMode="External"/><Relationship Id="rId532" Type="http://schemas.openxmlformats.org/officeDocument/2006/relationships/hyperlink" Target="https://paperpile.com/c/INloZv/tcQyP" TargetMode="External"/><Relationship Id="rId977" Type="http://schemas.openxmlformats.org/officeDocument/2006/relationships/hyperlink" Target="http://paperpile.com/b/INloZv/y1ucl" TargetMode="External"/><Relationship Id="rId1162" Type="http://schemas.openxmlformats.org/officeDocument/2006/relationships/hyperlink" Target="http://paperpile.com/b/INloZv/LF7Gk" TargetMode="External"/><Relationship Id="rId171" Type="http://schemas.openxmlformats.org/officeDocument/2006/relationships/hyperlink" Target="https://paperpile.com/c/INloZv/VXGko" TargetMode="External"/><Relationship Id="rId837" Type="http://schemas.openxmlformats.org/officeDocument/2006/relationships/hyperlink" Target="http://paperpile.com/b/INloZv/lyzRT" TargetMode="External"/><Relationship Id="rId1022" Type="http://schemas.openxmlformats.org/officeDocument/2006/relationships/hyperlink" Target="http://paperpile.com/b/INloZv/8YsfH" TargetMode="External"/><Relationship Id="rId1467" Type="http://schemas.openxmlformats.org/officeDocument/2006/relationships/hyperlink" Target="http://paperpile.com/b/INloZv/ZP7Gl" TargetMode="External"/><Relationship Id="rId1674" Type="http://schemas.openxmlformats.org/officeDocument/2006/relationships/hyperlink" Target="https://paperpile.com/c/INloZv/bFmes" TargetMode="External"/><Relationship Id="rId269" Type="http://schemas.openxmlformats.org/officeDocument/2006/relationships/hyperlink" Target="https://paperpile.com/c/INloZv/bFmes+fAmVN" TargetMode="External"/><Relationship Id="rId476" Type="http://schemas.openxmlformats.org/officeDocument/2006/relationships/hyperlink" Target="https://paperpile.com/c/INloZv/j8QI+miIK" TargetMode="External"/><Relationship Id="rId683" Type="http://schemas.openxmlformats.org/officeDocument/2006/relationships/hyperlink" Target="https://paperpile.com/c/INloZv/3Cou" TargetMode="External"/><Relationship Id="rId890" Type="http://schemas.openxmlformats.org/officeDocument/2006/relationships/hyperlink" Target="http://paperpile.com/b/INloZv/QaK7b" TargetMode="External"/><Relationship Id="rId904" Type="http://schemas.openxmlformats.org/officeDocument/2006/relationships/hyperlink" Target="http://paperpile.com/b/INloZv/lx10O" TargetMode="External"/><Relationship Id="rId1327" Type="http://schemas.openxmlformats.org/officeDocument/2006/relationships/hyperlink" Target="http://paperpile.com/b/INloZv/s4wlc" TargetMode="External"/><Relationship Id="rId1534" Type="http://schemas.openxmlformats.org/officeDocument/2006/relationships/hyperlink" Target="https://paperpile.com/c/INloZv/sNGMR+lx10O" TargetMode="External"/><Relationship Id="rId33" Type="http://schemas.openxmlformats.org/officeDocument/2006/relationships/hyperlink" Target="https://paperpile.com/c/INloZv/YsUoz+lx10O+fZ2Sg+QaK7b+z5cnw" TargetMode="External"/><Relationship Id="rId129" Type="http://schemas.openxmlformats.org/officeDocument/2006/relationships/hyperlink" Target="https://paperpile.com/c/INloZv/sNGMR+XKq8k+8YsfH+4asVy+zD0pl" TargetMode="External"/><Relationship Id="rId336" Type="http://schemas.openxmlformats.org/officeDocument/2006/relationships/hyperlink" Target="https://paperpile.com/c/INloZv/SjV6c/?noauthor=1" TargetMode="External"/><Relationship Id="rId543" Type="http://schemas.openxmlformats.org/officeDocument/2006/relationships/hyperlink" Target="https://paperpile.com/c/INloZv/PkMdt+HhHPA" TargetMode="External"/><Relationship Id="rId988" Type="http://schemas.openxmlformats.org/officeDocument/2006/relationships/hyperlink" Target="http://paperpile.com/b/INloZv/LmmWL" TargetMode="External"/><Relationship Id="rId1173" Type="http://schemas.openxmlformats.org/officeDocument/2006/relationships/hyperlink" Target="http://paperpile.com/b/INloZv/P9e3P" TargetMode="External"/><Relationship Id="rId1380" Type="http://schemas.openxmlformats.org/officeDocument/2006/relationships/hyperlink" Target="http://paperpile.com/b/INloZv/iGekL" TargetMode="External"/><Relationship Id="rId1601" Type="http://schemas.openxmlformats.org/officeDocument/2006/relationships/hyperlink" Target="https://paperpile.com/c/INloZv/1yV1j+Xcmuy" TargetMode="External"/><Relationship Id="rId182" Type="http://schemas.openxmlformats.org/officeDocument/2006/relationships/hyperlink" Target="https://paperpile.com/c/INloZv/G7tPW+1yQRJ+JA7Ge" TargetMode="External"/><Relationship Id="rId403" Type="http://schemas.openxmlformats.org/officeDocument/2006/relationships/hyperlink" Target="https://paperpile.com/c/INloZv/QaK7b" TargetMode="External"/><Relationship Id="rId750" Type="http://schemas.openxmlformats.org/officeDocument/2006/relationships/hyperlink" Target="https://paperpile.com/c/INloZv/0dShe+vwgCi+70SUp+YxAQr+lyzRT+zD0pl+JA7Ge+4asVy+qxIL2" TargetMode="External"/><Relationship Id="rId848" Type="http://schemas.openxmlformats.org/officeDocument/2006/relationships/hyperlink" Target="http://paperpile.com/b/INloZv/YxAQr" TargetMode="External"/><Relationship Id="rId1033" Type="http://schemas.openxmlformats.org/officeDocument/2006/relationships/hyperlink" Target="http://paperpile.com/b/INloZv/ZPCYu" TargetMode="External"/><Relationship Id="rId1478" Type="http://schemas.openxmlformats.org/officeDocument/2006/relationships/hyperlink" Target="http://paperpile.com/b/INloZv/D1zmJ" TargetMode="External"/><Relationship Id="rId1685" Type="http://schemas.openxmlformats.org/officeDocument/2006/relationships/hyperlink" Target="https://paperpile.com/c/INloZv/Ye6pg" TargetMode="External"/><Relationship Id="rId487" Type="http://schemas.openxmlformats.org/officeDocument/2006/relationships/hyperlink" Target="https://paperpile.com/c/INloZv/sNGMR" TargetMode="External"/><Relationship Id="rId610" Type="http://schemas.openxmlformats.org/officeDocument/2006/relationships/hyperlink" Target="https://paperpile.com/c/INloZv/4oFTU" TargetMode="External"/><Relationship Id="rId694" Type="http://schemas.openxmlformats.org/officeDocument/2006/relationships/hyperlink" Target="https://paperpile.com/c/INloZv/JA7Ge" TargetMode="External"/><Relationship Id="rId708" Type="http://schemas.openxmlformats.org/officeDocument/2006/relationships/hyperlink" Target="https://paperpile.com/c/INloZv/1yQRJ+5lThe+WkKNE" TargetMode="External"/><Relationship Id="rId915" Type="http://schemas.openxmlformats.org/officeDocument/2006/relationships/hyperlink" Target="http://paperpile.com/b/INloZv/VQ7Vy" TargetMode="External"/><Relationship Id="rId1240" Type="http://schemas.openxmlformats.org/officeDocument/2006/relationships/hyperlink" Target="http://paperpile.com/b/INloZv/j8QI" TargetMode="External"/><Relationship Id="rId1338" Type="http://schemas.openxmlformats.org/officeDocument/2006/relationships/hyperlink" Target="http://paperpile.com/b/INloZv/WaBgc" TargetMode="External"/><Relationship Id="rId1545" Type="http://schemas.openxmlformats.org/officeDocument/2006/relationships/hyperlink" Target="https://paperpile.com/c/INloZv/irpqa+mLDOq" TargetMode="External"/><Relationship Id="rId347" Type="http://schemas.openxmlformats.org/officeDocument/2006/relationships/hyperlink" Target="https://paperpile.com/c/INloZv/EUyDM/?noauthor=1" TargetMode="External"/><Relationship Id="rId999" Type="http://schemas.openxmlformats.org/officeDocument/2006/relationships/hyperlink" Target="http://paperpile.com/b/INloZv/LJh2Q" TargetMode="External"/><Relationship Id="rId1100" Type="http://schemas.openxmlformats.org/officeDocument/2006/relationships/hyperlink" Target="http://paperpile.com/b/INloZv/pNYPT" TargetMode="External"/><Relationship Id="rId1184" Type="http://schemas.openxmlformats.org/officeDocument/2006/relationships/hyperlink" Target="http://paperpile.com/b/INloZv/vgsBS" TargetMode="External"/><Relationship Id="rId1405" Type="http://schemas.openxmlformats.org/officeDocument/2006/relationships/hyperlink" Target="http://paperpile.com/b/INloZv/Ky9L" TargetMode="External"/><Relationship Id="rId44" Type="http://schemas.openxmlformats.org/officeDocument/2006/relationships/hyperlink" Target="https://paperpile.com/c/INloZv/G7tPW+z5cnw+1yQRJ" TargetMode="External"/><Relationship Id="rId554" Type="http://schemas.openxmlformats.org/officeDocument/2006/relationships/hyperlink" Target="https://paperpile.com/c/INloZv/hZIGl" TargetMode="External"/><Relationship Id="rId761" Type="http://schemas.openxmlformats.org/officeDocument/2006/relationships/hyperlink" Target="https://paperpile.com/c/INloZv/Xcmuy+mrx3R+mjpyX+1yV1j+IEXuf+moN9v+FSz6B+PWK8m+A84a0+lx10O+Ur0df+bOHDf+AVJeC+irpqa+EGQDw+y1ucl+sNGMR" TargetMode="External"/><Relationship Id="rId859" Type="http://schemas.openxmlformats.org/officeDocument/2006/relationships/hyperlink" Target="http://paperpile.com/b/INloZv/0vjbu" TargetMode="External"/><Relationship Id="rId1391" Type="http://schemas.openxmlformats.org/officeDocument/2006/relationships/hyperlink" Target="http://paperpile.com/b/INloZv/877Gs" TargetMode="External"/><Relationship Id="rId1489" Type="http://schemas.openxmlformats.org/officeDocument/2006/relationships/hyperlink" Target="http://paperpile.com/b/INloZv/oGtpe" TargetMode="External"/><Relationship Id="rId1612" Type="http://schemas.openxmlformats.org/officeDocument/2006/relationships/hyperlink" Target="https://paperpile.com/c/INloZv/bFmes+fAmVN" TargetMode="External"/><Relationship Id="rId1696" Type="http://schemas.openxmlformats.org/officeDocument/2006/relationships/image" Target="media/image9.png"/><Relationship Id="rId193" Type="http://schemas.openxmlformats.org/officeDocument/2006/relationships/hyperlink" Target="https://paperpile.com/c/INloZv/FSz6B+zD0pl" TargetMode="External"/><Relationship Id="rId207" Type="http://schemas.openxmlformats.org/officeDocument/2006/relationships/hyperlink" Target="https://paperpile.com/c/INloZv/Ob3Ab" TargetMode="External"/><Relationship Id="rId414" Type="http://schemas.openxmlformats.org/officeDocument/2006/relationships/hyperlink" Target="https://paperpile.com/c/INloZv/vwgCi+70SUp+YxAQr+lyzRT+zD0pl+JA7Ge+4asVy+qxIL2+lx10O+EGQDw+y1ucl+sNGMR+irpqa" TargetMode="External"/><Relationship Id="rId498" Type="http://schemas.openxmlformats.org/officeDocument/2006/relationships/hyperlink" Target="https://paperpile.com/c/INloZv/bFmes" TargetMode="External"/><Relationship Id="rId621" Type="http://schemas.openxmlformats.org/officeDocument/2006/relationships/hyperlink" Target="https://paperpile.com/c/INloZv/cIlAY" TargetMode="External"/><Relationship Id="rId1044" Type="http://schemas.openxmlformats.org/officeDocument/2006/relationships/hyperlink" Target="http://paperpile.com/b/INloZv/29ee0" TargetMode="External"/><Relationship Id="rId1251" Type="http://schemas.openxmlformats.org/officeDocument/2006/relationships/hyperlink" Target="http://paperpile.com/b/INloZv/KFvO9" TargetMode="External"/><Relationship Id="rId1349" Type="http://schemas.openxmlformats.org/officeDocument/2006/relationships/hyperlink" Target="http://paperpile.com/b/INloZv/4oFTU" TargetMode="External"/><Relationship Id="rId260" Type="http://schemas.openxmlformats.org/officeDocument/2006/relationships/hyperlink" Target="https://paperpile.com/c/INloZv/lyzRT+zD0pl+y1ucl+sNGMR+lx10O+JA7Ge" TargetMode="External"/><Relationship Id="rId719" Type="http://schemas.openxmlformats.org/officeDocument/2006/relationships/hyperlink" Target="https://paperpile.com/c/INloZv/BSDRJ" TargetMode="External"/><Relationship Id="rId926" Type="http://schemas.openxmlformats.org/officeDocument/2006/relationships/hyperlink" Target="http://paperpile.com/b/INloZv/1yQRJ" TargetMode="External"/><Relationship Id="rId1111" Type="http://schemas.openxmlformats.org/officeDocument/2006/relationships/hyperlink" Target="http://paperpile.com/b/INloZv/buS3d" TargetMode="External"/><Relationship Id="rId1556" Type="http://schemas.openxmlformats.org/officeDocument/2006/relationships/hyperlink" Target="https://paperpile.com/c/INloZv/zD0pl+vwgCi" TargetMode="External"/><Relationship Id="rId55" Type="http://schemas.openxmlformats.org/officeDocument/2006/relationships/hyperlink" Target="https://paperpile.com/c/INloZv/QaK7b+zD6A" TargetMode="External"/><Relationship Id="rId120" Type="http://schemas.openxmlformats.org/officeDocument/2006/relationships/hyperlink" Target="https://paperpile.com/c/INloZv/K25SB+zD0pl" TargetMode="External"/><Relationship Id="rId358" Type="http://schemas.openxmlformats.org/officeDocument/2006/relationships/hyperlink" Target="https://paperpile.com/c/INloZv/Ob3Ab+y1ucl+lyzRT+TTVT0" TargetMode="External"/><Relationship Id="rId565" Type="http://schemas.openxmlformats.org/officeDocument/2006/relationships/hyperlink" Target="https://paperpile.com/c/INloZv/5lvTJ+UMxLJ+vgsBS" TargetMode="External"/><Relationship Id="rId772" Type="http://schemas.openxmlformats.org/officeDocument/2006/relationships/hyperlink" Target="https://paperpile.com/c/INloZv/Xcmuy+mrx3R+mjpyX+1yV1j+IEXuf+moN9v+FSz6B+PWK8m+A84a0+lx10O+Ur0df+bOHDf+AVJeC+irpqa+EGQDw+y1ucl+sNGMR" TargetMode="External"/><Relationship Id="rId1195" Type="http://schemas.openxmlformats.org/officeDocument/2006/relationships/hyperlink" Target="http://paperpile.com/b/INloZv/H1lxF" TargetMode="External"/><Relationship Id="rId1209" Type="http://schemas.openxmlformats.org/officeDocument/2006/relationships/hyperlink" Target="http://paperpile.com/b/INloZv/EGQDw" TargetMode="External"/><Relationship Id="rId1416" Type="http://schemas.openxmlformats.org/officeDocument/2006/relationships/hyperlink" Target="https://www.r-project.org/" TargetMode="External"/><Relationship Id="rId1623" Type="http://schemas.openxmlformats.org/officeDocument/2006/relationships/hyperlink" Target="https://paperpile.com/c/INloZv/IEXuf+vwgCi" TargetMode="External"/><Relationship Id="rId218" Type="http://schemas.openxmlformats.org/officeDocument/2006/relationships/hyperlink" Target="https://paperpile.com/c/INloZv/YxAQr+2tuxC+lyzRT+vrY53" TargetMode="External"/><Relationship Id="rId425" Type="http://schemas.openxmlformats.org/officeDocument/2006/relationships/hyperlink" Target="https://paperpile.com/c/INloZv/vwgCi+70SUp+YxAQr+lyzRT+zD0pl+JA7Ge+4asVy+qxIL2+lx10O+EGQDw+y1ucl+sNGMR+irpqa" TargetMode="External"/><Relationship Id="rId632" Type="http://schemas.openxmlformats.org/officeDocument/2006/relationships/hyperlink" Target="https://paperpile.com/c/INloZv/corqh" TargetMode="External"/><Relationship Id="rId1055" Type="http://schemas.openxmlformats.org/officeDocument/2006/relationships/hyperlink" Target="http://paperpile.com/b/INloZv/VXGko" TargetMode="External"/><Relationship Id="rId1262" Type="http://schemas.openxmlformats.org/officeDocument/2006/relationships/hyperlink" Target="http://paperpile.com/b/INloZv/pisVr" TargetMode="External"/><Relationship Id="rId271" Type="http://schemas.openxmlformats.org/officeDocument/2006/relationships/hyperlink" Target="https://paperpile.com/c/INloZv/bFmes+fAmVN" TargetMode="External"/><Relationship Id="rId937" Type="http://schemas.openxmlformats.org/officeDocument/2006/relationships/hyperlink" Target="http://paperpile.com/b/INloZv/WkKNE" TargetMode="External"/><Relationship Id="rId1122" Type="http://schemas.openxmlformats.org/officeDocument/2006/relationships/hyperlink" Target="http://paperpile.com/b/INloZv/IEXuf" TargetMode="External"/><Relationship Id="rId1567" Type="http://schemas.openxmlformats.org/officeDocument/2006/relationships/hyperlink" Target="https://paperpile.com/c/INloZv/8YsfH+chnkO" TargetMode="External"/><Relationship Id="rId66" Type="http://schemas.openxmlformats.org/officeDocument/2006/relationships/hyperlink" Target="https://paperpile.com/c/INloZv/G7tPW+03McZ+fZ2Sg+z5cnw" TargetMode="External"/><Relationship Id="rId131" Type="http://schemas.openxmlformats.org/officeDocument/2006/relationships/hyperlink" Target="https://paperpile.com/c/INloZv/sNGMR+XKq8k+8YsfH+4asVy+zD0pl" TargetMode="External"/><Relationship Id="rId369" Type="http://schemas.openxmlformats.org/officeDocument/2006/relationships/hyperlink" Target="https://paperpile.com/c/INloZv/G7tPW+kY2G7+fZ2Sg+z5cnw+JA7Ge+HJERu" TargetMode="External"/><Relationship Id="rId576" Type="http://schemas.openxmlformats.org/officeDocument/2006/relationships/hyperlink" Target="https://paperpile.com/c/INloZv/EUyDM+WFfSm+bOHDf" TargetMode="External"/><Relationship Id="rId783" Type="http://schemas.openxmlformats.org/officeDocument/2006/relationships/hyperlink" Target="https://paperpile.com/c/INloZv/5hGuh" TargetMode="External"/><Relationship Id="rId990" Type="http://schemas.openxmlformats.org/officeDocument/2006/relationships/hyperlink" Target="http://paperpile.com/b/INloZv/udiyK" TargetMode="External"/><Relationship Id="rId1427" Type="http://schemas.openxmlformats.org/officeDocument/2006/relationships/hyperlink" Target="http://paperpile.com/b/INloZv/tUA8l" TargetMode="External"/><Relationship Id="rId1634" Type="http://schemas.openxmlformats.org/officeDocument/2006/relationships/hyperlink" Target="https://paperpile.com/c/INloZv/qxIL2+zD0pl" TargetMode="External"/><Relationship Id="rId229" Type="http://schemas.openxmlformats.org/officeDocument/2006/relationships/hyperlink" Target="https://paperpile.com/c/INloZv/A84a0+YxAQr+2tuxC+6U4YQ" TargetMode="External"/><Relationship Id="rId436" Type="http://schemas.openxmlformats.org/officeDocument/2006/relationships/hyperlink" Target="https://paperpile.com/c/INloZv/Xcmuy+mrx3R+mjpyX+1yV1j+IEXuf+moN9v+FSz6B+PWK8m+A84a0+Ur0df+bOHDf+AVJeC+0dShe" TargetMode="External"/><Relationship Id="rId643" Type="http://schemas.openxmlformats.org/officeDocument/2006/relationships/hyperlink" Target="https://paperpile.com/c/INloZv/ha20h" TargetMode="External"/><Relationship Id="rId1066" Type="http://schemas.openxmlformats.org/officeDocument/2006/relationships/hyperlink" Target="http://paperpile.com/b/INloZv/fAmVN" TargetMode="External"/><Relationship Id="rId1273" Type="http://schemas.openxmlformats.org/officeDocument/2006/relationships/hyperlink" Target="http://paperpile.com/b/INloZv/tcQyP" TargetMode="External"/><Relationship Id="rId1480" Type="http://schemas.openxmlformats.org/officeDocument/2006/relationships/hyperlink" Target="http://paperpile.com/b/INloZv/D1zmJ" TargetMode="External"/><Relationship Id="rId850" Type="http://schemas.openxmlformats.org/officeDocument/2006/relationships/hyperlink" Target="http://paperpile.com/b/INloZv/YxAQr" TargetMode="External"/><Relationship Id="rId948" Type="http://schemas.openxmlformats.org/officeDocument/2006/relationships/hyperlink" Target="http://paperpile.com/b/INloZv/03McZ" TargetMode="External"/><Relationship Id="rId1133" Type="http://schemas.openxmlformats.org/officeDocument/2006/relationships/hyperlink" Target="http://paperpile.com/b/INloZv/irpqa" TargetMode="External"/><Relationship Id="rId1578" Type="http://schemas.openxmlformats.org/officeDocument/2006/relationships/hyperlink" Target="https://paperpile.com/c/INloZv/JA7Ge+BfUuG" TargetMode="External"/><Relationship Id="rId1701" Type="http://schemas.openxmlformats.org/officeDocument/2006/relationships/footer" Target="footer1.xml"/><Relationship Id="rId77" Type="http://schemas.openxmlformats.org/officeDocument/2006/relationships/hyperlink" Target="https://paperpile.com/c/INloZv/pQu0C+XKq8k+YxAQr" TargetMode="External"/><Relationship Id="rId282" Type="http://schemas.openxmlformats.org/officeDocument/2006/relationships/hyperlink" Target="https://paperpile.com/c/INloZv/IEXuf+6U4YQ+YcnFu+EUyDM" TargetMode="External"/><Relationship Id="rId503" Type="http://schemas.openxmlformats.org/officeDocument/2006/relationships/hyperlink" Target="https://paperpile.com/c/INloZv/8WvzM+QRwKl+chnkO+A84a0" TargetMode="External"/><Relationship Id="rId587" Type="http://schemas.openxmlformats.org/officeDocument/2006/relationships/hyperlink" Target="https://paperpile.com/c/INloZv/s4wlc+eBWFI" TargetMode="External"/><Relationship Id="rId710" Type="http://schemas.openxmlformats.org/officeDocument/2006/relationships/hyperlink" Target="https://paperpile.com/c/INloZv/YxAQr+lyzRT" TargetMode="External"/><Relationship Id="rId808" Type="http://schemas.openxmlformats.org/officeDocument/2006/relationships/hyperlink" Target="https://paperpile.com/c/INloZv/BMksJ" TargetMode="External"/><Relationship Id="rId1340" Type="http://schemas.openxmlformats.org/officeDocument/2006/relationships/hyperlink" Target="http://paperpile.com/b/INloZv/WaBgc" TargetMode="External"/><Relationship Id="rId1438" Type="http://schemas.openxmlformats.org/officeDocument/2006/relationships/hyperlink" Target="http://paperpile.com/b/INloZv/HbA3D" TargetMode="External"/><Relationship Id="rId1645" Type="http://schemas.openxmlformats.org/officeDocument/2006/relationships/hyperlink" Target="https://paperpile.com/c/INloZv/QaK7b+qxIL2" TargetMode="External"/><Relationship Id="rId8" Type="http://schemas.openxmlformats.org/officeDocument/2006/relationships/hyperlink" Target="mailto:friva@ualberta.ca" TargetMode="External"/><Relationship Id="rId142" Type="http://schemas.microsoft.com/office/2016/09/relationships/commentsIds" Target="commentsIds.xml"/><Relationship Id="rId447" Type="http://schemas.openxmlformats.org/officeDocument/2006/relationships/hyperlink" Target="https://paperpile.com/c/INloZv/Xcmuy+mrx3R+mjpyX+1yV1j+IEXuf+moN9v+FSz6B+PWK8m+A84a0+Ur0df+bOHDf+AVJeC+0dShe" TargetMode="External"/><Relationship Id="rId794" Type="http://schemas.openxmlformats.org/officeDocument/2006/relationships/hyperlink" Target="https://paperpile.com/c/INloZv/VJouG" TargetMode="External"/><Relationship Id="rId1077" Type="http://schemas.openxmlformats.org/officeDocument/2006/relationships/hyperlink" Target="http://paperpile.com/b/INloZv/FSz6B" TargetMode="External"/><Relationship Id="rId1200" Type="http://schemas.openxmlformats.org/officeDocument/2006/relationships/hyperlink" Target="http://paperpile.com/b/INloZv/70SUp" TargetMode="External"/><Relationship Id="rId654" Type="http://schemas.openxmlformats.org/officeDocument/2006/relationships/hyperlink" Target="https://paperpile.com/c/INloZv/70SUp+877Gs+YxAQr+pbH7c+5lvTJ+1yQRJ" TargetMode="External"/><Relationship Id="rId861" Type="http://schemas.openxmlformats.org/officeDocument/2006/relationships/hyperlink" Target="http://paperpile.com/b/INloZv/Rhcxq" TargetMode="External"/><Relationship Id="rId959" Type="http://schemas.openxmlformats.org/officeDocument/2006/relationships/hyperlink" Target="http://paperpile.com/b/INloZv/pQu0C" TargetMode="External"/><Relationship Id="rId1284" Type="http://schemas.openxmlformats.org/officeDocument/2006/relationships/hyperlink" Target="http://paperpile.com/b/INloZv/PkMdt" TargetMode="External"/><Relationship Id="rId1491" Type="http://schemas.openxmlformats.org/officeDocument/2006/relationships/hyperlink" Target="http://paperpile.com/b/INloZv/oGtpe" TargetMode="External"/><Relationship Id="rId1505" Type="http://schemas.openxmlformats.org/officeDocument/2006/relationships/hyperlink" Target="http://paperpile.com/b/INloZv/S8FjC" TargetMode="External"/><Relationship Id="rId1589" Type="http://schemas.openxmlformats.org/officeDocument/2006/relationships/hyperlink" Target="https://paperpile.com/c/INloZv/R9Eu5+qxIL2" TargetMode="External"/><Relationship Id="rId293" Type="http://schemas.openxmlformats.org/officeDocument/2006/relationships/hyperlink" Target="https://paperpile.com/c/INloZv/1yV1j+EVJG4+Rhcxq+y1ucl+JA7Ge" TargetMode="External"/><Relationship Id="rId307" Type="http://schemas.openxmlformats.org/officeDocument/2006/relationships/hyperlink" Target="https://paperpile.com/c/INloZv/EUyDM+lx10O+IEXuf+A84a0+YxAQr" TargetMode="External"/><Relationship Id="rId514" Type="http://schemas.openxmlformats.org/officeDocument/2006/relationships/hyperlink" Target="https://paperpile.com/c/INloZv/EUyDM+Rhcxq+Ur0df+M7XHu+Lxdjq" TargetMode="External"/><Relationship Id="rId721" Type="http://schemas.openxmlformats.org/officeDocument/2006/relationships/hyperlink" Target="https://paperpile.com/c/INloZv/zEyaw" TargetMode="External"/><Relationship Id="rId1144" Type="http://schemas.openxmlformats.org/officeDocument/2006/relationships/hyperlink" Target="http://paperpile.com/b/INloZv/EVJG4" TargetMode="External"/><Relationship Id="rId1351" Type="http://schemas.openxmlformats.org/officeDocument/2006/relationships/hyperlink" Target="http://paperpile.com/b/INloZv/4oFTU" TargetMode="External"/><Relationship Id="rId1449" Type="http://schemas.openxmlformats.org/officeDocument/2006/relationships/hyperlink" Target="http://paperpile.com/b/INloZv/KI1B1" TargetMode="External"/><Relationship Id="rId88" Type="http://schemas.openxmlformats.org/officeDocument/2006/relationships/hyperlink" Target="https://paperpile.com/c/INloZv/zD0pl+31BXE+lx10O+LmmWL+sNGMR+YxAQr+JA7Ge" TargetMode="External"/><Relationship Id="rId153" Type="http://schemas.openxmlformats.org/officeDocument/2006/relationships/hyperlink" Target="https://paperpile.com/c/INloZv/BPPwZ" TargetMode="External"/><Relationship Id="rId360" Type="http://schemas.openxmlformats.org/officeDocument/2006/relationships/hyperlink" Target="https://paperpile.com/c/INloZv/Ob3Ab+y1ucl+lyzRT+TTVT0" TargetMode="External"/><Relationship Id="rId598" Type="http://schemas.openxmlformats.org/officeDocument/2006/relationships/hyperlink" Target="https://paperpile.com/c/INloZv/PkMdt+WaBgc+UC9ld" TargetMode="External"/><Relationship Id="rId819" Type="http://schemas.openxmlformats.org/officeDocument/2006/relationships/hyperlink" Target="https://paperpile.com/c/INloZv/f5P8Q+D1zmJ" TargetMode="External"/><Relationship Id="rId1004" Type="http://schemas.openxmlformats.org/officeDocument/2006/relationships/hyperlink" Target="http://paperpile.com/b/INloZv/Ur0df" TargetMode="External"/><Relationship Id="rId1211" Type="http://schemas.openxmlformats.org/officeDocument/2006/relationships/hyperlink" Target="http://paperpile.com/b/INloZv/Xcmuy" TargetMode="External"/><Relationship Id="rId1656" Type="http://schemas.openxmlformats.org/officeDocument/2006/relationships/hyperlink" Target="https://paperpile.com/c/INloZv/moN9v" TargetMode="External"/><Relationship Id="rId220" Type="http://schemas.openxmlformats.org/officeDocument/2006/relationships/hyperlink" Target="https://paperpile.com/c/INloZv/5lvTJ+sNGMR+lx10O+y1ucl" TargetMode="External"/><Relationship Id="rId458" Type="http://schemas.openxmlformats.org/officeDocument/2006/relationships/hyperlink" Target="https://paperpile.com/c/INloZv/SfLUg" TargetMode="External"/><Relationship Id="rId665" Type="http://schemas.openxmlformats.org/officeDocument/2006/relationships/hyperlink" Target="https://paperpile.com/c/INloZv/0dShe+pbH7c" TargetMode="External"/><Relationship Id="rId872" Type="http://schemas.openxmlformats.org/officeDocument/2006/relationships/hyperlink" Target="http://paperpile.com/b/INloZv/OzDEW" TargetMode="External"/><Relationship Id="rId1088" Type="http://schemas.openxmlformats.org/officeDocument/2006/relationships/hyperlink" Target="http://paperpile.com/b/INloZv/2tuxC" TargetMode="External"/><Relationship Id="rId1295" Type="http://schemas.openxmlformats.org/officeDocument/2006/relationships/hyperlink" Target="http://paperpile.com/b/INloZv/UTpgV" TargetMode="External"/><Relationship Id="rId1309" Type="http://schemas.openxmlformats.org/officeDocument/2006/relationships/hyperlink" Target="http://paperpile.com/b/INloZv/mLDOq" TargetMode="External"/><Relationship Id="rId1516" Type="http://schemas.openxmlformats.org/officeDocument/2006/relationships/image" Target="media/image2.png"/><Relationship Id="rId15" Type="http://schemas.openxmlformats.org/officeDocument/2006/relationships/hyperlink" Target="https://paperpile.com/c/INloZv/BfUuG+0vjbu+8WvzM+Rhcxq+AVJeC+bOHDf" TargetMode="External"/><Relationship Id="rId318" Type="http://schemas.openxmlformats.org/officeDocument/2006/relationships/hyperlink" Target="https://paperpile.com/c/INloZv/8WvzM+UMxLJ+mjpyX+lx10O" TargetMode="External"/><Relationship Id="rId525" Type="http://schemas.openxmlformats.org/officeDocument/2006/relationships/hyperlink" Target="https://paperpile.com/c/INloZv/P9e3P+pisVr+4SBgd+7eoKx+4TrNz" TargetMode="External"/><Relationship Id="rId732" Type="http://schemas.openxmlformats.org/officeDocument/2006/relationships/hyperlink" Target="https://paperpile.com/c/INloZv/tUA8l" TargetMode="External"/><Relationship Id="rId1155" Type="http://schemas.openxmlformats.org/officeDocument/2006/relationships/hyperlink" Target="http://paperpile.com/b/INloZv/mjpyX" TargetMode="External"/><Relationship Id="rId1362" Type="http://schemas.openxmlformats.org/officeDocument/2006/relationships/hyperlink" Target="http://paperpile.com/b/INloZv/cIlAY" TargetMode="External"/><Relationship Id="rId99" Type="http://schemas.openxmlformats.org/officeDocument/2006/relationships/hyperlink" Target="https://paperpile.com/c/INloZv/zD0pl+31BXE+lx10O+LmmWL+sNGMR+YxAQr+JA7Ge" TargetMode="External"/><Relationship Id="rId164" Type="http://schemas.openxmlformats.org/officeDocument/2006/relationships/hyperlink" Target="https://paperpile.com/c/INloZv/29ee0" TargetMode="External"/><Relationship Id="rId371" Type="http://schemas.openxmlformats.org/officeDocument/2006/relationships/hyperlink" Target="https://paperpile.com/c/INloZv/G7tPW+kY2G7+fZ2Sg+z5cnw+JA7Ge+HJERu" TargetMode="External"/><Relationship Id="rId1015" Type="http://schemas.openxmlformats.org/officeDocument/2006/relationships/hyperlink" Target="http://paperpile.com/b/INloZv/K25SB" TargetMode="External"/><Relationship Id="rId1222" Type="http://schemas.openxmlformats.org/officeDocument/2006/relationships/hyperlink" Target="http://paperpile.com/b/INloZv/PWK8m" TargetMode="External"/><Relationship Id="rId1667" Type="http://schemas.openxmlformats.org/officeDocument/2006/relationships/hyperlink" Target="https://paperpile.com/c/INloZv/S8FjC" TargetMode="External"/><Relationship Id="rId469" Type="http://schemas.openxmlformats.org/officeDocument/2006/relationships/hyperlink" Target="https://paperpile.com/c/INloZv/irpqa+bOHDf" TargetMode="External"/><Relationship Id="rId676" Type="http://schemas.openxmlformats.org/officeDocument/2006/relationships/hyperlink" Target="https://paperpile.com/c/INloZv/H1lxF+moN9v+HrTl0+0bRq7" TargetMode="External"/><Relationship Id="rId883" Type="http://schemas.openxmlformats.org/officeDocument/2006/relationships/hyperlink" Target="http://paperpile.com/b/INloZv/fZ2Sg" TargetMode="External"/><Relationship Id="rId1099" Type="http://schemas.openxmlformats.org/officeDocument/2006/relationships/hyperlink" Target="http://paperpile.com/b/INloZv/pNYPT" TargetMode="External"/><Relationship Id="rId1527" Type="http://schemas.openxmlformats.org/officeDocument/2006/relationships/hyperlink" Target="https://paperpile.com/c/INloZv/8WvzM/?suffix=%20%E2%80%93%20in%20pink" TargetMode="External"/><Relationship Id="rId26" Type="http://schemas.openxmlformats.org/officeDocument/2006/relationships/hyperlink" Target="https://paperpile.com/c/INloZv/YsUoz+lx10O+fZ2Sg+QaK7b+z5cnw" TargetMode="External"/><Relationship Id="rId231" Type="http://schemas.openxmlformats.org/officeDocument/2006/relationships/hyperlink" Target="https://paperpile.com/c/INloZv/A84a0+YxAQr+2tuxC+6U4YQ" TargetMode="External"/><Relationship Id="rId329" Type="http://schemas.openxmlformats.org/officeDocument/2006/relationships/hyperlink" Target="https://paperpile.com/c/INloZv/8WvzM/?noauthor=1" TargetMode="External"/><Relationship Id="rId536" Type="http://schemas.openxmlformats.org/officeDocument/2006/relationships/hyperlink" Target="https://paperpile.com/c/INloZv/6U4YQ" TargetMode="External"/><Relationship Id="rId1166" Type="http://schemas.openxmlformats.org/officeDocument/2006/relationships/hyperlink" Target="http://paperpile.com/b/INloZv/SjV6c" TargetMode="External"/><Relationship Id="rId1373" Type="http://schemas.openxmlformats.org/officeDocument/2006/relationships/hyperlink" Target="http://paperpile.com/b/INloZv/3vrGX" TargetMode="External"/><Relationship Id="rId175" Type="http://schemas.openxmlformats.org/officeDocument/2006/relationships/hyperlink" Target="https://paperpile.com/c/INloZv/01HzU" TargetMode="External"/><Relationship Id="rId743" Type="http://schemas.openxmlformats.org/officeDocument/2006/relationships/hyperlink" Target="https://paperpile.com/c/INloZv/0dShe+vwgCi+70SUp+YxAQr+lyzRT+zD0pl+JA7Ge+4asVy+qxIL2" TargetMode="External"/><Relationship Id="rId950" Type="http://schemas.openxmlformats.org/officeDocument/2006/relationships/hyperlink" Target="http://paperpile.com/b/INloZv/6U4YQ" TargetMode="External"/><Relationship Id="rId1026" Type="http://schemas.openxmlformats.org/officeDocument/2006/relationships/hyperlink" Target="http://paperpile.com/b/INloZv/4asVy" TargetMode="External"/><Relationship Id="rId1580" Type="http://schemas.openxmlformats.org/officeDocument/2006/relationships/hyperlink" Target="https://paperpile.com/c/INloZv/irpqa+WFfSm" TargetMode="External"/><Relationship Id="rId1678" Type="http://schemas.openxmlformats.org/officeDocument/2006/relationships/hyperlink" Target="https://paperpile.com/c/INloZv/bFmes" TargetMode="External"/><Relationship Id="rId382" Type="http://schemas.openxmlformats.org/officeDocument/2006/relationships/hyperlink" Target="https://paperpile.com/c/INloZv/pNYPT" TargetMode="External"/><Relationship Id="rId603" Type="http://schemas.openxmlformats.org/officeDocument/2006/relationships/hyperlink" Target="https://paperpile.com/c/INloZv/PkMdt+WaBgc+UC9ld" TargetMode="External"/><Relationship Id="rId687" Type="http://schemas.openxmlformats.org/officeDocument/2006/relationships/hyperlink" Target="https://paperpile.com/c/INloZv/Ky9L" TargetMode="External"/><Relationship Id="rId810" Type="http://schemas.openxmlformats.org/officeDocument/2006/relationships/hyperlink" Target="https://paperpile.com/c/INloZv/mJTCe/?prefix=ERGM%3B" TargetMode="External"/><Relationship Id="rId908" Type="http://schemas.openxmlformats.org/officeDocument/2006/relationships/hyperlink" Target="http://paperpile.com/b/INloZv/z5cnw" TargetMode="External"/><Relationship Id="rId1233" Type="http://schemas.openxmlformats.org/officeDocument/2006/relationships/hyperlink" Target="http://paperpile.com/b/INloZv/31vIF" TargetMode="External"/><Relationship Id="rId1440" Type="http://schemas.openxmlformats.org/officeDocument/2006/relationships/hyperlink" Target="http://paperpile.com/b/INloZv/HbA3D" TargetMode="External"/><Relationship Id="rId1538" Type="http://schemas.openxmlformats.org/officeDocument/2006/relationships/hyperlink" Target="https://paperpile.com/c/INloZv/sNGMR+lx10O" TargetMode="External"/><Relationship Id="rId242" Type="http://schemas.openxmlformats.org/officeDocument/2006/relationships/hyperlink" Target="https://paperpile.com/c/INloZv/lyzRT+YxAQr+gOLtG" TargetMode="External"/><Relationship Id="rId894" Type="http://schemas.openxmlformats.org/officeDocument/2006/relationships/hyperlink" Target="http://paperpile.com/b/INloZv/HJERu" TargetMode="External"/><Relationship Id="rId1177" Type="http://schemas.openxmlformats.org/officeDocument/2006/relationships/hyperlink" Target="http://paperpile.com/b/INloZv/8qjNO" TargetMode="External"/><Relationship Id="rId1300" Type="http://schemas.openxmlformats.org/officeDocument/2006/relationships/hyperlink" Target="http://paperpile.com/b/INloZv/V19r8" TargetMode="External"/><Relationship Id="rId37" Type="http://schemas.openxmlformats.org/officeDocument/2006/relationships/hyperlink" Target="https://paperpile.com/c/INloZv/lx10O+lyzRT+JA7Ge" TargetMode="External"/><Relationship Id="rId102" Type="http://schemas.openxmlformats.org/officeDocument/2006/relationships/hyperlink" Target="https://paperpile.com/c/INloZv/udiyK" TargetMode="External"/><Relationship Id="rId547" Type="http://schemas.openxmlformats.org/officeDocument/2006/relationships/hyperlink" Target="https://paperpile.com/c/INloZv/UTpgV+V19r8+irpqa" TargetMode="External"/><Relationship Id="rId754" Type="http://schemas.openxmlformats.org/officeDocument/2006/relationships/hyperlink" Target="https://paperpile.com/c/INloZv/Xcmuy+mrx3R+mjpyX+1yV1j+IEXuf+moN9v+FSz6B+PWK8m+A84a0+lx10O+Ur0df+bOHDf+AVJeC+irpqa+EGQDw+y1ucl+sNGMR" TargetMode="External"/><Relationship Id="rId961" Type="http://schemas.openxmlformats.org/officeDocument/2006/relationships/hyperlink" Target="http://paperpile.com/b/INloZv/XKq8k" TargetMode="External"/><Relationship Id="rId1384" Type="http://schemas.openxmlformats.org/officeDocument/2006/relationships/hyperlink" Target="http://paperpile.com/b/INloZv/ha20h" TargetMode="External"/><Relationship Id="rId1591" Type="http://schemas.openxmlformats.org/officeDocument/2006/relationships/hyperlink" Target="https://paperpile.com/c/INloZv/R9Eu5+qxIL2" TargetMode="External"/><Relationship Id="rId1605" Type="http://schemas.openxmlformats.org/officeDocument/2006/relationships/hyperlink" Target="https://paperpile.com/c/INloZv/0vjbu+lx10O" TargetMode="External"/><Relationship Id="rId1689" Type="http://schemas.openxmlformats.org/officeDocument/2006/relationships/hyperlink" Target="https://paperpile.com/c/INloZv/0bRq7" TargetMode="External"/><Relationship Id="rId90" Type="http://schemas.openxmlformats.org/officeDocument/2006/relationships/hyperlink" Target="https://paperpile.com/c/INloZv/zD0pl+31BXE+lx10O+LmmWL+sNGMR+YxAQr+JA7Ge" TargetMode="External"/><Relationship Id="rId186" Type="http://schemas.openxmlformats.org/officeDocument/2006/relationships/hyperlink" Target="https://paperpile.com/c/INloZv/aK07b" TargetMode="External"/><Relationship Id="rId393" Type="http://schemas.openxmlformats.org/officeDocument/2006/relationships/hyperlink" Target="https://paperpile.com/c/INloZv/1yV1j+G7tPW+0dShe" TargetMode="External"/><Relationship Id="rId407" Type="http://schemas.openxmlformats.org/officeDocument/2006/relationships/hyperlink" Target="https://paperpile.com/c/INloZv/moN9v+mjpyX+HrTl0+H1lxF" TargetMode="External"/><Relationship Id="rId614" Type="http://schemas.openxmlformats.org/officeDocument/2006/relationships/hyperlink" Target="https://paperpile.com/c/INloZv/b5q3N+W38rV" TargetMode="External"/><Relationship Id="rId821" Type="http://schemas.openxmlformats.org/officeDocument/2006/relationships/hyperlink" Target="https://paperpile.com/c/INloZv/f5P8Q+D1zmJ" TargetMode="External"/><Relationship Id="rId1037" Type="http://schemas.openxmlformats.org/officeDocument/2006/relationships/hyperlink" Target="http://paperpile.com/b/INloZv/gOLtG" TargetMode="External"/><Relationship Id="rId1244" Type="http://schemas.openxmlformats.org/officeDocument/2006/relationships/hyperlink" Target="http://paperpile.com/b/INloZv/miIK" TargetMode="External"/><Relationship Id="rId1451" Type="http://schemas.openxmlformats.org/officeDocument/2006/relationships/hyperlink" Target="http://paperpile.com/b/INloZv/aukJU" TargetMode="External"/><Relationship Id="rId253" Type="http://schemas.openxmlformats.org/officeDocument/2006/relationships/hyperlink" Target="https://paperpile.com/c/INloZv/pNYPT+corqh" TargetMode="External"/><Relationship Id="rId460" Type="http://schemas.openxmlformats.org/officeDocument/2006/relationships/hyperlink" Target="https://paperpile.com/c/INloZv/PWK8m" TargetMode="External"/><Relationship Id="rId698" Type="http://schemas.openxmlformats.org/officeDocument/2006/relationships/hyperlink" Target="https://paperpile.com/c/INloZv/03McZ+1yQRJ" TargetMode="External"/><Relationship Id="rId919" Type="http://schemas.openxmlformats.org/officeDocument/2006/relationships/hyperlink" Target="http://paperpile.com/b/INloZv/JA7Ge" TargetMode="External"/><Relationship Id="rId1090" Type="http://schemas.openxmlformats.org/officeDocument/2006/relationships/hyperlink" Target="http://paperpile.com/b/INloZv/2tuxC" TargetMode="External"/><Relationship Id="rId1104" Type="http://schemas.openxmlformats.org/officeDocument/2006/relationships/hyperlink" Target="http://paperpile.com/b/INloZv/bFmes" TargetMode="External"/><Relationship Id="rId1311" Type="http://schemas.openxmlformats.org/officeDocument/2006/relationships/hyperlink" Target="http://paperpile.com/b/INloZv/mLDOq" TargetMode="External"/><Relationship Id="rId1549" Type="http://schemas.openxmlformats.org/officeDocument/2006/relationships/hyperlink" Target="https://paperpile.com/c/INloZv/5lvTJ+UMxLJ" TargetMode="External"/><Relationship Id="rId48" Type="http://schemas.openxmlformats.org/officeDocument/2006/relationships/hyperlink" Target="https://paperpile.com/c/INloZv/G7tPW+z5cnw+1yQRJ" TargetMode="External"/><Relationship Id="rId113" Type="http://schemas.openxmlformats.org/officeDocument/2006/relationships/hyperlink" Target="https://paperpile.com/c/INloZv/YxAQr+JA7Ge+HrTl0" TargetMode="External"/><Relationship Id="rId320" Type="http://schemas.openxmlformats.org/officeDocument/2006/relationships/hyperlink" Target="https://paperpile.com/c/INloZv/8WvzM+UMxLJ+mjpyX+lx10O" TargetMode="External"/><Relationship Id="rId558" Type="http://schemas.openxmlformats.org/officeDocument/2006/relationships/hyperlink" Target="https://paperpile.com/c/INloZv/mLDOq+QQsx6" TargetMode="External"/><Relationship Id="rId765" Type="http://schemas.openxmlformats.org/officeDocument/2006/relationships/hyperlink" Target="https://paperpile.com/c/INloZv/Xcmuy+mrx3R+mjpyX+1yV1j+IEXuf+moN9v+FSz6B+PWK8m+A84a0+lx10O+Ur0df+bOHDf+AVJeC+irpqa+EGQDw+y1ucl+sNGMR" TargetMode="External"/><Relationship Id="rId972" Type="http://schemas.openxmlformats.org/officeDocument/2006/relationships/hyperlink" Target="http://paperpile.com/b/INloZv/Ob3Ab" TargetMode="External"/><Relationship Id="rId1188" Type="http://schemas.openxmlformats.org/officeDocument/2006/relationships/hyperlink" Target="http://paperpile.com/b/INloZv/moN9v" TargetMode="External"/><Relationship Id="rId1395" Type="http://schemas.openxmlformats.org/officeDocument/2006/relationships/hyperlink" Target="http://paperpile.com/b/INloZv/pbH7c" TargetMode="External"/><Relationship Id="rId1409" Type="http://schemas.openxmlformats.org/officeDocument/2006/relationships/hyperlink" Target="http://paperpile.com/b/INloZv/Ky9L" TargetMode="External"/><Relationship Id="rId1616" Type="http://schemas.openxmlformats.org/officeDocument/2006/relationships/hyperlink" Target="https://paperpile.com/c/INloZv/mLDOq+Lxdjq" TargetMode="External"/><Relationship Id="rId197" Type="http://schemas.openxmlformats.org/officeDocument/2006/relationships/hyperlink" Target="https://paperpile.com/c/INloZv/A84a0" TargetMode="External"/><Relationship Id="rId418" Type="http://schemas.openxmlformats.org/officeDocument/2006/relationships/hyperlink" Target="https://paperpile.com/c/INloZv/vwgCi+70SUp+YxAQr+lyzRT+zD0pl+JA7Ge+4asVy+qxIL2+lx10O+EGQDw+y1ucl+sNGMR+irpqa" TargetMode="External"/><Relationship Id="rId625" Type="http://schemas.openxmlformats.org/officeDocument/2006/relationships/hyperlink" Target="https://paperpile.com/c/INloZv/4oFTU" TargetMode="External"/><Relationship Id="rId832" Type="http://schemas.openxmlformats.org/officeDocument/2006/relationships/hyperlink" Target="http://paperpile.com/b/INloZv/8WvzM" TargetMode="External"/><Relationship Id="rId1048" Type="http://schemas.openxmlformats.org/officeDocument/2006/relationships/hyperlink" Target="http://paperpile.com/b/INloZv/kRysA" TargetMode="External"/><Relationship Id="rId1255" Type="http://schemas.openxmlformats.org/officeDocument/2006/relationships/hyperlink" Target="http://paperpile.com/b/INloZv/M7XHu" TargetMode="External"/><Relationship Id="rId1462" Type="http://schemas.openxmlformats.org/officeDocument/2006/relationships/hyperlink" Target="http://paperpile.com/b/INloZv/mJTCe" TargetMode="External"/><Relationship Id="rId264" Type="http://schemas.openxmlformats.org/officeDocument/2006/relationships/hyperlink" Target="https://paperpile.com/c/INloZv/lyzRT+zD0pl+y1ucl+sNGMR+lx10O+JA7Ge" TargetMode="External"/><Relationship Id="rId471" Type="http://schemas.openxmlformats.org/officeDocument/2006/relationships/hyperlink" Target="https://paperpile.com/c/INloZv/Rcjc" TargetMode="External"/><Relationship Id="rId1115" Type="http://schemas.openxmlformats.org/officeDocument/2006/relationships/hyperlink" Target="http://paperpile.com/b/INloZv/Lxdjq" TargetMode="External"/><Relationship Id="rId1322" Type="http://schemas.openxmlformats.org/officeDocument/2006/relationships/hyperlink" Target="http://paperpile.com/b/INloZv/WFfSm" TargetMode="External"/><Relationship Id="rId59" Type="http://schemas.openxmlformats.org/officeDocument/2006/relationships/hyperlink" Target="https://paperpile.com/c/INloZv/WkKNE+5lThe" TargetMode="External"/><Relationship Id="rId124" Type="http://schemas.openxmlformats.org/officeDocument/2006/relationships/hyperlink" Target="https://paperpile.com/c/INloZv/AVJeC+YxAQr" TargetMode="External"/><Relationship Id="rId569" Type="http://schemas.openxmlformats.org/officeDocument/2006/relationships/hyperlink" Target="https://paperpile.com/c/INloZv/OzDEW+Ms0GR+QaK7b" TargetMode="External"/><Relationship Id="rId776" Type="http://schemas.openxmlformats.org/officeDocument/2006/relationships/hyperlink" Target="https://paperpile.com/c/INloZv/Xcmuy+mrx3R+mjpyX+1yV1j+IEXuf+moN9v+FSz6B+PWK8m+A84a0+lx10O+Ur0df+bOHDf+AVJeC+irpqa+EGQDw+y1ucl+sNGMR" TargetMode="External"/><Relationship Id="rId983" Type="http://schemas.openxmlformats.org/officeDocument/2006/relationships/hyperlink" Target="http://paperpile.com/b/INloZv/31BXE" TargetMode="External"/><Relationship Id="rId1199" Type="http://schemas.openxmlformats.org/officeDocument/2006/relationships/hyperlink" Target="http://paperpile.com/b/INloZv/vwgCi" TargetMode="External"/><Relationship Id="rId1627" Type="http://schemas.openxmlformats.org/officeDocument/2006/relationships/hyperlink" Target="https://paperpile.com/c/INloZv/OzDEW+eBWFI" TargetMode="External"/><Relationship Id="rId331" Type="http://schemas.openxmlformats.org/officeDocument/2006/relationships/hyperlink" Target="https://paperpile.com/c/INloZv/8WvzM/?noauthor=1" TargetMode="External"/><Relationship Id="rId429" Type="http://schemas.openxmlformats.org/officeDocument/2006/relationships/hyperlink" Target="https://paperpile.com/c/INloZv/vwgCi+70SUp+YxAQr+lyzRT+zD0pl+JA7Ge+4asVy+qxIL2+lx10O+EGQDw+y1ucl+sNGMR+irpqa" TargetMode="External"/><Relationship Id="rId636" Type="http://schemas.openxmlformats.org/officeDocument/2006/relationships/hyperlink" Target="https://paperpile.com/c/INloZv/3vrGX" TargetMode="External"/><Relationship Id="rId1059" Type="http://schemas.openxmlformats.org/officeDocument/2006/relationships/hyperlink" Target="http://paperpile.com/b/INloZv/01HzU" TargetMode="External"/><Relationship Id="rId1266" Type="http://schemas.openxmlformats.org/officeDocument/2006/relationships/hyperlink" Target="http://paperpile.com/b/INloZv/4SBgd" TargetMode="External"/><Relationship Id="rId1473" Type="http://schemas.openxmlformats.org/officeDocument/2006/relationships/hyperlink" Target="http://paperpile.com/b/INloZv/f5P8Q" TargetMode="External"/><Relationship Id="rId843" Type="http://schemas.openxmlformats.org/officeDocument/2006/relationships/hyperlink" Target="http://paperpile.com/b/INloZv/zD0pl" TargetMode="External"/><Relationship Id="rId1126" Type="http://schemas.openxmlformats.org/officeDocument/2006/relationships/hyperlink" Target="http://paperpile.com/b/INloZv/YcnFu" TargetMode="External"/><Relationship Id="rId1680" Type="http://schemas.openxmlformats.org/officeDocument/2006/relationships/hyperlink" Target="https://paperpile.com/c/INloZv/991BJ" TargetMode="External"/><Relationship Id="rId275" Type="http://schemas.openxmlformats.org/officeDocument/2006/relationships/hyperlink" Target="https://paperpile.com/c/INloZv/buS3d+Lxdjq+Rhcxq" TargetMode="External"/><Relationship Id="rId482" Type="http://schemas.openxmlformats.org/officeDocument/2006/relationships/hyperlink" Target="https://paperpile.com/c/INloZv/KFvO9" TargetMode="External"/><Relationship Id="rId703" Type="http://schemas.openxmlformats.org/officeDocument/2006/relationships/hyperlink" Target="https://paperpile.com/c/INloZv/1yQRJ+5lThe+WkKNE" TargetMode="External"/><Relationship Id="rId910" Type="http://schemas.openxmlformats.org/officeDocument/2006/relationships/hyperlink" Target="http://paperpile.com/b/INloZv/z5cnw" TargetMode="External"/><Relationship Id="rId1333" Type="http://schemas.openxmlformats.org/officeDocument/2006/relationships/hyperlink" Target="http://paperpile.com/b/INloZv/eBWFI" TargetMode="External"/><Relationship Id="rId1540" Type="http://schemas.openxmlformats.org/officeDocument/2006/relationships/hyperlink" Target="https://paperpile.com/c/INloZv/lx10O+qxIL2" TargetMode="External"/><Relationship Id="rId1638" Type="http://schemas.openxmlformats.org/officeDocument/2006/relationships/hyperlink" Target="https://paperpile.com/c/INloZv/qxIL2+zD0pl" TargetMode="External"/><Relationship Id="rId135" Type="http://schemas.openxmlformats.org/officeDocument/2006/relationships/hyperlink" Target="https://paperpile.com/c/INloZv/sNGMR+XKq8k+8YsfH+4asVy+zD0pl" TargetMode="External"/><Relationship Id="rId342" Type="http://schemas.openxmlformats.org/officeDocument/2006/relationships/hyperlink" Target="https://paperpile.com/c/INloZv/P9e3P/?noauthor=1" TargetMode="External"/><Relationship Id="rId787" Type="http://schemas.openxmlformats.org/officeDocument/2006/relationships/hyperlink" Target="https://paperpile.com/c/INloZv/HjU0G" TargetMode="External"/><Relationship Id="rId994" Type="http://schemas.openxmlformats.org/officeDocument/2006/relationships/hyperlink" Target="http://paperpile.com/b/INloZv/udiyK" TargetMode="External"/><Relationship Id="rId1400" Type="http://schemas.openxmlformats.org/officeDocument/2006/relationships/hyperlink" Target="http://paperpile.com/b/INloZv/3Cou" TargetMode="External"/><Relationship Id="rId202" Type="http://schemas.openxmlformats.org/officeDocument/2006/relationships/hyperlink" Target="https://paperpile.com/c/INloZv/RmZ73+VlMdb" TargetMode="External"/><Relationship Id="rId647" Type="http://schemas.openxmlformats.org/officeDocument/2006/relationships/hyperlink" Target="https://paperpile.com/c/INloZv/1yV1j+0dShe" TargetMode="External"/><Relationship Id="rId854" Type="http://schemas.openxmlformats.org/officeDocument/2006/relationships/hyperlink" Target="http://paperpile.com/b/INloZv/BfUuG" TargetMode="External"/><Relationship Id="rId1277" Type="http://schemas.openxmlformats.org/officeDocument/2006/relationships/hyperlink" Target="http://paperpile.com/b/INloZv/ptp9H" TargetMode="External"/><Relationship Id="rId1484" Type="http://schemas.openxmlformats.org/officeDocument/2006/relationships/hyperlink" Target="Journal" TargetMode="External"/><Relationship Id="rId1691" Type="http://schemas.openxmlformats.org/officeDocument/2006/relationships/image" Target="media/image6.jpg"/><Relationship Id="rId1705" Type="http://schemas.microsoft.com/office/2011/relationships/people" Target="people.xml"/><Relationship Id="rId286" Type="http://schemas.openxmlformats.org/officeDocument/2006/relationships/hyperlink" Target="https://paperpile.com/c/INloZv/IEXuf+6U4YQ+YcnFu+EUyDM" TargetMode="External"/><Relationship Id="rId493" Type="http://schemas.openxmlformats.org/officeDocument/2006/relationships/hyperlink" Target="https://paperpile.com/c/INloZv/Ob3Ab" TargetMode="External"/><Relationship Id="rId507" Type="http://schemas.openxmlformats.org/officeDocument/2006/relationships/hyperlink" Target="https://paperpile.com/c/INloZv/8WvzM+QRwKl+chnkO+A84a0" TargetMode="External"/><Relationship Id="rId714" Type="http://schemas.openxmlformats.org/officeDocument/2006/relationships/hyperlink" Target="https://paperpile.com/c/INloZv/YxAQr+lyzRT" TargetMode="External"/><Relationship Id="rId921" Type="http://schemas.openxmlformats.org/officeDocument/2006/relationships/hyperlink" Target="http://paperpile.com/b/INloZv/G7tPW" TargetMode="External"/><Relationship Id="rId1137" Type="http://schemas.openxmlformats.org/officeDocument/2006/relationships/hyperlink" Target="http://paperpile.com/b/INloZv/1yV1j" TargetMode="External"/><Relationship Id="rId1344" Type="http://schemas.openxmlformats.org/officeDocument/2006/relationships/hyperlink" Target="http://paperpile.com/b/INloZv/UC9ld" TargetMode="External"/><Relationship Id="rId1551" Type="http://schemas.openxmlformats.org/officeDocument/2006/relationships/hyperlink" Target="https://paperpile.com/c/INloZv/5lvTJ+UMxLJ" TargetMode="External"/><Relationship Id="rId50" Type="http://schemas.openxmlformats.org/officeDocument/2006/relationships/hyperlink" Target="https://paperpile.com/c/INloZv/G7tPW+z5cnw+1yQRJ" TargetMode="External"/><Relationship Id="rId146" Type="http://schemas.openxmlformats.org/officeDocument/2006/relationships/hyperlink" Target="https://paperpile.com/c/INloZv/ZPCYu" TargetMode="External"/><Relationship Id="rId353" Type="http://schemas.openxmlformats.org/officeDocument/2006/relationships/hyperlink" Target="https://paperpile.com/c/INloZv/Ob3Ab+y1ucl+lyzRT+TTVT0" TargetMode="External"/><Relationship Id="rId560" Type="http://schemas.openxmlformats.org/officeDocument/2006/relationships/hyperlink" Target="https://paperpile.com/c/INloZv/mLDOq+QQsx6" TargetMode="External"/><Relationship Id="rId798" Type="http://schemas.openxmlformats.org/officeDocument/2006/relationships/hyperlink" Target="https://paperpile.com/c/INloZv/KI1B1" TargetMode="External"/><Relationship Id="rId1190" Type="http://schemas.openxmlformats.org/officeDocument/2006/relationships/hyperlink" Target="http://paperpile.com/b/INloZv/moN9v" TargetMode="External"/><Relationship Id="rId1204" Type="http://schemas.openxmlformats.org/officeDocument/2006/relationships/hyperlink" Target="http://paperpile.com/b/INloZv/qxIL2" TargetMode="External"/><Relationship Id="rId1411" Type="http://schemas.openxmlformats.org/officeDocument/2006/relationships/hyperlink" Target="http://paperpile.com/b/INloZv/Lp4yw" TargetMode="External"/><Relationship Id="rId1649" Type="http://schemas.openxmlformats.org/officeDocument/2006/relationships/hyperlink" Target="https://paperpile.com/c/INloZv/jRx8X" TargetMode="External"/><Relationship Id="rId213" Type="http://schemas.openxmlformats.org/officeDocument/2006/relationships/hyperlink" Target="https://paperpile.com/c/INloZv/YxAQr+2tuxC+lyzRT+vrY53" TargetMode="External"/><Relationship Id="rId420" Type="http://schemas.openxmlformats.org/officeDocument/2006/relationships/hyperlink" Target="https://paperpile.com/c/INloZv/vwgCi+70SUp+YxAQr+lyzRT+zD0pl+JA7Ge+4asVy+qxIL2+lx10O+EGQDw+y1ucl+sNGMR+irpqa" TargetMode="External"/><Relationship Id="rId658" Type="http://schemas.openxmlformats.org/officeDocument/2006/relationships/hyperlink" Target="https://paperpile.com/c/INloZv/70SUp+877Gs+YxAQr+pbH7c+5lvTJ+1yQRJ" TargetMode="External"/><Relationship Id="rId865" Type="http://schemas.openxmlformats.org/officeDocument/2006/relationships/hyperlink" Target="http://paperpile.com/b/INloZv/AVJeC" TargetMode="External"/><Relationship Id="rId1050" Type="http://schemas.openxmlformats.org/officeDocument/2006/relationships/hyperlink" Target="http://paperpile.com/b/INloZv/kRysA" TargetMode="External"/><Relationship Id="rId1288" Type="http://schemas.openxmlformats.org/officeDocument/2006/relationships/hyperlink" Target="http://paperpile.com/b/INloZv/HhHPA" TargetMode="External"/><Relationship Id="rId1495" Type="http://schemas.openxmlformats.org/officeDocument/2006/relationships/hyperlink" Target="http://paperpile.com/b/INloZv/Ye6pg" TargetMode="External"/><Relationship Id="rId1509" Type="http://schemas.openxmlformats.org/officeDocument/2006/relationships/hyperlink" Target="http://paperpile.com/b/INloZv/S8FjC" TargetMode="External"/><Relationship Id="rId297" Type="http://schemas.openxmlformats.org/officeDocument/2006/relationships/hyperlink" Target="https://paperpile.com/c/INloZv/1yV1j+EVJG4+Rhcxq+y1ucl+JA7Ge" TargetMode="External"/><Relationship Id="rId518" Type="http://schemas.openxmlformats.org/officeDocument/2006/relationships/hyperlink" Target="https://paperpile.com/c/INloZv/EUyDM+Rhcxq+Ur0df+M7XHu+Lxdjq" TargetMode="External"/><Relationship Id="rId725" Type="http://schemas.openxmlformats.org/officeDocument/2006/relationships/hyperlink" Target="https://paperpile.com/c/INloZv/moN9v" TargetMode="External"/><Relationship Id="rId932" Type="http://schemas.openxmlformats.org/officeDocument/2006/relationships/hyperlink" Target="http://paperpile.com/b/INloZv/zD6A" TargetMode="External"/><Relationship Id="rId1148" Type="http://schemas.openxmlformats.org/officeDocument/2006/relationships/hyperlink" Target="http://paperpile.com/b/INloZv/UMxLJ" TargetMode="External"/><Relationship Id="rId1355" Type="http://schemas.openxmlformats.org/officeDocument/2006/relationships/hyperlink" Target="http://paperpile.com/b/INloZv/b5q3N" TargetMode="External"/><Relationship Id="rId1562" Type="http://schemas.openxmlformats.org/officeDocument/2006/relationships/hyperlink" Target="https://paperpile.com/c/INloZv/fZ2Sg+Lxdjq" TargetMode="External"/><Relationship Id="rId157" Type="http://schemas.openxmlformats.org/officeDocument/2006/relationships/hyperlink" Target="https://paperpile.com/c/INloZv/gOLtG" TargetMode="External"/><Relationship Id="rId364" Type="http://schemas.openxmlformats.org/officeDocument/2006/relationships/hyperlink" Target="https://paperpile.com/c/INloZv/G7tPW+kY2G7+fZ2Sg+z5cnw+JA7Ge+HJERu" TargetMode="External"/><Relationship Id="rId1008" Type="http://schemas.openxmlformats.org/officeDocument/2006/relationships/hyperlink" Target="http://paperpile.com/b/INloZv/BPPwZ" TargetMode="External"/><Relationship Id="rId1215" Type="http://schemas.openxmlformats.org/officeDocument/2006/relationships/hyperlink" Target="http://paperpile.com/b/INloZv/Xcmuy" TargetMode="External"/><Relationship Id="rId1422" Type="http://schemas.openxmlformats.org/officeDocument/2006/relationships/hyperlink" Target="http://paperpile.com/b/INloZv/zEyaw" TargetMode="External"/><Relationship Id="rId61" Type="http://schemas.openxmlformats.org/officeDocument/2006/relationships/hyperlink" Target="https://paperpile.com/c/INloZv/G7tPW+03McZ+fZ2Sg+z5cnw" TargetMode="External"/><Relationship Id="rId571" Type="http://schemas.openxmlformats.org/officeDocument/2006/relationships/hyperlink" Target="https://paperpile.com/c/INloZv/OzDEW+Ms0GR+QaK7b" TargetMode="External"/><Relationship Id="rId669" Type="http://schemas.openxmlformats.org/officeDocument/2006/relationships/hyperlink" Target="https://paperpile.com/c/INloZv/qXjCj" TargetMode="External"/><Relationship Id="rId876" Type="http://schemas.openxmlformats.org/officeDocument/2006/relationships/hyperlink" Target="http://paperpile.com/b/INloZv/OzDEW" TargetMode="External"/><Relationship Id="rId1299" Type="http://schemas.openxmlformats.org/officeDocument/2006/relationships/hyperlink" Target="http://paperpile.com/b/INloZv/V19r8" TargetMode="External"/><Relationship Id="rId19" Type="http://schemas.openxmlformats.org/officeDocument/2006/relationships/hyperlink" Target="https://paperpile.com/c/INloZv/BfUuG+0vjbu+8WvzM+Rhcxq+AVJeC+bOHDf" TargetMode="External"/><Relationship Id="rId224" Type="http://schemas.openxmlformats.org/officeDocument/2006/relationships/hyperlink" Target="https://paperpile.com/c/INloZv/5lvTJ+sNGMR+lx10O+y1ucl" TargetMode="External"/><Relationship Id="rId431" Type="http://schemas.openxmlformats.org/officeDocument/2006/relationships/hyperlink" Target="https://paperpile.com/c/INloZv/vwgCi+70SUp+YxAQr+lyzRT+zD0pl+JA7Ge+4asVy+qxIL2+lx10O+EGQDw+y1ucl+sNGMR+irpqa" TargetMode="External"/><Relationship Id="rId529" Type="http://schemas.openxmlformats.org/officeDocument/2006/relationships/hyperlink" Target="https://paperpile.com/c/INloZv/P9e3P+pisVr+4SBgd+7eoKx+4TrNz" TargetMode="External"/><Relationship Id="rId736" Type="http://schemas.openxmlformats.org/officeDocument/2006/relationships/hyperlink" Target="https://paperpile.com/c/INloZv/0dShe+vwgCi+70SUp+YxAQr+lyzRT+zD0pl+JA7Ge+4asVy+qxIL2" TargetMode="External"/><Relationship Id="rId1061" Type="http://schemas.openxmlformats.org/officeDocument/2006/relationships/hyperlink" Target="http://paperpile.com/b/INloZv/01HzU" TargetMode="External"/><Relationship Id="rId1159" Type="http://schemas.openxmlformats.org/officeDocument/2006/relationships/hyperlink" Target="http://paperpile.com/b/INloZv/QRwKl" TargetMode="External"/><Relationship Id="rId1366" Type="http://schemas.openxmlformats.org/officeDocument/2006/relationships/hyperlink" Target="http://paperpile.com/b/INloZv/cIlAY" TargetMode="External"/><Relationship Id="rId168" Type="http://schemas.openxmlformats.org/officeDocument/2006/relationships/hyperlink" Target="https://paperpile.com/c/INloZv/vUGAB" TargetMode="External"/><Relationship Id="rId943" Type="http://schemas.openxmlformats.org/officeDocument/2006/relationships/hyperlink" Target="http://paperpile.com/b/INloZv/5lThe" TargetMode="External"/><Relationship Id="rId1019" Type="http://schemas.openxmlformats.org/officeDocument/2006/relationships/hyperlink" Target="http://paperpile.com/b/INloZv/8YsfH" TargetMode="External"/><Relationship Id="rId1573" Type="http://schemas.openxmlformats.org/officeDocument/2006/relationships/hyperlink" Target="https://paperpile.com/c/INloZv/4TrNz+Lxdjq" TargetMode="External"/><Relationship Id="rId72" Type="http://schemas.openxmlformats.org/officeDocument/2006/relationships/hyperlink" Target="https://paperpile.com/c/INloZv/6U4YQ" TargetMode="External"/><Relationship Id="rId375" Type="http://schemas.openxmlformats.org/officeDocument/2006/relationships/hyperlink" Target="https://paperpile.com/c/INloZv/G7tPW+z5cnw" TargetMode="External"/><Relationship Id="rId582" Type="http://schemas.openxmlformats.org/officeDocument/2006/relationships/hyperlink" Target="https://paperpile.com/c/INloZv/EUyDM+WFfSm+bOHDf" TargetMode="External"/><Relationship Id="rId803" Type="http://schemas.openxmlformats.org/officeDocument/2006/relationships/hyperlink" Target="https://paperpile.com/c/INloZv/aukJU/?prefix=i.e.%2C%20exponential%20of%20the%20Shannon%20entropy%20calculated%20using%20the%20relative%20frequency%20of%20features%20used%20in%20each%20paper%3B" TargetMode="External"/><Relationship Id="rId1226" Type="http://schemas.openxmlformats.org/officeDocument/2006/relationships/hyperlink" Target="http://paperpile.com/b/INloZv/SfLUg" TargetMode="External"/><Relationship Id="rId1433" Type="http://schemas.openxmlformats.org/officeDocument/2006/relationships/hyperlink" Target="http://paperpile.com/b/INloZv/HjU0G" TargetMode="External"/><Relationship Id="rId1640" Type="http://schemas.openxmlformats.org/officeDocument/2006/relationships/hyperlink" Target="https://paperpile.com/c/INloZv/8WvzM+Ye6pg" TargetMode="External"/><Relationship Id="rId3" Type="http://schemas.openxmlformats.org/officeDocument/2006/relationships/settings" Target="settings.xml"/><Relationship Id="rId235" Type="http://schemas.openxmlformats.org/officeDocument/2006/relationships/hyperlink" Target="https://paperpile.com/c/INloZv/A84a0+YxAQr+2tuxC+6U4YQ" TargetMode="External"/><Relationship Id="rId442" Type="http://schemas.openxmlformats.org/officeDocument/2006/relationships/hyperlink" Target="https://paperpile.com/c/INloZv/Xcmuy+mrx3R+mjpyX+1yV1j+IEXuf+moN9v+FSz6B+PWK8m+A84a0+Ur0df+bOHDf+AVJeC+0dShe" TargetMode="External"/><Relationship Id="rId887" Type="http://schemas.openxmlformats.org/officeDocument/2006/relationships/hyperlink" Target="http://paperpile.com/b/INloZv/QaK7b" TargetMode="External"/><Relationship Id="rId1072" Type="http://schemas.openxmlformats.org/officeDocument/2006/relationships/hyperlink" Target="http://paperpile.com/b/INloZv/aK07b" TargetMode="External"/><Relationship Id="rId1500" Type="http://schemas.openxmlformats.org/officeDocument/2006/relationships/hyperlink" Target="http://paperpile.com/b/INloZv/q40sL" TargetMode="External"/><Relationship Id="rId302" Type="http://schemas.openxmlformats.org/officeDocument/2006/relationships/hyperlink" Target="https://paperpile.com/c/INloZv/1yV1j+EVJG4+Rhcxq+y1ucl+JA7Ge" TargetMode="External"/><Relationship Id="rId747" Type="http://schemas.openxmlformats.org/officeDocument/2006/relationships/hyperlink" Target="https://paperpile.com/c/INloZv/0dShe+vwgCi+70SUp+YxAQr+lyzRT+zD0pl+JA7Ge+4asVy+qxIL2" TargetMode="External"/><Relationship Id="rId954" Type="http://schemas.openxmlformats.org/officeDocument/2006/relationships/hyperlink" Target="http://paperpile.com/b/INloZv/6U4YQ" TargetMode="External"/><Relationship Id="rId1377" Type="http://schemas.openxmlformats.org/officeDocument/2006/relationships/hyperlink" Target="http://paperpile.com/b/INloZv/iGekL" TargetMode="External"/><Relationship Id="rId1584" Type="http://schemas.openxmlformats.org/officeDocument/2006/relationships/hyperlink" Target="https://paperpile.com/c/INloZv/PWK8m+YcnFu" TargetMode="External"/><Relationship Id="rId83" Type="http://schemas.openxmlformats.org/officeDocument/2006/relationships/hyperlink" Target="https://paperpile.com/c/INloZv/A84a0+Ob3Ab+lyzRT+y1ucl" TargetMode="External"/><Relationship Id="rId179" Type="http://schemas.openxmlformats.org/officeDocument/2006/relationships/hyperlink" Target="https://paperpile.com/c/INloZv/fAmVN" TargetMode="External"/><Relationship Id="rId386" Type="http://schemas.openxmlformats.org/officeDocument/2006/relationships/hyperlink" Target="https://paperpile.com/c/INloZv/pQu0C+fZ2Sg" TargetMode="External"/><Relationship Id="rId593" Type="http://schemas.openxmlformats.org/officeDocument/2006/relationships/hyperlink" Target="https://paperpile.com/c/INloZv/JA7Ge+bOHDf" TargetMode="External"/><Relationship Id="rId607" Type="http://schemas.openxmlformats.org/officeDocument/2006/relationships/hyperlink" Target="https://paperpile.com/c/INloZv/HhHPA" TargetMode="External"/><Relationship Id="rId814" Type="http://schemas.openxmlformats.org/officeDocument/2006/relationships/hyperlink" Target="https://paperpile.com/c/INloZv/aGISI+ZP7Gl+WxNy0" TargetMode="External"/><Relationship Id="rId1237" Type="http://schemas.openxmlformats.org/officeDocument/2006/relationships/hyperlink" Target="http://paperpile.com/b/INloZv/Rcjc" TargetMode="External"/><Relationship Id="rId1444" Type="http://schemas.openxmlformats.org/officeDocument/2006/relationships/hyperlink" Target="http://paperpile.com/b/INloZv/VJouG" TargetMode="External"/><Relationship Id="rId1651" Type="http://schemas.openxmlformats.org/officeDocument/2006/relationships/hyperlink" Target="https://paperpile.com/c/INloZv/jRx8X" TargetMode="External"/><Relationship Id="rId246" Type="http://schemas.openxmlformats.org/officeDocument/2006/relationships/hyperlink" Target="https://paperpile.com/c/INloZv/YxAQr+vrY53" TargetMode="External"/><Relationship Id="rId453" Type="http://schemas.openxmlformats.org/officeDocument/2006/relationships/hyperlink" Target="https://paperpile.com/c/INloZv/Xcmuy+mrx3R+mjpyX+1yV1j+IEXuf+moN9v+FSz6B+PWK8m+A84a0+Ur0df+bOHDf+AVJeC+0dShe" TargetMode="External"/><Relationship Id="rId660" Type="http://schemas.openxmlformats.org/officeDocument/2006/relationships/hyperlink" Target="https://paperpile.com/c/INloZv/70SUp+877Gs+YxAQr+pbH7c+5lvTJ+1yQRJ" TargetMode="External"/><Relationship Id="rId898" Type="http://schemas.openxmlformats.org/officeDocument/2006/relationships/hyperlink" Target="http://paperpile.com/b/INloZv/YsUoz" TargetMode="External"/><Relationship Id="rId1083" Type="http://schemas.openxmlformats.org/officeDocument/2006/relationships/hyperlink" Target="http://paperpile.com/b/INloZv/VlMdb" TargetMode="External"/><Relationship Id="rId1290" Type="http://schemas.openxmlformats.org/officeDocument/2006/relationships/hyperlink" Target="http://paperpile.com/b/INloZv/HhHPA" TargetMode="External"/><Relationship Id="rId1304" Type="http://schemas.openxmlformats.org/officeDocument/2006/relationships/hyperlink" Target="http://paperpile.com/b/INloZv/hZIGl" TargetMode="External"/><Relationship Id="rId1511" Type="http://schemas.openxmlformats.org/officeDocument/2006/relationships/hyperlink" Target="http://paperpile.com/b/INloZv/991BJ" TargetMode="External"/><Relationship Id="rId106" Type="http://schemas.openxmlformats.org/officeDocument/2006/relationships/hyperlink" Target="https://paperpile.com/c/INloZv/Ur0df" TargetMode="External"/><Relationship Id="rId313" Type="http://schemas.openxmlformats.org/officeDocument/2006/relationships/hyperlink" Target="https://paperpile.com/c/INloZv/EUyDM+lx10O+IEXuf+A84a0+YxAQr" TargetMode="External"/><Relationship Id="rId758" Type="http://schemas.openxmlformats.org/officeDocument/2006/relationships/hyperlink" Target="https://paperpile.com/c/INloZv/Xcmuy+mrx3R+mjpyX+1yV1j+IEXuf+moN9v+FSz6B+PWK8m+A84a0+lx10O+Ur0df+bOHDf+AVJeC+irpqa+EGQDw+y1ucl+sNGMR" TargetMode="External"/><Relationship Id="rId965" Type="http://schemas.openxmlformats.org/officeDocument/2006/relationships/hyperlink" Target="http://paperpile.com/b/INloZv/XKq8k" TargetMode="External"/><Relationship Id="rId1150" Type="http://schemas.openxmlformats.org/officeDocument/2006/relationships/hyperlink" Target="http://paperpile.com/b/INloZv/UMxLJ" TargetMode="External"/><Relationship Id="rId1388" Type="http://schemas.openxmlformats.org/officeDocument/2006/relationships/hyperlink" Target="http://paperpile.com/b/INloZv/877Gs" TargetMode="External"/><Relationship Id="rId1595" Type="http://schemas.openxmlformats.org/officeDocument/2006/relationships/hyperlink" Target="https://paperpile.com/c/INloZv/8YsfH+kY2G7" TargetMode="External"/><Relationship Id="rId1609" Type="http://schemas.openxmlformats.org/officeDocument/2006/relationships/hyperlink" Target="https://paperpile.com/c/INloZv/bFmes+fAmVN" TargetMode="External"/><Relationship Id="rId10" Type="http://schemas.openxmlformats.org/officeDocument/2006/relationships/hyperlink" Target="https://paperpile.com/c/INloZv/chnkO+8WvzM+lyzRT+sNGMR+zD0pl+YxAQr" TargetMode="External"/><Relationship Id="rId94" Type="http://schemas.openxmlformats.org/officeDocument/2006/relationships/hyperlink" Target="https://paperpile.com/c/INloZv/zD0pl+31BXE+lx10O+LmmWL+sNGMR+YxAQr+JA7Ge" TargetMode="External"/><Relationship Id="rId397" Type="http://schemas.openxmlformats.org/officeDocument/2006/relationships/hyperlink" Target="https://paperpile.com/c/INloZv/vgsBS" TargetMode="External"/><Relationship Id="rId520" Type="http://schemas.openxmlformats.org/officeDocument/2006/relationships/hyperlink" Target="https://paperpile.com/c/INloZv/EUyDM+Rhcxq+Ur0df+M7XHu+Lxdjq" TargetMode="External"/><Relationship Id="rId618" Type="http://schemas.openxmlformats.org/officeDocument/2006/relationships/hyperlink" Target="https://paperpile.com/c/INloZv/HhHPA" TargetMode="External"/><Relationship Id="rId825" Type="http://schemas.openxmlformats.org/officeDocument/2006/relationships/hyperlink" Target="https://paperpile.com/c/INloZv/x7Fwg" TargetMode="External"/><Relationship Id="rId1248" Type="http://schemas.openxmlformats.org/officeDocument/2006/relationships/hyperlink" Target="http://paperpile.com/b/INloZv/KFvO9" TargetMode="External"/><Relationship Id="rId1455" Type="http://schemas.openxmlformats.org/officeDocument/2006/relationships/hyperlink" Target="http://paperpile.com/b/INloZv/aukJU" TargetMode="External"/><Relationship Id="rId1662" Type="http://schemas.openxmlformats.org/officeDocument/2006/relationships/hyperlink" Target="https://paperpile.com/c/INloZv/q40sL" TargetMode="External"/><Relationship Id="rId257" Type="http://schemas.openxmlformats.org/officeDocument/2006/relationships/hyperlink" Target="https://paperpile.com/c/INloZv/lyzRT+zD0pl+y1ucl+sNGMR+lx10O+JA7Ge" TargetMode="External"/><Relationship Id="rId464" Type="http://schemas.openxmlformats.org/officeDocument/2006/relationships/hyperlink" Target="https://paperpile.com/c/INloZv/31vIF" TargetMode="External"/><Relationship Id="rId1010" Type="http://schemas.openxmlformats.org/officeDocument/2006/relationships/hyperlink" Target="http://paperpile.com/b/INloZv/HrTl0" TargetMode="External"/><Relationship Id="rId1094" Type="http://schemas.openxmlformats.org/officeDocument/2006/relationships/hyperlink" Target="http://paperpile.com/b/INloZv/5lvTJ" TargetMode="External"/><Relationship Id="rId1108" Type="http://schemas.openxmlformats.org/officeDocument/2006/relationships/hyperlink" Target="http://paperpile.com/b/INloZv/buS3d" TargetMode="External"/><Relationship Id="rId1315" Type="http://schemas.openxmlformats.org/officeDocument/2006/relationships/hyperlink" Target="http://paperpile.com/b/INloZv/QQsx6" TargetMode="External"/><Relationship Id="rId117" Type="http://schemas.openxmlformats.org/officeDocument/2006/relationships/hyperlink" Target="https://paperpile.com/c/INloZv/YxAQr+JA7Ge+HrTl0" TargetMode="External"/><Relationship Id="rId671" Type="http://schemas.openxmlformats.org/officeDocument/2006/relationships/hyperlink" Target="https://paperpile.com/c/INloZv/H1lxF+moN9v+HrTl0+0bRq7" TargetMode="External"/><Relationship Id="rId769" Type="http://schemas.openxmlformats.org/officeDocument/2006/relationships/hyperlink" Target="https://paperpile.com/c/INloZv/Xcmuy+mrx3R+mjpyX+1yV1j+IEXuf+moN9v+FSz6B+PWK8m+A84a0+lx10O+Ur0df+bOHDf+AVJeC+irpqa+EGQDw+y1ucl+sNGMR" TargetMode="External"/><Relationship Id="rId976" Type="http://schemas.openxmlformats.org/officeDocument/2006/relationships/hyperlink" Target="http://paperpile.com/b/INloZv/y1ucl" TargetMode="External"/><Relationship Id="rId1399" Type="http://schemas.openxmlformats.org/officeDocument/2006/relationships/hyperlink" Target="http://paperpile.com/b/INloZv/0bRq7" TargetMode="External"/><Relationship Id="rId324" Type="http://schemas.openxmlformats.org/officeDocument/2006/relationships/hyperlink" Target="https://paperpile.com/c/INloZv/QRwKl/?noauthor=1" TargetMode="External"/><Relationship Id="rId531" Type="http://schemas.openxmlformats.org/officeDocument/2006/relationships/hyperlink" Target="https://paperpile.com/c/INloZv/tcQyP" TargetMode="External"/><Relationship Id="rId629" Type="http://schemas.openxmlformats.org/officeDocument/2006/relationships/hyperlink" Target="https://paperpile.com/c/INloZv/pNYPT" TargetMode="External"/><Relationship Id="rId1161" Type="http://schemas.openxmlformats.org/officeDocument/2006/relationships/hyperlink" Target="http://paperpile.com/b/INloZv/LF7Gk" TargetMode="External"/><Relationship Id="rId1259" Type="http://schemas.openxmlformats.org/officeDocument/2006/relationships/hyperlink" Target="http://paperpile.com/b/INloZv/pisVr" TargetMode="External"/><Relationship Id="rId1466" Type="http://schemas.openxmlformats.org/officeDocument/2006/relationships/hyperlink" Target="http://paperpile.com/b/INloZv/aGISI" TargetMode="External"/><Relationship Id="rId836" Type="http://schemas.openxmlformats.org/officeDocument/2006/relationships/hyperlink" Target="http://paperpile.com/b/INloZv/lyzRT" TargetMode="External"/><Relationship Id="rId1021" Type="http://schemas.openxmlformats.org/officeDocument/2006/relationships/hyperlink" Target="http://paperpile.com/b/INloZv/8YsfH" TargetMode="External"/><Relationship Id="rId1119" Type="http://schemas.openxmlformats.org/officeDocument/2006/relationships/hyperlink" Target="http://paperpile.com/b/INloZv/IEXuf" TargetMode="External"/><Relationship Id="rId1673" Type="http://schemas.openxmlformats.org/officeDocument/2006/relationships/hyperlink" Target="https://paperpile.com/c/INloZv/bFmes" TargetMode="External"/><Relationship Id="rId903" Type="http://schemas.openxmlformats.org/officeDocument/2006/relationships/hyperlink" Target="http://paperpile.com/b/INloZv/lx10O" TargetMode="External"/><Relationship Id="rId1326" Type="http://schemas.openxmlformats.org/officeDocument/2006/relationships/hyperlink" Target="http://paperpile.com/b/INloZv/WFfSm" TargetMode="External"/><Relationship Id="rId1533" Type="http://schemas.openxmlformats.org/officeDocument/2006/relationships/hyperlink" Target="https://paperpile.com/c/INloZv/oGtpe+4asVy/?suffix=%20%E2%80%93%20in%20gray," TargetMode="External"/><Relationship Id="rId32" Type="http://schemas.openxmlformats.org/officeDocument/2006/relationships/hyperlink" Target="https://paperpile.com/c/INloZv/YsUoz+lx10O+fZ2Sg+QaK7b+z5cnw" TargetMode="External"/><Relationship Id="rId1600" Type="http://schemas.openxmlformats.org/officeDocument/2006/relationships/hyperlink" Target="https://paperpile.com/c/INloZv/1yV1j+Xcmuy" TargetMode="External"/><Relationship Id="rId181" Type="http://schemas.openxmlformats.org/officeDocument/2006/relationships/hyperlink" Target="https://paperpile.com/c/INloZv/G7tPW+1yQRJ+JA7Ge" TargetMode="External"/><Relationship Id="rId279" Type="http://schemas.openxmlformats.org/officeDocument/2006/relationships/hyperlink" Target="https://paperpile.com/c/INloZv/buS3d+Lxdjq+Rhcxq" TargetMode="External"/><Relationship Id="rId486" Type="http://schemas.openxmlformats.org/officeDocument/2006/relationships/hyperlink" Target="https://paperpile.com/c/INloZv/sNGMR" TargetMode="External"/><Relationship Id="rId693" Type="http://schemas.openxmlformats.org/officeDocument/2006/relationships/hyperlink" Target="https://paperpile.com/c/INloZv/JA7Ge" TargetMode="External"/><Relationship Id="rId139" Type="http://schemas.openxmlformats.org/officeDocument/2006/relationships/hyperlink" Target="https://paperpile.com/c/INloZv/sNGMR+XKq8k+8YsfH+4asVy+zD0pl" TargetMode="External"/><Relationship Id="rId346" Type="http://schemas.openxmlformats.org/officeDocument/2006/relationships/hyperlink" Target="https://paperpile.com/c/INloZv/Rhcxq/?noauthor=1" TargetMode="External"/><Relationship Id="rId553" Type="http://schemas.openxmlformats.org/officeDocument/2006/relationships/hyperlink" Target="https://paperpile.com/c/INloZv/vwgCi" TargetMode="External"/><Relationship Id="rId760" Type="http://schemas.openxmlformats.org/officeDocument/2006/relationships/hyperlink" Target="https://paperpile.com/c/INloZv/Xcmuy+mrx3R+mjpyX+1yV1j+IEXuf+moN9v+FSz6B+PWK8m+A84a0+lx10O+Ur0df+bOHDf+AVJeC+irpqa+EGQDw+y1ucl+sNGMR" TargetMode="External"/><Relationship Id="rId998" Type="http://schemas.openxmlformats.org/officeDocument/2006/relationships/hyperlink" Target="http://paperpile.com/b/INloZv/LJh2Q" TargetMode="External"/><Relationship Id="rId1183" Type="http://schemas.openxmlformats.org/officeDocument/2006/relationships/hyperlink" Target="http://paperpile.com/b/INloZv/vgsBS" TargetMode="External"/><Relationship Id="rId1390" Type="http://schemas.openxmlformats.org/officeDocument/2006/relationships/hyperlink" Target="http://paperpile.com/b/INloZv/877Gs" TargetMode="External"/><Relationship Id="rId206" Type="http://schemas.openxmlformats.org/officeDocument/2006/relationships/hyperlink" Target="https://paperpile.com/c/INloZv/0dShe" TargetMode="External"/><Relationship Id="rId413" Type="http://schemas.openxmlformats.org/officeDocument/2006/relationships/hyperlink" Target="https://paperpile.com/c/INloZv/vwgCi+70SUp+YxAQr+lyzRT+zD0pl+JA7Ge+4asVy+qxIL2+lx10O+EGQDw+y1ucl+sNGMR+irpqa" TargetMode="External"/><Relationship Id="rId858" Type="http://schemas.openxmlformats.org/officeDocument/2006/relationships/hyperlink" Target="http://paperpile.com/b/INloZv/0vjbu" TargetMode="External"/><Relationship Id="rId1043" Type="http://schemas.openxmlformats.org/officeDocument/2006/relationships/hyperlink" Target="http://paperpile.com/b/INloZv/29ee0" TargetMode="External"/><Relationship Id="rId1488" Type="http://schemas.openxmlformats.org/officeDocument/2006/relationships/hyperlink" Target="http://paperpile.com/b/INloZv/oGtpe" TargetMode="External"/><Relationship Id="rId1695" Type="http://schemas.openxmlformats.org/officeDocument/2006/relationships/image" Target="media/image8.png"/><Relationship Id="rId620" Type="http://schemas.openxmlformats.org/officeDocument/2006/relationships/hyperlink" Target="https://paperpile.com/c/INloZv/HhHPA" TargetMode="External"/><Relationship Id="rId718" Type="http://schemas.openxmlformats.org/officeDocument/2006/relationships/hyperlink" Target="https://paperpile.com/c/INloZv/BSDRJ" TargetMode="External"/><Relationship Id="rId925" Type="http://schemas.openxmlformats.org/officeDocument/2006/relationships/hyperlink" Target="http://paperpile.com/b/INloZv/G7tPW" TargetMode="External"/><Relationship Id="rId1250" Type="http://schemas.openxmlformats.org/officeDocument/2006/relationships/hyperlink" Target="http://paperpile.com/b/INloZv/KFvO9" TargetMode="External"/><Relationship Id="rId1348" Type="http://schemas.openxmlformats.org/officeDocument/2006/relationships/hyperlink" Target="http://paperpile.com/b/INloZv/4oFTU" TargetMode="External"/><Relationship Id="rId1555" Type="http://schemas.openxmlformats.org/officeDocument/2006/relationships/hyperlink" Target="https://paperpile.com/c/INloZv/zD0pl+vwgCi" TargetMode="External"/><Relationship Id="rId1110" Type="http://schemas.openxmlformats.org/officeDocument/2006/relationships/hyperlink" Target="http://paperpile.com/b/INloZv/buS3d" TargetMode="External"/><Relationship Id="rId1208" Type="http://schemas.openxmlformats.org/officeDocument/2006/relationships/hyperlink" Target="http://paperpile.com/b/INloZv/EGQDw" TargetMode="External"/><Relationship Id="rId1415" Type="http://schemas.openxmlformats.org/officeDocument/2006/relationships/hyperlink" Target="http://paperpile.com/b/INloZv/BSDRJ" TargetMode="External"/><Relationship Id="rId54" Type="http://schemas.openxmlformats.org/officeDocument/2006/relationships/hyperlink" Target="https://paperpile.com/c/INloZv/QaK7b+zD6A" TargetMode="External"/><Relationship Id="rId1622" Type="http://schemas.openxmlformats.org/officeDocument/2006/relationships/hyperlink" Target="https://paperpile.com/c/INloZv/IEXuf+vwgCi" TargetMode="External"/><Relationship Id="rId270" Type="http://schemas.openxmlformats.org/officeDocument/2006/relationships/hyperlink" Target="https://paperpile.com/c/INloZv/bFmes+fAmVN" TargetMode="External"/><Relationship Id="rId130" Type="http://schemas.openxmlformats.org/officeDocument/2006/relationships/hyperlink" Target="https://paperpile.com/c/INloZv/sNGMR+XKq8k+8YsfH+4asVy+zD0pl" TargetMode="External"/><Relationship Id="rId368" Type="http://schemas.openxmlformats.org/officeDocument/2006/relationships/hyperlink" Target="https://paperpile.com/c/INloZv/G7tPW+kY2G7+fZ2Sg+z5cnw+JA7Ge+HJERu" TargetMode="External"/><Relationship Id="rId575" Type="http://schemas.openxmlformats.org/officeDocument/2006/relationships/hyperlink" Target="https://paperpile.com/c/INloZv/OzDEW+Ms0GR+QaK7b" TargetMode="External"/><Relationship Id="rId782" Type="http://schemas.openxmlformats.org/officeDocument/2006/relationships/hyperlink" Target="https://paperpile.com/c/INloZv/Xcmuy+mrx3R+mjpyX+1yV1j+IEXuf+moN9v+FSz6B+PWK8m+A84a0+lx10O+Ur0df+bOHDf+AVJeC+irpqa+EGQDw+y1ucl+sNGMR" TargetMode="External"/><Relationship Id="rId228" Type="http://schemas.openxmlformats.org/officeDocument/2006/relationships/hyperlink" Target="https://paperpile.com/c/INloZv/A84a0+YxAQr+2tuxC+6U4YQ" TargetMode="External"/><Relationship Id="rId435" Type="http://schemas.openxmlformats.org/officeDocument/2006/relationships/hyperlink" Target="https://paperpile.com/c/INloZv/Xcmuy+mrx3R+mjpyX+1yV1j+IEXuf+moN9v+FSz6B+PWK8m+A84a0+Ur0df+bOHDf+AVJeC+0dShe" TargetMode="External"/><Relationship Id="rId642" Type="http://schemas.openxmlformats.org/officeDocument/2006/relationships/hyperlink" Target="https://paperpile.com/c/INloZv/ha20h" TargetMode="External"/><Relationship Id="rId1065" Type="http://schemas.openxmlformats.org/officeDocument/2006/relationships/hyperlink" Target="http://paperpile.com/b/INloZv/fAmVN" TargetMode="External"/><Relationship Id="rId1272" Type="http://schemas.openxmlformats.org/officeDocument/2006/relationships/hyperlink" Target="http://paperpile.com/b/INloZv/tcQyP" TargetMode="External"/><Relationship Id="rId502" Type="http://schemas.openxmlformats.org/officeDocument/2006/relationships/hyperlink" Target="https://paperpile.com/c/INloZv/8WvzM+QRwKl+chnkO+A84a0" TargetMode="External"/><Relationship Id="rId947" Type="http://schemas.openxmlformats.org/officeDocument/2006/relationships/hyperlink" Target="http://paperpile.com/b/INloZv/03McZ" TargetMode="External"/><Relationship Id="rId1132" Type="http://schemas.openxmlformats.org/officeDocument/2006/relationships/hyperlink" Target="http://paperpile.com/b/INloZv/irpqa" TargetMode="External"/><Relationship Id="rId1577" Type="http://schemas.openxmlformats.org/officeDocument/2006/relationships/hyperlink" Target="https://paperpile.com/c/INloZv/JA7Ge+BfUuG" TargetMode="External"/><Relationship Id="rId76" Type="http://schemas.openxmlformats.org/officeDocument/2006/relationships/hyperlink" Target="https://paperpile.com/c/INloZv/pQu0C+XKq8k+YxAQr" TargetMode="External"/><Relationship Id="rId807" Type="http://schemas.openxmlformats.org/officeDocument/2006/relationships/hyperlink" Target="https://paperpile.com/c/INloZv/BMksJ" TargetMode="External"/><Relationship Id="rId1437" Type="http://schemas.openxmlformats.org/officeDocument/2006/relationships/hyperlink" Target="http://paperpile.com/b/INloZv/HbA3D" TargetMode="External"/><Relationship Id="rId1644" Type="http://schemas.openxmlformats.org/officeDocument/2006/relationships/hyperlink" Target="https://paperpile.com/c/INloZv/QaK7b+qxIL2" TargetMode="External"/><Relationship Id="rId1504" Type="http://schemas.openxmlformats.org/officeDocument/2006/relationships/hyperlink" Target="http://paperpile.com/b/INloZv/q40sL" TargetMode="External"/><Relationship Id="rId292" Type="http://schemas.openxmlformats.org/officeDocument/2006/relationships/hyperlink" Target="https://paperpile.com/c/INloZv/1yV1j+EVJG4+Rhcxq+y1ucl+JA7Ge" TargetMode="External"/><Relationship Id="rId597" Type="http://schemas.openxmlformats.org/officeDocument/2006/relationships/hyperlink" Target="https://paperpile.com/c/INloZv/PkMdt+WaBgc+UC9ld" TargetMode="External"/><Relationship Id="rId152" Type="http://schemas.openxmlformats.org/officeDocument/2006/relationships/hyperlink" Target="https://paperpile.com/c/INloZv/y1ucl" TargetMode="External"/><Relationship Id="rId457" Type="http://schemas.openxmlformats.org/officeDocument/2006/relationships/hyperlink" Target="https://paperpile.com/c/INloZv/SfLUg" TargetMode="External"/><Relationship Id="rId1087" Type="http://schemas.openxmlformats.org/officeDocument/2006/relationships/hyperlink" Target="http://paperpile.com/b/INloZv/0dShe" TargetMode="External"/><Relationship Id="rId1294" Type="http://schemas.openxmlformats.org/officeDocument/2006/relationships/hyperlink" Target="http://paperpile.com/b/INloZv/UTpgV" TargetMode="External"/><Relationship Id="rId664" Type="http://schemas.openxmlformats.org/officeDocument/2006/relationships/hyperlink" Target="https://paperpile.com/c/INloZv/0dShe+pbH7c" TargetMode="External"/><Relationship Id="rId871" Type="http://schemas.openxmlformats.org/officeDocument/2006/relationships/hyperlink" Target="http://paperpile.com/b/INloZv/bOHDf" TargetMode="External"/><Relationship Id="rId969" Type="http://schemas.openxmlformats.org/officeDocument/2006/relationships/hyperlink" Target="http://paperpile.com/b/INloZv/A84a0" TargetMode="External"/><Relationship Id="rId1599" Type="http://schemas.openxmlformats.org/officeDocument/2006/relationships/hyperlink" Target="https://paperpile.com/c/INloZv/1yV1j+Xcmuy" TargetMode="External"/><Relationship Id="rId317" Type="http://schemas.openxmlformats.org/officeDocument/2006/relationships/hyperlink" Target="https://paperpile.com/c/INloZv/8WvzM+UMxLJ+mjpyX+lx10O" TargetMode="External"/><Relationship Id="rId524" Type="http://schemas.openxmlformats.org/officeDocument/2006/relationships/hyperlink" Target="https://paperpile.com/c/INloZv/P9e3P+pisVr+4SBgd+7eoKx+4TrNz" TargetMode="External"/><Relationship Id="rId731" Type="http://schemas.openxmlformats.org/officeDocument/2006/relationships/hyperlink" Target="https://paperpile.com/c/INloZv/1yV1j+IEXuf" TargetMode="External"/><Relationship Id="rId1154" Type="http://schemas.openxmlformats.org/officeDocument/2006/relationships/hyperlink" Target="http://paperpile.com/b/INloZv/mjpyX" TargetMode="External"/><Relationship Id="rId1361" Type="http://schemas.openxmlformats.org/officeDocument/2006/relationships/hyperlink" Target="http://paperpile.com/b/INloZv/W38rV" TargetMode="External"/><Relationship Id="rId1459" Type="http://schemas.openxmlformats.org/officeDocument/2006/relationships/hyperlink" Target="%2090,%203566&#8211;3574%20(2009).%20,%20(available%20at%20" TargetMode="External"/><Relationship Id="rId98" Type="http://schemas.openxmlformats.org/officeDocument/2006/relationships/hyperlink" Target="https://paperpile.com/c/INloZv/zD0pl+31BXE+lx10O+LmmWL+sNGMR+YxAQr+JA7Ge" TargetMode="External"/><Relationship Id="rId829" Type="http://schemas.openxmlformats.org/officeDocument/2006/relationships/hyperlink" Target="http://paperpile.com/b/INloZv/chnkO" TargetMode="External"/><Relationship Id="rId1014" Type="http://schemas.openxmlformats.org/officeDocument/2006/relationships/hyperlink" Target="http://paperpile.com/b/INloZv/HrTl0" TargetMode="External"/><Relationship Id="rId1221" Type="http://schemas.openxmlformats.org/officeDocument/2006/relationships/hyperlink" Target="http://paperpile.com/b/INloZv/PWK8m" TargetMode="External"/><Relationship Id="rId1666" Type="http://schemas.openxmlformats.org/officeDocument/2006/relationships/hyperlink" Target="https://paperpile.com/c/INloZv/moN9v" TargetMode="External"/><Relationship Id="rId1319" Type="http://schemas.openxmlformats.org/officeDocument/2006/relationships/hyperlink" Target="http://paperpile.com/b/INloZv/Ms0GR" TargetMode="External"/><Relationship Id="rId1526" Type="http://schemas.openxmlformats.org/officeDocument/2006/relationships/hyperlink" Target="https://paperpile.com/c/INloZv/8WvzM/?suffix=%20%E2%80%93%20in%20pink" TargetMode="External"/><Relationship Id="rId25" Type="http://schemas.openxmlformats.org/officeDocument/2006/relationships/hyperlink" Target="https://paperpile.com/c/INloZv/YsUoz+lx10O+fZ2Sg+QaK7b+z5cnw" TargetMode="External"/><Relationship Id="rId174" Type="http://schemas.openxmlformats.org/officeDocument/2006/relationships/hyperlink" Target="https://paperpile.com/c/INloZv/01HzU" TargetMode="External"/><Relationship Id="rId381" Type="http://schemas.openxmlformats.org/officeDocument/2006/relationships/hyperlink" Target="https://paperpile.com/c/INloZv/pNYPT" TargetMode="External"/><Relationship Id="rId241" Type="http://schemas.openxmlformats.org/officeDocument/2006/relationships/hyperlink" Target="https://paperpile.com/c/INloZv/lyzRT+YxAQr+gOLtG" TargetMode="External"/><Relationship Id="rId479" Type="http://schemas.openxmlformats.org/officeDocument/2006/relationships/hyperlink" Target="https://paperpile.com/c/INloZv/bOHDf" TargetMode="External"/><Relationship Id="rId686" Type="http://schemas.openxmlformats.org/officeDocument/2006/relationships/hyperlink" Target="https://paperpile.com/c/INloZv/Ky9L" TargetMode="External"/><Relationship Id="rId893" Type="http://schemas.openxmlformats.org/officeDocument/2006/relationships/hyperlink" Target="http://paperpile.com/b/INloZv/HJERu" TargetMode="External"/><Relationship Id="rId339" Type="http://schemas.openxmlformats.org/officeDocument/2006/relationships/hyperlink" Target="https://paperpile.com/c/INloZv/7eoKx/?noauthor=1" TargetMode="External"/><Relationship Id="rId546" Type="http://schemas.openxmlformats.org/officeDocument/2006/relationships/hyperlink" Target="https://paperpile.com/c/INloZv/UTpgV+V19r8+irpqa" TargetMode="External"/><Relationship Id="rId753" Type="http://schemas.openxmlformats.org/officeDocument/2006/relationships/hyperlink" Target="https://paperpile.com/c/INloZv/Xcmuy+mrx3R+mjpyX+1yV1j+IEXuf+moN9v+FSz6B+PWK8m+A84a0+lx10O+Ur0df+bOHDf+AVJeC+irpqa+EGQDw+y1ucl+sNGMR" TargetMode="External"/><Relationship Id="rId1176" Type="http://schemas.openxmlformats.org/officeDocument/2006/relationships/hyperlink" Target="http://paperpile.com/b/INloZv/8qjNO" TargetMode="External"/><Relationship Id="rId1383" Type="http://schemas.openxmlformats.org/officeDocument/2006/relationships/hyperlink" Target="http://paperpile.com/b/INloZv/ha20h" TargetMode="External"/><Relationship Id="rId101" Type="http://schemas.openxmlformats.org/officeDocument/2006/relationships/hyperlink" Target="https://paperpile.com/c/INloZv/udiyK" TargetMode="External"/><Relationship Id="rId406" Type="http://schemas.openxmlformats.org/officeDocument/2006/relationships/hyperlink" Target="https://paperpile.com/c/INloZv/moN9v+mjpyX+HrTl0+H1lxF" TargetMode="External"/><Relationship Id="rId960" Type="http://schemas.openxmlformats.org/officeDocument/2006/relationships/hyperlink" Target="http://paperpile.com/b/INloZv/pQu0C" TargetMode="External"/><Relationship Id="rId1036" Type="http://schemas.openxmlformats.org/officeDocument/2006/relationships/hyperlink" Target="http://paperpile.com/b/INloZv/gOLtG" TargetMode="External"/><Relationship Id="rId1243" Type="http://schemas.openxmlformats.org/officeDocument/2006/relationships/hyperlink" Target="http://paperpile.com/b/INloZv/j8QI" TargetMode="External"/><Relationship Id="rId1590" Type="http://schemas.openxmlformats.org/officeDocument/2006/relationships/hyperlink" Target="https://paperpile.com/c/INloZv/R9Eu5+qxIL2" TargetMode="External"/><Relationship Id="rId1688" Type="http://schemas.openxmlformats.org/officeDocument/2006/relationships/hyperlink" Target="https://paperpile.com/c/INloZv/0bRq7" TargetMode="External"/><Relationship Id="rId613" Type="http://schemas.openxmlformats.org/officeDocument/2006/relationships/hyperlink" Target="https://paperpile.com/c/INloZv/b5q3N+W38rV" TargetMode="External"/><Relationship Id="rId820" Type="http://schemas.openxmlformats.org/officeDocument/2006/relationships/hyperlink" Target="https://paperpile.com/c/INloZv/f5P8Q+D1zmJ" TargetMode="External"/><Relationship Id="rId918" Type="http://schemas.openxmlformats.org/officeDocument/2006/relationships/hyperlink" Target="http://paperpile.com/b/INloZv/JA7Ge" TargetMode="External"/><Relationship Id="rId1450" Type="http://schemas.openxmlformats.org/officeDocument/2006/relationships/hyperlink" Target="http://paperpile.com/b/INloZv/KI1B1" TargetMode="External"/><Relationship Id="rId1548" Type="http://schemas.openxmlformats.org/officeDocument/2006/relationships/hyperlink" Target="https://paperpile.com/c/INloZv/irpqa+mLDOq" TargetMode="External"/><Relationship Id="rId1103" Type="http://schemas.openxmlformats.org/officeDocument/2006/relationships/hyperlink" Target="http://paperpile.com/b/INloZv/corqh" TargetMode="External"/><Relationship Id="rId1310" Type="http://schemas.openxmlformats.org/officeDocument/2006/relationships/hyperlink" Target="http://paperpile.com/b/INloZv/mLDOq" TargetMode="External"/><Relationship Id="rId1408" Type="http://schemas.openxmlformats.org/officeDocument/2006/relationships/hyperlink" Target="http://paperpile.com/b/INloZv/Ky9L" TargetMode="External"/><Relationship Id="rId47" Type="http://schemas.openxmlformats.org/officeDocument/2006/relationships/hyperlink" Target="https://paperpile.com/c/INloZv/G7tPW+z5cnw+1yQRJ" TargetMode="External"/><Relationship Id="rId1615" Type="http://schemas.openxmlformats.org/officeDocument/2006/relationships/hyperlink" Target="https://paperpile.com/c/INloZv/mLDOq+Lxdjq" TargetMode="External"/><Relationship Id="rId196" Type="http://schemas.openxmlformats.org/officeDocument/2006/relationships/hyperlink" Target="https://paperpile.com/c/INloZv/A84a0" TargetMode="External"/><Relationship Id="rId263" Type="http://schemas.openxmlformats.org/officeDocument/2006/relationships/hyperlink" Target="https://paperpile.com/c/INloZv/lyzRT+zD0pl+y1ucl+sNGMR+lx10O+JA7Ge" TargetMode="External"/><Relationship Id="rId470" Type="http://schemas.openxmlformats.org/officeDocument/2006/relationships/hyperlink" Target="https://paperpile.com/c/INloZv/irpqa+bOHDf" TargetMode="External"/><Relationship Id="rId123" Type="http://schemas.openxmlformats.org/officeDocument/2006/relationships/hyperlink" Target="https://paperpile.com/c/INloZv/K25SB+zD0pl" TargetMode="External"/><Relationship Id="rId330" Type="http://schemas.openxmlformats.org/officeDocument/2006/relationships/hyperlink" Target="https://paperpile.com/c/INloZv/8WvzM/?noauthor=1" TargetMode="External"/><Relationship Id="rId568" Type="http://schemas.openxmlformats.org/officeDocument/2006/relationships/hyperlink" Target="https://paperpile.com/c/INloZv/5lvTJ+UMxLJ+vgsBS" TargetMode="External"/><Relationship Id="rId775" Type="http://schemas.openxmlformats.org/officeDocument/2006/relationships/hyperlink" Target="https://paperpile.com/c/INloZv/Xcmuy+mrx3R+mjpyX+1yV1j+IEXuf+moN9v+FSz6B+PWK8m+A84a0+lx10O+Ur0df+bOHDf+AVJeC+irpqa+EGQDw+y1ucl+sNGMR" TargetMode="External"/><Relationship Id="rId982" Type="http://schemas.openxmlformats.org/officeDocument/2006/relationships/hyperlink" Target="http://paperpile.com/b/INloZv/31BXE" TargetMode="External"/><Relationship Id="rId1198" Type="http://schemas.openxmlformats.org/officeDocument/2006/relationships/hyperlink" Target="http://paperpile.com/b/INloZv/vwgCi" TargetMode="External"/><Relationship Id="rId428" Type="http://schemas.openxmlformats.org/officeDocument/2006/relationships/hyperlink" Target="https://paperpile.com/c/INloZv/vwgCi+70SUp+YxAQr+lyzRT+zD0pl+JA7Ge+4asVy+qxIL2+lx10O+EGQDw+y1ucl+sNGMR+irpqa" TargetMode="External"/><Relationship Id="rId635" Type="http://schemas.openxmlformats.org/officeDocument/2006/relationships/hyperlink" Target="https://paperpile.com/c/INloZv/R9Eu5" TargetMode="External"/><Relationship Id="rId842" Type="http://schemas.openxmlformats.org/officeDocument/2006/relationships/hyperlink" Target="http://paperpile.com/b/INloZv/sNGMR" TargetMode="External"/><Relationship Id="rId1058" Type="http://schemas.openxmlformats.org/officeDocument/2006/relationships/hyperlink" Target="http://paperpile.com/b/INloZv/VXGko" TargetMode="External"/><Relationship Id="rId1265" Type="http://schemas.openxmlformats.org/officeDocument/2006/relationships/hyperlink" Target="%20(Cambridge%20University%20Press,%201995;%20" TargetMode="External"/><Relationship Id="rId1472" Type="http://schemas.openxmlformats.org/officeDocument/2006/relationships/hyperlink" Target="http://paperpile.com/b/INloZv/WxNy0" TargetMode="External"/><Relationship Id="rId702" Type="http://schemas.openxmlformats.org/officeDocument/2006/relationships/hyperlink" Target="https://paperpile.com/c/INloZv/03McZ+1yQRJ" TargetMode="External"/><Relationship Id="rId1125" Type="http://schemas.openxmlformats.org/officeDocument/2006/relationships/hyperlink" Target="http://paperpile.com/b/INloZv/YcnFu" TargetMode="External"/><Relationship Id="rId1332" Type="http://schemas.openxmlformats.org/officeDocument/2006/relationships/hyperlink" Target="http://paperpile.com/b/INloZv/eBWFI" TargetMode="External"/><Relationship Id="rId69" Type="http://schemas.openxmlformats.org/officeDocument/2006/relationships/hyperlink" Target="https://paperpile.com/c/INloZv/G7tPW+03McZ+fZ2Sg+z5cnw" TargetMode="External"/><Relationship Id="rId1637" Type="http://schemas.openxmlformats.org/officeDocument/2006/relationships/hyperlink" Target="https://paperpile.com/c/INloZv/qxIL2+zD0pl" TargetMode="External"/><Relationship Id="rId1704" Type="http://schemas.openxmlformats.org/officeDocument/2006/relationships/fontTable" Target="fontTable.xml"/><Relationship Id="rId285" Type="http://schemas.openxmlformats.org/officeDocument/2006/relationships/hyperlink" Target="https://paperpile.com/c/INloZv/IEXuf+6U4YQ+YcnFu+EUyDM" TargetMode="External"/><Relationship Id="rId492" Type="http://schemas.openxmlformats.org/officeDocument/2006/relationships/hyperlink" Target="https://paperpile.com/c/INloZv/Ob3Ab" TargetMode="External"/><Relationship Id="rId797" Type="http://schemas.openxmlformats.org/officeDocument/2006/relationships/hyperlink" Target="https://paperpile.com/c/INloZv/j4yRD" TargetMode="External"/><Relationship Id="rId145" Type="http://schemas.openxmlformats.org/officeDocument/2006/relationships/hyperlink" Target="https://paperpile.com/c/INloZv/vrY53" TargetMode="External"/><Relationship Id="rId352" Type="http://schemas.openxmlformats.org/officeDocument/2006/relationships/hyperlink" Target="https://paperpile.com/c/INloZv/8qjNO/?noauthor=1" TargetMode="External"/><Relationship Id="rId1287" Type="http://schemas.openxmlformats.org/officeDocument/2006/relationships/hyperlink" Target="http://paperpile.com/b/INloZv/HhHPA" TargetMode="External"/><Relationship Id="rId212" Type="http://schemas.openxmlformats.org/officeDocument/2006/relationships/hyperlink" Target="https://paperpile.com/c/INloZv/YxAQr+2tuxC+lyzRT+vrY53" TargetMode="External"/><Relationship Id="rId657" Type="http://schemas.openxmlformats.org/officeDocument/2006/relationships/hyperlink" Target="https://paperpile.com/c/INloZv/70SUp+877Gs+YxAQr+pbH7c+5lvTJ+1yQRJ" TargetMode="External"/><Relationship Id="rId864" Type="http://schemas.openxmlformats.org/officeDocument/2006/relationships/hyperlink" Target="http://paperpile.com/b/INloZv/AVJeC" TargetMode="External"/><Relationship Id="rId1494" Type="http://schemas.openxmlformats.org/officeDocument/2006/relationships/hyperlink" Target="http://paperpile.com/b/INloZv/Ye6pg" TargetMode="External"/><Relationship Id="rId517" Type="http://schemas.openxmlformats.org/officeDocument/2006/relationships/hyperlink" Target="https://paperpile.com/c/INloZv/EUyDM+Rhcxq+Ur0df+M7XHu+Lxdjq" TargetMode="External"/><Relationship Id="rId724" Type="http://schemas.openxmlformats.org/officeDocument/2006/relationships/hyperlink" Target="https://paperpile.com/c/INloZv/moN9v" TargetMode="External"/><Relationship Id="rId931" Type="http://schemas.openxmlformats.org/officeDocument/2006/relationships/hyperlink" Target="http://paperpile.com/b/INloZv/zD6A" TargetMode="External"/><Relationship Id="rId1147" Type="http://schemas.openxmlformats.org/officeDocument/2006/relationships/hyperlink" Target="http://paperpile.com/b/INloZv/UMxLJ" TargetMode="External"/><Relationship Id="rId1354" Type="http://schemas.openxmlformats.org/officeDocument/2006/relationships/hyperlink" Target="http://paperpile.com/b/INloZv/b5q3N" TargetMode="External"/><Relationship Id="rId1561" Type="http://schemas.openxmlformats.org/officeDocument/2006/relationships/hyperlink" Target="https://paperpile.com/c/INloZv/fZ2Sg+Lxdjq" TargetMode="External"/><Relationship Id="rId60" Type="http://schemas.openxmlformats.org/officeDocument/2006/relationships/hyperlink" Target="https://paperpile.com/c/INloZv/WkKNE+5lThe" TargetMode="External"/><Relationship Id="rId1007" Type="http://schemas.openxmlformats.org/officeDocument/2006/relationships/hyperlink" Target="http://paperpile.com/b/INloZv/BPPwZ" TargetMode="External"/><Relationship Id="rId1214" Type="http://schemas.openxmlformats.org/officeDocument/2006/relationships/hyperlink" Target="http://paperpile.com/b/INloZv/Xcmuy" TargetMode="External"/><Relationship Id="rId1421" Type="http://schemas.openxmlformats.org/officeDocument/2006/relationships/hyperlink" Target="http://paperpile.com/b/INloZv/zEyaw" TargetMode="External"/><Relationship Id="rId1659" Type="http://schemas.openxmlformats.org/officeDocument/2006/relationships/hyperlink" Target="https://paperpile.com/c/INloZv/moN9v" TargetMode="External"/><Relationship Id="rId1519" Type="http://schemas.openxmlformats.org/officeDocument/2006/relationships/image" Target="media/image5.png"/><Relationship Id="rId18" Type="http://schemas.openxmlformats.org/officeDocument/2006/relationships/hyperlink" Target="https://paperpile.com/c/INloZv/BfUuG+0vjbu+8WvzM+Rhcxq+AVJeC+bOHDf" TargetMode="External"/><Relationship Id="rId167" Type="http://schemas.openxmlformats.org/officeDocument/2006/relationships/hyperlink" Target="https://paperpile.com/c/INloZv/kRysA" TargetMode="External"/><Relationship Id="rId374" Type="http://schemas.openxmlformats.org/officeDocument/2006/relationships/hyperlink" Target="https://paperpile.com/c/INloZv/G7tPW+kY2G7+fZ2Sg+z5cnw+JA7Ge+HJERu" TargetMode="External"/><Relationship Id="rId581" Type="http://schemas.openxmlformats.org/officeDocument/2006/relationships/hyperlink" Target="https://paperpile.com/c/INloZv/EUyDM+WFfSm+bOHDf" TargetMode="External"/><Relationship Id="rId234" Type="http://schemas.openxmlformats.org/officeDocument/2006/relationships/hyperlink" Target="https://paperpile.com/c/INloZv/A84a0+YxAQr+2tuxC+6U4YQ" TargetMode="External"/><Relationship Id="rId679" Type="http://schemas.openxmlformats.org/officeDocument/2006/relationships/hyperlink" Target="https://paperpile.com/c/INloZv/H1lxF+moN9v+HrTl0+0bRq7" TargetMode="External"/><Relationship Id="rId886" Type="http://schemas.openxmlformats.org/officeDocument/2006/relationships/hyperlink" Target="http://paperpile.com/b/INloZv/fZ2Sg" TargetMode="External"/><Relationship Id="rId2" Type="http://schemas.openxmlformats.org/officeDocument/2006/relationships/styles" Target="styles.xml"/><Relationship Id="rId441" Type="http://schemas.openxmlformats.org/officeDocument/2006/relationships/hyperlink" Target="https://paperpile.com/c/INloZv/Xcmuy+mrx3R+mjpyX+1yV1j+IEXuf+moN9v+FSz6B+PWK8m+A84a0+Ur0df+bOHDf+AVJeC+0dShe" TargetMode="External"/><Relationship Id="rId539" Type="http://schemas.openxmlformats.org/officeDocument/2006/relationships/hyperlink" Target="https://paperpile.com/c/INloZv/PkMdt+HhHPA" TargetMode="External"/><Relationship Id="rId746" Type="http://schemas.openxmlformats.org/officeDocument/2006/relationships/hyperlink" Target="https://paperpile.com/c/INloZv/0dShe+vwgCi+70SUp+YxAQr+lyzRT+zD0pl+JA7Ge+4asVy+qxIL2" TargetMode="External"/><Relationship Id="rId1071" Type="http://schemas.openxmlformats.org/officeDocument/2006/relationships/hyperlink" Target="http://paperpile.com/b/INloZv/aK07b" TargetMode="External"/><Relationship Id="rId1169" Type="http://schemas.openxmlformats.org/officeDocument/2006/relationships/hyperlink" Target="http://paperpile.com/b/INloZv/7eoKx" TargetMode="External"/><Relationship Id="rId1376" Type="http://schemas.openxmlformats.org/officeDocument/2006/relationships/hyperlink" Target="http://paperpile.com/b/INloZv/3vrGX" TargetMode="External"/><Relationship Id="rId1583" Type="http://schemas.openxmlformats.org/officeDocument/2006/relationships/hyperlink" Target="https://paperpile.com/c/INloZv/irpqa+WFfSm" TargetMode="External"/><Relationship Id="rId301" Type="http://schemas.openxmlformats.org/officeDocument/2006/relationships/hyperlink" Target="https://paperpile.com/c/INloZv/1yV1j+EVJG4+Rhcxq+y1ucl+JA7Ge" TargetMode="External"/><Relationship Id="rId953" Type="http://schemas.openxmlformats.org/officeDocument/2006/relationships/hyperlink" Target="http://paperpile.com/b/INloZv/6U4YQ" TargetMode="External"/><Relationship Id="rId1029" Type="http://schemas.openxmlformats.org/officeDocument/2006/relationships/hyperlink" Target="http://paperpile.com/b/INloZv/vrY53" TargetMode="External"/><Relationship Id="rId1236" Type="http://schemas.openxmlformats.org/officeDocument/2006/relationships/hyperlink" Target="http://paperpile.com/b/INloZv/Rcjc" TargetMode="External"/><Relationship Id="rId82" Type="http://schemas.openxmlformats.org/officeDocument/2006/relationships/hyperlink" Target="https://paperpile.com/c/INloZv/A84a0+Ob3Ab+lyzRT+y1ucl" TargetMode="External"/><Relationship Id="rId606" Type="http://schemas.openxmlformats.org/officeDocument/2006/relationships/hyperlink" Target="https://paperpile.com/c/INloZv/UC9ld" TargetMode="External"/><Relationship Id="rId813" Type="http://schemas.openxmlformats.org/officeDocument/2006/relationships/hyperlink" Target="https://paperpile.com/c/INloZv/aGISI+ZP7Gl+WxNy0" TargetMode="External"/><Relationship Id="rId1443" Type="http://schemas.openxmlformats.org/officeDocument/2006/relationships/hyperlink" Target="http://paperpile.com/b/INloZv/VJouG" TargetMode="External"/><Relationship Id="rId1650" Type="http://schemas.openxmlformats.org/officeDocument/2006/relationships/hyperlink" Target="https://paperpile.com/c/INloZv/jRx8X" TargetMode="External"/><Relationship Id="rId1303" Type="http://schemas.openxmlformats.org/officeDocument/2006/relationships/hyperlink" Target="http://paperpile.com/b/INloZv/hZIGl" TargetMode="External"/><Relationship Id="rId1510" Type="http://schemas.openxmlformats.org/officeDocument/2006/relationships/hyperlink" Target="http://paperpile.com/b/INloZv/991BJ" TargetMode="External"/><Relationship Id="rId1608" Type="http://schemas.openxmlformats.org/officeDocument/2006/relationships/hyperlink" Target="https://paperpile.com/c/INloZv/0vjbu+lx10O" TargetMode="External"/><Relationship Id="rId189" Type="http://schemas.openxmlformats.org/officeDocument/2006/relationships/hyperlink" Target="https://paperpile.com/c/INloZv/fAmVN" TargetMode="External"/><Relationship Id="rId396" Type="http://schemas.openxmlformats.org/officeDocument/2006/relationships/hyperlink" Target="https://paperpile.com/c/INloZv/vgsBS" TargetMode="External"/><Relationship Id="rId256" Type="http://schemas.openxmlformats.org/officeDocument/2006/relationships/hyperlink" Target="https://paperpile.com/c/INloZv/pNYPT+corqh" TargetMode="External"/><Relationship Id="rId463" Type="http://schemas.openxmlformats.org/officeDocument/2006/relationships/hyperlink" Target="https://paperpile.com/c/INloZv/31vIF" TargetMode="External"/><Relationship Id="rId670" Type="http://schemas.openxmlformats.org/officeDocument/2006/relationships/hyperlink" Target="https://paperpile.com/c/INloZv/qXjCj" TargetMode="External"/><Relationship Id="rId1093" Type="http://schemas.openxmlformats.org/officeDocument/2006/relationships/hyperlink" Target="http://paperpile.com/b/INloZv/5lvTJ" TargetMode="External"/><Relationship Id="rId116" Type="http://schemas.openxmlformats.org/officeDocument/2006/relationships/hyperlink" Target="https://paperpile.com/c/INloZv/YxAQr+JA7Ge+HrTl0" TargetMode="External"/><Relationship Id="rId323" Type="http://schemas.openxmlformats.org/officeDocument/2006/relationships/hyperlink" Target="https://paperpile.com/c/INloZv/QRwKl/?noauthor=1" TargetMode="External"/><Relationship Id="rId530" Type="http://schemas.openxmlformats.org/officeDocument/2006/relationships/hyperlink" Target="https://paperpile.com/c/INloZv/tcQyP" TargetMode="External"/><Relationship Id="rId768" Type="http://schemas.openxmlformats.org/officeDocument/2006/relationships/hyperlink" Target="https://paperpile.com/c/INloZv/Xcmuy+mrx3R+mjpyX+1yV1j+IEXuf+moN9v+FSz6B+PWK8m+A84a0+lx10O+Ur0df+bOHDf+AVJeC+irpqa+EGQDw+y1ucl+sNGMR" TargetMode="External"/><Relationship Id="rId975" Type="http://schemas.openxmlformats.org/officeDocument/2006/relationships/hyperlink" Target="http://paperpile.com/b/INloZv/Ob3Ab" TargetMode="External"/><Relationship Id="rId1160" Type="http://schemas.openxmlformats.org/officeDocument/2006/relationships/hyperlink" Target="http://paperpile.com/b/INloZv/QRwKl" TargetMode="External"/><Relationship Id="rId1398" Type="http://schemas.openxmlformats.org/officeDocument/2006/relationships/hyperlink" Target="arXiv.%201909.13243%20" TargetMode="External"/><Relationship Id="rId628" Type="http://schemas.openxmlformats.org/officeDocument/2006/relationships/hyperlink" Target="https://paperpile.com/c/INloZv/pNYPT" TargetMode="External"/><Relationship Id="rId835" Type="http://schemas.openxmlformats.org/officeDocument/2006/relationships/hyperlink" Target="http://paperpile.com/b/INloZv/lyzRT" TargetMode="External"/><Relationship Id="rId1258" Type="http://schemas.openxmlformats.org/officeDocument/2006/relationships/hyperlink" Target="http://paperpile.com/b/INloZv/pisVr" TargetMode="External"/><Relationship Id="rId1465" Type="http://schemas.openxmlformats.org/officeDocument/2006/relationships/hyperlink" Target="https://cran.r-project.org/package=ergm" TargetMode="External"/><Relationship Id="rId1672" Type="http://schemas.openxmlformats.org/officeDocument/2006/relationships/hyperlink" Target="https://paperpile.com/c/INloZv/bFmes" TargetMode="External"/><Relationship Id="rId1020" Type="http://schemas.openxmlformats.org/officeDocument/2006/relationships/hyperlink" Target="http://paperpile.com/b/INloZv/8YsfH" TargetMode="External"/><Relationship Id="rId1118" Type="http://schemas.openxmlformats.org/officeDocument/2006/relationships/hyperlink" Target="http://paperpile.com/b/INloZv/IEXuf" TargetMode="External"/><Relationship Id="rId1325" Type="http://schemas.openxmlformats.org/officeDocument/2006/relationships/hyperlink" Target="http://paperpile.com/b/INloZv/WFfSm" TargetMode="External"/><Relationship Id="rId1532" Type="http://schemas.openxmlformats.org/officeDocument/2006/relationships/hyperlink" Target="https://paperpile.com/c/INloZv/oGtpe+4asVy/?suffix=%20%E2%80%93%20in%20gray," TargetMode="External"/><Relationship Id="rId902" Type="http://schemas.openxmlformats.org/officeDocument/2006/relationships/hyperlink" Target="http://paperpile.com/b/INloZv/lx10O" TargetMode="External"/><Relationship Id="rId31" Type="http://schemas.openxmlformats.org/officeDocument/2006/relationships/hyperlink" Target="https://paperpile.com/c/INloZv/YsUoz+lx10O+fZ2Sg+QaK7b+z5cnw" TargetMode="External"/><Relationship Id="rId180" Type="http://schemas.openxmlformats.org/officeDocument/2006/relationships/hyperlink" Target="https://paperpile.com/c/INloZv/G7tPW+1yQRJ+JA7Ge" TargetMode="External"/><Relationship Id="rId278" Type="http://schemas.openxmlformats.org/officeDocument/2006/relationships/hyperlink" Target="https://paperpile.com/c/INloZv/buS3d+Lxdjq+Rhcxq" TargetMode="External"/><Relationship Id="rId485" Type="http://schemas.openxmlformats.org/officeDocument/2006/relationships/hyperlink" Target="https://paperpile.com/c/INloZv/lyzRT" TargetMode="External"/><Relationship Id="rId692" Type="http://schemas.openxmlformats.org/officeDocument/2006/relationships/hyperlink" Target="https://paperpile.com/c/INloZv/JA7Ge" TargetMode="External"/><Relationship Id="rId138" Type="http://schemas.openxmlformats.org/officeDocument/2006/relationships/hyperlink" Target="https://paperpile.com/c/INloZv/sNGMR+XKq8k+8YsfH+4asVy+zD0pl" TargetMode="External"/><Relationship Id="rId345" Type="http://schemas.openxmlformats.org/officeDocument/2006/relationships/hyperlink" Target="https://paperpile.com/c/INloZv/Rhcxq/?noauthor=1" TargetMode="External"/><Relationship Id="rId552" Type="http://schemas.openxmlformats.org/officeDocument/2006/relationships/hyperlink" Target="https://paperpile.com/c/INloZv/vwgCi" TargetMode="External"/><Relationship Id="rId997" Type="http://schemas.openxmlformats.org/officeDocument/2006/relationships/hyperlink" Target="http://paperpile.com/b/INloZv/LJh2Q" TargetMode="External"/><Relationship Id="rId1182" Type="http://schemas.openxmlformats.org/officeDocument/2006/relationships/hyperlink" Target="http://paperpile.com/b/INloZv/TTVT0" TargetMode="External"/><Relationship Id="rId205" Type="http://schemas.openxmlformats.org/officeDocument/2006/relationships/hyperlink" Target="https://paperpile.com/c/INloZv/0dShe" TargetMode="External"/><Relationship Id="rId412" Type="http://schemas.openxmlformats.org/officeDocument/2006/relationships/hyperlink" Target="https://paperpile.com/c/INloZv/moN9v+mjpyX+HrTl0+H1lxF" TargetMode="External"/><Relationship Id="rId857" Type="http://schemas.openxmlformats.org/officeDocument/2006/relationships/hyperlink" Target="http://paperpile.com/b/INloZv/0vjbu" TargetMode="External"/><Relationship Id="rId1042" Type="http://schemas.openxmlformats.org/officeDocument/2006/relationships/hyperlink" Target="http://paperpile.com/b/INloZv/29ee0" TargetMode="External"/><Relationship Id="rId1487" Type="http://schemas.openxmlformats.org/officeDocument/2006/relationships/hyperlink" Target="http://paperpile.com/b/INloZv/oGtpe" TargetMode="External"/><Relationship Id="rId1694" Type="http://schemas.openxmlformats.org/officeDocument/2006/relationships/image" Target="media/image7.png"/><Relationship Id="rId717" Type="http://schemas.openxmlformats.org/officeDocument/2006/relationships/hyperlink" Target="https://paperpile.com/c/INloZv/Lp4yw" TargetMode="External"/><Relationship Id="rId924" Type="http://schemas.openxmlformats.org/officeDocument/2006/relationships/hyperlink" Target="http://paperpile.com/b/INloZv/G7tPW" TargetMode="External"/><Relationship Id="rId1347" Type="http://schemas.openxmlformats.org/officeDocument/2006/relationships/hyperlink" Target="http://paperpile.com/b/INloZv/4oFTU" TargetMode="External"/><Relationship Id="rId1554" Type="http://schemas.openxmlformats.org/officeDocument/2006/relationships/hyperlink" Target="https://paperpile.com/c/INloZv/zD0pl+vwgCi" TargetMode="External"/><Relationship Id="rId53" Type="http://schemas.openxmlformats.org/officeDocument/2006/relationships/hyperlink" Target="https://paperpile.com/c/INloZv/QaK7b+zD6A" TargetMode="External"/><Relationship Id="rId1207" Type="http://schemas.openxmlformats.org/officeDocument/2006/relationships/hyperlink" Target="http://paperpile.com/b/INloZv/qxIL2" TargetMode="External"/><Relationship Id="rId1414" Type="http://schemas.openxmlformats.org/officeDocument/2006/relationships/hyperlink" Target="http://paperpile.com/b/INloZv/Lp4yw" TargetMode="External"/><Relationship Id="rId1621" Type="http://schemas.openxmlformats.org/officeDocument/2006/relationships/hyperlink" Target="https://paperpile.com/c/INloZv/IEXuf+vwgCi" TargetMode="External"/><Relationship Id="rId367" Type="http://schemas.openxmlformats.org/officeDocument/2006/relationships/hyperlink" Target="https://paperpile.com/c/INloZv/G7tPW+kY2G7+fZ2Sg+z5cnw+JA7Ge+HJERu" TargetMode="External"/><Relationship Id="rId574" Type="http://schemas.openxmlformats.org/officeDocument/2006/relationships/hyperlink" Target="https://paperpile.com/c/INloZv/OzDEW+Ms0GR+QaK7b" TargetMode="External"/><Relationship Id="rId227" Type="http://schemas.openxmlformats.org/officeDocument/2006/relationships/hyperlink" Target="https://paperpile.com/c/INloZv/5lvTJ+sNGMR+lx10O+y1ucl" TargetMode="External"/><Relationship Id="rId781" Type="http://schemas.openxmlformats.org/officeDocument/2006/relationships/hyperlink" Target="https://paperpile.com/c/INloZv/Xcmuy+mrx3R+mjpyX+1yV1j+IEXuf+moN9v+FSz6B+PWK8m+A84a0+lx10O+Ur0df+bOHDf+AVJeC+irpqa+EGQDw+y1ucl+sNGMR" TargetMode="External"/><Relationship Id="rId879" Type="http://schemas.openxmlformats.org/officeDocument/2006/relationships/hyperlink" Target="http://paperpile.com/b/INloZv/kY2G7" TargetMode="External"/><Relationship Id="rId434" Type="http://schemas.openxmlformats.org/officeDocument/2006/relationships/hyperlink" Target="https://paperpile.com/c/INloZv/Xcmuy+mrx3R+mjpyX+1yV1j+IEXuf+moN9v+FSz6B+PWK8m+A84a0+Ur0df+bOHDf+AVJeC+0dShe" TargetMode="External"/><Relationship Id="rId641" Type="http://schemas.openxmlformats.org/officeDocument/2006/relationships/hyperlink" Target="https://paperpile.com/c/INloZv/iGekL" TargetMode="External"/><Relationship Id="rId739" Type="http://schemas.openxmlformats.org/officeDocument/2006/relationships/hyperlink" Target="https://paperpile.com/c/INloZv/0dShe+vwgCi+70SUp+YxAQr+lyzRT+zD0pl+JA7Ge+4asVy+qxIL2" TargetMode="External"/><Relationship Id="rId1064" Type="http://schemas.openxmlformats.org/officeDocument/2006/relationships/hyperlink" Target="http://paperpile.com/b/INloZv/fAmVN" TargetMode="External"/><Relationship Id="rId1271" Type="http://schemas.openxmlformats.org/officeDocument/2006/relationships/hyperlink" Target="http://paperpile.com/b/INloZv/4TrNz" TargetMode="External"/><Relationship Id="rId1369" Type="http://schemas.openxmlformats.org/officeDocument/2006/relationships/hyperlink" Target="http://paperpile.com/b/INloZv/R9Eu5" TargetMode="External"/><Relationship Id="rId1576" Type="http://schemas.openxmlformats.org/officeDocument/2006/relationships/hyperlink" Target="https://paperpile.com/c/INloZv/JA7Ge+BfUuG" TargetMode="External"/><Relationship Id="rId501" Type="http://schemas.openxmlformats.org/officeDocument/2006/relationships/hyperlink" Target="https://paperpile.com/c/INloZv/8WvzM+QRwKl+chnkO+A84a0" TargetMode="External"/><Relationship Id="rId946" Type="http://schemas.openxmlformats.org/officeDocument/2006/relationships/hyperlink" Target="http://paperpile.com/b/INloZv/03McZ" TargetMode="External"/><Relationship Id="rId1131" Type="http://schemas.openxmlformats.org/officeDocument/2006/relationships/hyperlink" Target="http://paperpile.com/b/INloZv/EUyDM" TargetMode="External"/><Relationship Id="rId1229" Type="http://schemas.openxmlformats.org/officeDocument/2006/relationships/hyperlink" Target="http://paperpile.com/b/INloZv/SfLUg" TargetMode="External"/><Relationship Id="rId75" Type="http://schemas.openxmlformats.org/officeDocument/2006/relationships/hyperlink" Target="https://paperpile.com/c/INloZv/pQu0C+XKq8k+YxAQr" TargetMode="External"/><Relationship Id="rId806" Type="http://schemas.openxmlformats.org/officeDocument/2006/relationships/hyperlink" Target="https://paperpile.com/c/INloZv/iCjmA" TargetMode="External"/><Relationship Id="rId1436" Type="http://schemas.openxmlformats.org/officeDocument/2006/relationships/hyperlink" Target="http://paperpile.com/b/INloZv/HbA3D" TargetMode="External"/><Relationship Id="rId1643" Type="http://schemas.openxmlformats.org/officeDocument/2006/relationships/hyperlink" Target="https://paperpile.com/c/INloZv/8WvzM+Ye6pg" TargetMode="External"/><Relationship Id="rId1503" Type="http://schemas.openxmlformats.org/officeDocument/2006/relationships/hyperlink" Target="http://paperpile.com/b/INloZv/q40sL" TargetMode="External"/><Relationship Id="rId291" Type="http://schemas.openxmlformats.org/officeDocument/2006/relationships/hyperlink" Target="https://paperpile.com/c/INloZv/irpqa+bOHDf" TargetMode="External"/><Relationship Id="rId151" Type="http://schemas.openxmlformats.org/officeDocument/2006/relationships/hyperlink" Target="https://paperpile.com/c/INloZv/y1ucl" TargetMode="External"/><Relationship Id="rId389" Type="http://schemas.openxmlformats.org/officeDocument/2006/relationships/hyperlink" Target="https://paperpile.com/c/INloZv/1yV1j+G7tPW+0dShe" TargetMode="External"/><Relationship Id="rId596" Type="http://schemas.openxmlformats.org/officeDocument/2006/relationships/hyperlink" Target="https://paperpile.com/c/INloZv/JA7Ge+bOHDf" TargetMode="External"/><Relationship Id="rId249" Type="http://schemas.openxmlformats.org/officeDocument/2006/relationships/hyperlink" Target="https://paperpile.com/c/INloZv/y1ucl" TargetMode="External"/><Relationship Id="rId456" Type="http://schemas.openxmlformats.org/officeDocument/2006/relationships/hyperlink" Target="https://paperpile.com/c/INloZv/Xcmuy+mrx3R+mjpyX+1yV1j+IEXuf+moN9v+FSz6B+PWK8m+A84a0+Ur0df+bOHDf+AVJeC+0dShe" TargetMode="External"/><Relationship Id="rId663" Type="http://schemas.openxmlformats.org/officeDocument/2006/relationships/hyperlink" Target="https://paperpile.com/c/INloZv/0dShe+pbH7c" TargetMode="External"/><Relationship Id="rId870" Type="http://schemas.openxmlformats.org/officeDocument/2006/relationships/hyperlink" Target="http://paperpile.com/b/INloZv/bOHDf" TargetMode="External"/><Relationship Id="rId1086" Type="http://schemas.openxmlformats.org/officeDocument/2006/relationships/hyperlink" Target="http://paperpile.com/b/INloZv/0dShe" TargetMode="External"/><Relationship Id="rId1293" Type="http://schemas.openxmlformats.org/officeDocument/2006/relationships/hyperlink" Target="http://paperpile.com/b/INloZv/UTpgV" TargetMode="External"/><Relationship Id="rId109" Type="http://schemas.openxmlformats.org/officeDocument/2006/relationships/hyperlink" Target="https://paperpile.com/c/INloZv/BPPwZ" TargetMode="External"/><Relationship Id="rId316" Type="http://schemas.openxmlformats.org/officeDocument/2006/relationships/hyperlink" Target="https://paperpile.com/c/INloZv/8WvzM+UMxLJ+mjpyX+lx10O" TargetMode="External"/><Relationship Id="rId523" Type="http://schemas.openxmlformats.org/officeDocument/2006/relationships/hyperlink" Target="https://paperpile.com/c/INloZv/P9e3P+pisVr+4SBgd+7eoKx+4TrNz" TargetMode="External"/><Relationship Id="rId968" Type="http://schemas.openxmlformats.org/officeDocument/2006/relationships/hyperlink" Target="http://paperpile.com/b/INloZv/A84a0" TargetMode="External"/><Relationship Id="rId1153" Type="http://schemas.openxmlformats.org/officeDocument/2006/relationships/hyperlink" Target="http://paperpile.com/b/INloZv/mjpyX" TargetMode="External"/><Relationship Id="rId1598" Type="http://schemas.openxmlformats.org/officeDocument/2006/relationships/hyperlink" Target="https://paperpile.com/c/INloZv/8YsfH+kY2G7" TargetMode="External"/><Relationship Id="rId97" Type="http://schemas.openxmlformats.org/officeDocument/2006/relationships/hyperlink" Target="https://paperpile.com/c/INloZv/zD0pl+31BXE+lx10O+LmmWL+sNGMR+YxAQr+JA7Ge" TargetMode="External"/><Relationship Id="rId730" Type="http://schemas.openxmlformats.org/officeDocument/2006/relationships/hyperlink" Target="https://paperpile.com/c/INloZv/1yV1j+IEXuf" TargetMode="External"/><Relationship Id="rId828" Type="http://schemas.openxmlformats.org/officeDocument/2006/relationships/hyperlink" Target="http://paperpile.com/b/INloZv/chnkO" TargetMode="External"/><Relationship Id="rId1013" Type="http://schemas.openxmlformats.org/officeDocument/2006/relationships/hyperlink" Target="http://paperpile.com/b/INloZv/HrTl0" TargetMode="External"/><Relationship Id="rId1360" Type="http://schemas.openxmlformats.org/officeDocument/2006/relationships/hyperlink" Target="http://paperpile.com/b/INloZv/W38rV" TargetMode="External"/><Relationship Id="rId1458" Type="http://schemas.openxmlformats.org/officeDocument/2006/relationships/hyperlink" Target="http://paperpile.com/b/INloZv/BMksJ" TargetMode="External"/><Relationship Id="rId1665" Type="http://schemas.openxmlformats.org/officeDocument/2006/relationships/hyperlink" Target="https://paperpile.com/c/INloZv/moN9v" TargetMode="External"/><Relationship Id="rId1220" Type="http://schemas.openxmlformats.org/officeDocument/2006/relationships/hyperlink" Target="http://paperpile.com/b/INloZv/mrx3R" TargetMode="External"/><Relationship Id="rId1318" Type="http://schemas.openxmlformats.org/officeDocument/2006/relationships/hyperlink" Target="http://paperpile.com/b/INloZv/Ms0GR" TargetMode="External"/><Relationship Id="rId1525" Type="http://schemas.openxmlformats.org/officeDocument/2006/relationships/hyperlink" Target="https://paperpile.com/c/INloZv/EUyDM/?suffix=%20%E2%80%93%20in%20red" TargetMode="External"/><Relationship Id="rId24" Type="http://schemas.openxmlformats.org/officeDocument/2006/relationships/hyperlink" Target="https://paperpile.com/c/INloZv/OzDEW+kY2G7+fZ2Sg+QaK7b+HJERu" TargetMode="External"/><Relationship Id="rId173" Type="http://schemas.openxmlformats.org/officeDocument/2006/relationships/hyperlink" Target="https://paperpile.com/c/INloZv/VXGko" TargetMode="External"/><Relationship Id="rId380" Type="http://schemas.openxmlformats.org/officeDocument/2006/relationships/hyperlink" Target="https://paperpile.com/c/INloZv/pNYPT" TargetMode="External"/><Relationship Id="rId240" Type="http://schemas.openxmlformats.org/officeDocument/2006/relationships/hyperlink" Target="https://paperpile.com/c/INloZv/lyzRT+YxAQr+gOLtG" TargetMode="External"/><Relationship Id="rId478" Type="http://schemas.openxmlformats.org/officeDocument/2006/relationships/hyperlink" Target="https://paperpile.com/c/INloZv/j8QI+miIK" TargetMode="External"/><Relationship Id="rId685" Type="http://schemas.openxmlformats.org/officeDocument/2006/relationships/hyperlink" Target="https://paperpile.com/c/INloZv/3Cou" TargetMode="External"/><Relationship Id="rId892" Type="http://schemas.openxmlformats.org/officeDocument/2006/relationships/hyperlink" Target="http://paperpile.com/b/INloZv/HJERu" TargetMode="External"/><Relationship Id="rId100" Type="http://schemas.openxmlformats.org/officeDocument/2006/relationships/hyperlink" Target="https://paperpile.com/c/INloZv/udiyK" TargetMode="External"/><Relationship Id="rId338" Type="http://schemas.openxmlformats.org/officeDocument/2006/relationships/hyperlink" Target="https://paperpile.com/c/INloZv/7eoKx/?noauthor=1" TargetMode="External"/><Relationship Id="rId545" Type="http://schemas.openxmlformats.org/officeDocument/2006/relationships/hyperlink" Target="https://paperpile.com/c/INloZv/UTpgV+V19r8+irpqa" TargetMode="External"/><Relationship Id="rId752" Type="http://schemas.openxmlformats.org/officeDocument/2006/relationships/hyperlink" Target="https://paperpile.com/c/INloZv/Xcmuy+mrx3R+mjpyX+1yV1j+IEXuf+moN9v+FSz6B+PWK8m+A84a0+lx10O+Ur0df+bOHDf+AVJeC+irpqa+EGQDw+y1ucl+sNGMR" TargetMode="External"/><Relationship Id="rId1175" Type="http://schemas.openxmlformats.org/officeDocument/2006/relationships/hyperlink" Target="http://paperpile.com/b/INloZv/8qjNO" TargetMode="External"/><Relationship Id="rId1382" Type="http://schemas.openxmlformats.org/officeDocument/2006/relationships/hyperlink" Target="http://paperpile.com/b/INloZv/ha20h" TargetMode="External"/><Relationship Id="rId405" Type="http://schemas.openxmlformats.org/officeDocument/2006/relationships/hyperlink" Target="https://paperpile.com/c/INloZv/moN9v+mjpyX+HrTl0+H1lxF" TargetMode="External"/><Relationship Id="rId612" Type="http://schemas.openxmlformats.org/officeDocument/2006/relationships/hyperlink" Target="https://paperpile.com/c/INloZv/4oFTU" TargetMode="External"/><Relationship Id="rId1035" Type="http://schemas.openxmlformats.org/officeDocument/2006/relationships/hyperlink" Target="http://paperpile.com/b/INloZv/ZPCYu" TargetMode="External"/><Relationship Id="rId1242" Type="http://schemas.openxmlformats.org/officeDocument/2006/relationships/hyperlink" Target="http://paperpile.com/b/INloZv/j8QI" TargetMode="External"/><Relationship Id="rId1687" Type="http://schemas.openxmlformats.org/officeDocument/2006/relationships/hyperlink" Target="https://paperpile.com/c/INloZv/Ye6pg" TargetMode="External"/><Relationship Id="rId917" Type="http://schemas.openxmlformats.org/officeDocument/2006/relationships/hyperlink" Target="http://paperpile.com/b/INloZv/JA7Ge" TargetMode="External"/><Relationship Id="rId1102" Type="http://schemas.openxmlformats.org/officeDocument/2006/relationships/hyperlink" Target="http://paperpile.com/b/INloZv/corqh" TargetMode="External"/><Relationship Id="rId1547" Type="http://schemas.openxmlformats.org/officeDocument/2006/relationships/hyperlink" Target="https://paperpile.com/c/INloZv/irpqa+mLDOq" TargetMode="External"/><Relationship Id="rId46" Type="http://schemas.openxmlformats.org/officeDocument/2006/relationships/hyperlink" Target="https://paperpile.com/c/INloZv/G7tPW+z5cnw+1yQRJ" TargetMode="External"/><Relationship Id="rId1407" Type="http://schemas.openxmlformats.org/officeDocument/2006/relationships/hyperlink" Target="http://paperpile.com/b/INloZv/Ky9L" TargetMode="External"/><Relationship Id="rId1614" Type="http://schemas.openxmlformats.org/officeDocument/2006/relationships/hyperlink" Target="https://paperpile.com/c/INloZv/mLDOq+Lxdjq" TargetMode="External"/><Relationship Id="rId195" Type="http://schemas.openxmlformats.org/officeDocument/2006/relationships/hyperlink" Target="https://paperpile.com/c/INloZv/FSz6B+zD0pl" TargetMode="External"/><Relationship Id="rId262" Type="http://schemas.openxmlformats.org/officeDocument/2006/relationships/hyperlink" Target="https://paperpile.com/c/INloZv/lyzRT+zD0pl+y1ucl+sNGMR+lx10O+JA7Ge" TargetMode="External"/><Relationship Id="rId567" Type="http://schemas.openxmlformats.org/officeDocument/2006/relationships/hyperlink" Target="https://paperpile.com/c/INloZv/5lvTJ+UMxLJ+vgsBS" TargetMode="External"/><Relationship Id="rId1197" Type="http://schemas.openxmlformats.org/officeDocument/2006/relationships/hyperlink" Target="http://paperpile.com/b/INloZv/vwgCi" TargetMode="External"/><Relationship Id="rId122" Type="http://schemas.openxmlformats.org/officeDocument/2006/relationships/hyperlink" Target="https://paperpile.com/c/INloZv/K25SB+zD0pl" TargetMode="External"/><Relationship Id="rId774" Type="http://schemas.openxmlformats.org/officeDocument/2006/relationships/hyperlink" Target="https://paperpile.com/c/INloZv/Xcmuy+mrx3R+mjpyX+1yV1j+IEXuf+moN9v+FSz6B+PWK8m+A84a0+lx10O+Ur0df+bOHDf+AVJeC+irpqa+EGQDw+y1ucl+sNGMR" TargetMode="External"/><Relationship Id="rId981" Type="http://schemas.openxmlformats.org/officeDocument/2006/relationships/hyperlink" Target="http://paperpile.com/b/INloZv/31BXE" TargetMode="External"/><Relationship Id="rId1057" Type="http://schemas.openxmlformats.org/officeDocument/2006/relationships/hyperlink" Target="http://paperpile.com/b/INloZv/VXGko" TargetMode="External"/><Relationship Id="rId427" Type="http://schemas.openxmlformats.org/officeDocument/2006/relationships/hyperlink" Target="https://paperpile.com/c/INloZv/vwgCi+70SUp+YxAQr+lyzRT+zD0pl+JA7Ge+4asVy+qxIL2+lx10O+EGQDw+y1ucl+sNGMR+irpqa" TargetMode="External"/><Relationship Id="rId634" Type="http://schemas.openxmlformats.org/officeDocument/2006/relationships/hyperlink" Target="https://paperpile.com/c/INloZv/R9Eu5" TargetMode="External"/><Relationship Id="rId841" Type="http://schemas.openxmlformats.org/officeDocument/2006/relationships/hyperlink" Target="http://paperpile.com/b/INloZv/sNGMR" TargetMode="External"/><Relationship Id="rId1264" Type="http://schemas.openxmlformats.org/officeDocument/2006/relationships/hyperlink" Target="http://paperpile.com/b/INloZv/4SBgd" TargetMode="External"/><Relationship Id="rId1471" Type="http://schemas.openxmlformats.org/officeDocument/2006/relationships/hyperlink" Target="http://paperpile.com/b/INloZv/WxNy0" TargetMode="External"/><Relationship Id="rId1569" Type="http://schemas.openxmlformats.org/officeDocument/2006/relationships/hyperlink" Target="https://paperpile.com/c/INloZv/4TrNz+Lxdjq" TargetMode="External"/><Relationship Id="rId701" Type="http://schemas.openxmlformats.org/officeDocument/2006/relationships/hyperlink" Target="https://paperpile.com/c/INloZv/03McZ+1yQRJ" TargetMode="External"/><Relationship Id="rId939" Type="http://schemas.openxmlformats.org/officeDocument/2006/relationships/hyperlink" Target="http://paperpile.com/b/INloZv/WkKNE" TargetMode="External"/><Relationship Id="rId1124" Type="http://schemas.openxmlformats.org/officeDocument/2006/relationships/hyperlink" Target="http://paperpile.com/b/INloZv/YcnFu" TargetMode="External"/><Relationship Id="rId1331" Type="http://schemas.openxmlformats.org/officeDocument/2006/relationships/hyperlink" Target="http://paperpile.com/b/INloZv/s4wlc" TargetMode="External"/><Relationship Id="rId68" Type="http://schemas.openxmlformats.org/officeDocument/2006/relationships/hyperlink" Target="https://paperpile.com/c/INloZv/G7tPW+03McZ+fZ2Sg+z5cnw" TargetMode="External"/><Relationship Id="rId1429" Type="http://schemas.openxmlformats.org/officeDocument/2006/relationships/hyperlink" Target="http://paperpile.com/b/INloZv/5hGuh" TargetMode="External"/><Relationship Id="rId1636" Type="http://schemas.openxmlformats.org/officeDocument/2006/relationships/hyperlink" Target="https://paperpile.com/c/INloZv/qxIL2+zD0pl" TargetMode="External"/><Relationship Id="rId1703" Type="http://schemas.openxmlformats.org/officeDocument/2006/relationships/footer" Target="footer2.xml"/><Relationship Id="rId284" Type="http://schemas.openxmlformats.org/officeDocument/2006/relationships/hyperlink" Target="https://paperpile.com/c/INloZv/IEXuf+6U4YQ+YcnFu+EUyDM" TargetMode="External"/><Relationship Id="rId491" Type="http://schemas.openxmlformats.org/officeDocument/2006/relationships/hyperlink" Target="https://paperpile.com/c/INloZv/qI8hh" TargetMode="External"/><Relationship Id="rId144" Type="http://schemas.openxmlformats.org/officeDocument/2006/relationships/hyperlink" Target="https://paperpile.com/c/INloZv/vrY53" TargetMode="External"/><Relationship Id="rId589" Type="http://schemas.openxmlformats.org/officeDocument/2006/relationships/hyperlink" Target="https://paperpile.com/c/INloZv/0dShe" TargetMode="External"/><Relationship Id="rId796" Type="http://schemas.openxmlformats.org/officeDocument/2006/relationships/hyperlink" Target="https://paperpile.com/c/INloZv/j4yRD" TargetMode="External"/><Relationship Id="rId351" Type="http://schemas.openxmlformats.org/officeDocument/2006/relationships/hyperlink" Target="https://paperpile.com/c/INloZv/8qjNO/?noauthor=1" TargetMode="External"/><Relationship Id="rId449" Type="http://schemas.openxmlformats.org/officeDocument/2006/relationships/hyperlink" Target="https://paperpile.com/c/INloZv/Xcmuy+mrx3R+mjpyX+1yV1j+IEXuf+moN9v+FSz6B+PWK8m+A84a0+Ur0df+bOHDf+AVJeC+0dShe" TargetMode="External"/><Relationship Id="rId656" Type="http://schemas.openxmlformats.org/officeDocument/2006/relationships/hyperlink" Target="https://paperpile.com/c/INloZv/70SUp+877Gs+YxAQr+pbH7c+5lvTJ+1yQRJ" TargetMode="External"/><Relationship Id="rId863" Type="http://schemas.openxmlformats.org/officeDocument/2006/relationships/hyperlink" Target="http://paperpile.com/b/INloZv/AVJeC" TargetMode="External"/><Relationship Id="rId1079" Type="http://schemas.openxmlformats.org/officeDocument/2006/relationships/hyperlink" Target="http://paperpile.com/b/INloZv/RmZ73" TargetMode="External"/><Relationship Id="rId1286" Type="http://schemas.openxmlformats.org/officeDocument/2006/relationships/hyperlink" Target="http://paperpile.com/b/INloZv/PkMdt" TargetMode="External"/><Relationship Id="rId1493" Type="http://schemas.openxmlformats.org/officeDocument/2006/relationships/hyperlink" Target="http://paperpile.com/b/INloZv/Ye6pg" TargetMode="External"/><Relationship Id="rId211" Type="http://schemas.openxmlformats.org/officeDocument/2006/relationships/hyperlink" Target="https://paperpile.com/c/INloZv/YxAQr+2tuxC+lyzRT+vrY53" TargetMode="External"/><Relationship Id="rId309" Type="http://schemas.openxmlformats.org/officeDocument/2006/relationships/hyperlink" Target="https://paperpile.com/c/INloZv/EUyDM+lx10O+IEXuf+A84a0+YxAQr" TargetMode="External"/><Relationship Id="rId516" Type="http://schemas.openxmlformats.org/officeDocument/2006/relationships/hyperlink" Target="https://paperpile.com/c/INloZv/EUyDM+Rhcxq+Ur0df+M7XHu+Lxdjq" TargetMode="External"/><Relationship Id="rId1146" Type="http://schemas.openxmlformats.org/officeDocument/2006/relationships/hyperlink" Target="http://paperpile.com/b/INloZv/EVJG4" TargetMode="External"/><Relationship Id="rId723" Type="http://schemas.openxmlformats.org/officeDocument/2006/relationships/hyperlink" Target="https://paperpile.com/c/INloZv/zEyaw" TargetMode="External"/><Relationship Id="rId930" Type="http://schemas.openxmlformats.org/officeDocument/2006/relationships/hyperlink" Target="http://paperpile.com/b/INloZv/zD6A" TargetMode="External"/><Relationship Id="rId1006" Type="http://schemas.openxmlformats.org/officeDocument/2006/relationships/hyperlink" Target="http://paperpile.com/b/INloZv/BPPwZ" TargetMode="External"/><Relationship Id="rId1353" Type="http://schemas.openxmlformats.org/officeDocument/2006/relationships/hyperlink" Target="http://paperpile.com/b/INloZv/b5q3N" TargetMode="External"/><Relationship Id="rId1560" Type="http://schemas.openxmlformats.org/officeDocument/2006/relationships/hyperlink" Target="https://paperpile.com/c/INloZv/fZ2Sg+Lxdjq" TargetMode="External"/><Relationship Id="rId1658" Type="http://schemas.openxmlformats.org/officeDocument/2006/relationships/hyperlink" Target="https://paperpile.com/c/INloZv/moN9v" TargetMode="External"/><Relationship Id="rId1213" Type="http://schemas.openxmlformats.org/officeDocument/2006/relationships/hyperlink" Target="http://paperpile.com/b/INloZv/Xcmuy" TargetMode="External"/><Relationship Id="rId1420" Type="http://schemas.openxmlformats.org/officeDocument/2006/relationships/hyperlink" Target="http://paperpile.com/b/INloZv/zEyaw" TargetMode="External"/><Relationship Id="rId1518" Type="http://schemas.openxmlformats.org/officeDocument/2006/relationships/image" Target="media/image4.png"/><Relationship Id="rId17" Type="http://schemas.openxmlformats.org/officeDocument/2006/relationships/hyperlink" Target="https://paperpile.com/c/INloZv/BfUuG+0vjbu+8WvzM+Rhcxq+AVJeC+bOHDf" TargetMode="External"/><Relationship Id="rId166" Type="http://schemas.openxmlformats.org/officeDocument/2006/relationships/hyperlink" Target="https://paperpile.com/c/INloZv/kRysA" TargetMode="External"/><Relationship Id="rId373" Type="http://schemas.openxmlformats.org/officeDocument/2006/relationships/hyperlink" Target="https://paperpile.com/c/INloZv/G7tPW+kY2G7+fZ2Sg+z5cnw+JA7Ge+HJERu" TargetMode="External"/><Relationship Id="rId580" Type="http://schemas.openxmlformats.org/officeDocument/2006/relationships/hyperlink" Target="https://paperpile.com/c/INloZv/EUyDM+WFfSm+bOHDf" TargetMode="External"/><Relationship Id="rId1" Type="http://schemas.openxmlformats.org/officeDocument/2006/relationships/customXml" Target="../customXml/item1.xml"/><Relationship Id="rId233" Type="http://schemas.openxmlformats.org/officeDocument/2006/relationships/hyperlink" Target="https://paperpile.com/c/INloZv/A84a0+YxAQr+2tuxC+6U4YQ" TargetMode="External"/><Relationship Id="rId440" Type="http://schemas.openxmlformats.org/officeDocument/2006/relationships/hyperlink" Target="https://paperpile.com/c/INloZv/Xcmuy+mrx3R+mjpyX+1yV1j+IEXuf+moN9v+FSz6B+PWK8m+A84a0+Ur0df+bOHDf+AVJeC+0dShe" TargetMode="External"/><Relationship Id="rId678" Type="http://schemas.openxmlformats.org/officeDocument/2006/relationships/hyperlink" Target="https://paperpile.com/c/INloZv/H1lxF+moN9v+HrTl0+0bRq7" TargetMode="External"/><Relationship Id="rId885" Type="http://schemas.openxmlformats.org/officeDocument/2006/relationships/hyperlink" Target="http://paperpile.com/b/INloZv/fZ2Sg" TargetMode="External"/><Relationship Id="rId1070" Type="http://schemas.openxmlformats.org/officeDocument/2006/relationships/hyperlink" Target="http://paperpile.com/b/INloZv/aK07b" TargetMode="External"/><Relationship Id="rId300" Type="http://schemas.openxmlformats.org/officeDocument/2006/relationships/hyperlink" Target="https://paperpile.com/c/INloZv/1yV1j+EVJG4+Rhcxq+y1ucl+JA7Ge" TargetMode="External"/><Relationship Id="rId538" Type="http://schemas.openxmlformats.org/officeDocument/2006/relationships/hyperlink" Target="https://paperpile.com/c/INloZv/6U4YQ" TargetMode="External"/><Relationship Id="rId745" Type="http://schemas.openxmlformats.org/officeDocument/2006/relationships/hyperlink" Target="https://paperpile.com/c/INloZv/0dShe+vwgCi+70SUp+YxAQr+lyzRT+zD0pl+JA7Ge+4asVy+qxIL2" TargetMode="External"/><Relationship Id="rId952" Type="http://schemas.openxmlformats.org/officeDocument/2006/relationships/hyperlink" Target="http://paperpile.com/b/INloZv/6U4YQ" TargetMode="External"/><Relationship Id="rId1168" Type="http://schemas.openxmlformats.org/officeDocument/2006/relationships/hyperlink" Target="http://paperpile.com/b/INloZv/7eoKx" TargetMode="External"/><Relationship Id="rId1375" Type="http://schemas.openxmlformats.org/officeDocument/2006/relationships/hyperlink" Target="http://paperpile.com/b/INloZv/3vrGX" TargetMode="External"/><Relationship Id="rId1582" Type="http://schemas.openxmlformats.org/officeDocument/2006/relationships/hyperlink" Target="https://paperpile.com/c/INloZv/irpqa+WFfSm" TargetMode="External"/><Relationship Id="rId81" Type="http://schemas.openxmlformats.org/officeDocument/2006/relationships/hyperlink" Target="https://paperpile.com/c/INloZv/A84a0+Ob3Ab+lyzRT+y1ucl" TargetMode="External"/><Relationship Id="rId605" Type="http://schemas.openxmlformats.org/officeDocument/2006/relationships/hyperlink" Target="https://paperpile.com/c/INloZv/UC9ld" TargetMode="External"/><Relationship Id="rId812" Type="http://schemas.openxmlformats.org/officeDocument/2006/relationships/hyperlink" Target="https://paperpile.com/c/INloZv/mJTCe/?prefix=ERGM%3B" TargetMode="External"/><Relationship Id="rId1028" Type="http://schemas.openxmlformats.org/officeDocument/2006/relationships/hyperlink" Target="http://paperpile.com/b/INloZv/vrY53" TargetMode="External"/><Relationship Id="rId1235" Type="http://schemas.openxmlformats.org/officeDocument/2006/relationships/hyperlink" Target="http://paperpile.com/b/INloZv/Rcjc" TargetMode="External"/><Relationship Id="rId1442" Type="http://schemas.openxmlformats.org/officeDocument/2006/relationships/hyperlink" Target="http://paperpile.com/b/INloZv/VJouG" TargetMode="External"/><Relationship Id="rId1302" Type="http://schemas.openxmlformats.org/officeDocument/2006/relationships/hyperlink" Target="http://paperpile.com/b/INloZv/hZIGl" TargetMode="External"/><Relationship Id="rId39" Type="http://schemas.openxmlformats.org/officeDocument/2006/relationships/hyperlink" Target="https://paperpile.com/c/INloZv/lx10O+lyzRT+JA7Ge" TargetMode="External"/><Relationship Id="rId1607" Type="http://schemas.openxmlformats.org/officeDocument/2006/relationships/hyperlink" Target="https://paperpile.com/c/INloZv/0vjbu+lx10O" TargetMode="External"/><Relationship Id="rId188" Type="http://schemas.openxmlformats.org/officeDocument/2006/relationships/hyperlink" Target="https://paperpile.com/c/INloZv/fAmVN" TargetMode="External"/><Relationship Id="rId395" Type="http://schemas.openxmlformats.org/officeDocument/2006/relationships/hyperlink" Target="https://paperpile.com/c/INloZv/vgsBS" TargetMode="External"/><Relationship Id="rId255" Type="http://schemas.openxmlformats.org/officeDocument/2006/relationships/hyperlink" Target="https://paperpile.com/c/INloZv/pNYPT+corqh" TargetMode="External"/><Relationship Id="rId462" Type="http://schemas.openxmlformats.org/officeDocument/2006/relationships/hyperlink" Target="https://paperpile.com/c/INloZv/PWK8m" TargetMode="External"/><Relationship Id="rId1092" Type="http://schemas.openxmlformats.org/officeDocument/2006/relationships/hyperlink" Target="http://paperpile.com/b/INloZv/2tuxC" TargetMode="External"/><Relationship Id="rId1397" Type="http://schemas.openxmlformats.org/officeDocument/2006/relationships/hyperlink" Target="http://paperpile.com/b/INloZv/0bRq7" TargetMode="External"/><Relationship Id="rId115" Type="http://schemas.openxmlformats.org/officeDocument/2006/relationships/hyperlink" Target="https://paperpile.com/c/INloZv/YxAQr+JA7Ge+HrTl0" TargetMode="External"/><Relationship Id="rId322" Type="http://schemas.openxmlformats.org/officeDocument/2006/relationships/hyperlink" Target="https://paperpile.com/c/INloZv/8WvzM+UMxLJ+mjpyX+lx10O" TargetMode="External"/><Relationship Id="rId767" Type="http://schemas.openxmlformats.org/officeDocument/2006/relationships/hyperlink" Target="https://paperpile.com/c/INloZv/Xcmuy+mrx3R+mjpyX+1yV1j+IEXuf+moN9v+FSz6B+PWK8m+A84a0+lx10O+Ur0df+bOHDf+AVJeC+irpqa+EGQDw+y1ucl+sNGMR" TargetMode="External"/><Relationship Id="rId974" Type="http://schemas.openxmlformats.org/officeDocument/2006/relationships/hyperlink" Target="http://paperpile.com/b/INloZv/Ob3Ab" TargetMode="External"/><Relationship Id="rId627" Type="http://schemas.openxmlformats.org/officeDocument/2006/relationships/hyperlink" Target="https://paperpile.com/c/INloZv/pNYPT" TargetMode="External"/><Relationship Id="rId834" Type="http://schemas.openxmlformats.org/officeDocument/2006/relationships/hyperlink" Target="http://paperpile.com/b/INloZv/8WvzM" TargetMode="External"/><Relationship Id="rId1257" Type="http://schemas.openxmlformats.org/officeDocument/2006/relationships/hyperlink" Target="http://paperpile.com/b/INloZv/M7XHu" TargetMode="External"/><Relationship Id="rId1464" Type="http://schemas.openxmlformats.org/officeDocument/2006/relationships/hyperlink" Target="http://paperpile.com/b/INloZv/aGISI" TargetMode="External"/><Relationship Id="rId1671" Type="http://schemas.openxmlformats.org/officeDocument/2006/relationships/hyperlink" Target="https://paperpile.com/c/INloZv/bFmes" TargetMode="External"/><Relationship Id="rId901" Type="http://schemas.openxmlformats.org/officeDocument/2006/relationships/hyperlink" Target="http://paperpile.com/b/INloZv/YsUoz" TargetMode="External"/><Relationship Id="rId1117" Type="http://schemas.openxmlformats.org/officeDocument/2006/relationships/hyperlink" Target="http://paperpile.com/b/INloZv/Lxdjq" TargetMode="External"/><Relationship Id="rId1324" Type="http://schemas.openxmlformats.org/officeDocument/2006/relationships/hyperlink" Target="http://paperpile.com/b/INloZv/WFfSm" TargetMode="External"/><Relationship Id="rId1531" Type="http://schemas.openxmlformats.org/officeDocument/2006/relationships/hyperlink" Target="https://paperpile.com/c/INloZv/oGtpe+4asVy/?suffix=%20%E2%80%93%20in%20gray," TargetMode="External"/><Relationship Id="rId30" Type="http://schemas.openxmlformats.org/officeDocument/2006/relationships/hyperlink" Target="https://paperpile.com/c/INloZv/YsUoz+lx10O+fZ2Sg+QaK7b+z5cnw" TargetMode="External"/><Relationship Id="rId1629" Type="http://schemas.openxmlformats.org/officeDocument/2006/relationships/hyperlink" Target="https://paperpile.com/c/INloZv/bOHDf+BfUuG" TargetMode="External"/><Relationship Id="rId277" Type="http://schemas.openxmlformats.org/officeDocument/2006/relationships/hyperlink" Target="https://paperpile.com/c/INloZv/buS3d+Lxdjq+Rhcxq" TargetMode="External"/><Relationship Id="rId484" Type="http://schemas.openxmlformats.org/officeDocument/2006/relationships/hyperlink" Target="https://paperpile.com/c/INloZv/KFvO9" TargetMode="External"/><Relationship Id="rId137" Type="http://schemas.openxmlformats.org/officeDocument/2006/relationships/hyperlink" Target="https://paperpile.com/c/INloZv/sNGMR+XKq8k+8YsfH+4asVy+zD0pl" TargetMode="External"/><Relationship Id="rId344" Type="http://schemas.openxmlformats.org/officeDocument/2006/relationships/hyperlink" Target="https://paperpile.com/c/INloZv/Rhcxq/?noauthor=1" TargetMode="External"/><Relationship Id="rId691" Type="http://schemas.openxmlformats.org/officeDocument/2006/relationships/hyperlink" Target="https://paperpile.com/c/INloZv/1yQRJ" TargetMode="External"/><Relationship Id="rId789" Type="http://schemas.openxmlformats.org/officeDocument/2006/relationships/hyperlink" Target="https://paperpile.com/c/INloZv/HbA3D" TargetMode="External"/><Relationship Id="rId996" Type="http://schemas.openxmlformats.org/officeDocument/2006/relationships/hyperlink" Target="http://paperpile.com/b/INloZv/LJh2Q" TargetMode="External"/><Relationship Id="rId551" Type="http://schemas.openxmlformats.org/officeDocument/2006/relationships/hyperlink" Target="https://paperpile.com/c/INloZv/vwgCi" TargetMode="External"/><Relationship Id="rId649" Type="http://schemas.openxmlformats.org/officeDocument/2006/relationships/hyperlink" Target="https://paperpile.com/c/INloZv/1yV1j+0dShe" TargetMode="External"/><Relationship Id="rId856" Type="http://schemas.openxmlformats.org/officeDocument/2006/relationships/hyperlink" Target="http://paperpile.com/b/INloZv/0vjbu" TargetMode="External"/><Relationship Id="rId1181" Type="http://schemas.openxmlformats.org/officeDocument/2006/relationships/hyperlink" Target="http://paperpile.com/b/INloZv/TTVT0" TargetMode="External"/><Relationship Id="rId1279" Type="http://schemas.openxmlformats.org/officeDocument/2006/relationships/hyperlink" Target="http://paperpile.com/b/INloZv/ptp9H" TargetMode="External"/><Relationship Id="rId1486" Type="http://schemas.openxmlformats.org/officeDocument/2006/relationships/hyperlink" Target="http://paperpile.com/b/INloZv/x7Fwg" TargetMode="External"/><Relationship Id="rId204" Type="http://schemas.openxmlformats.org/officeDocument/2006/relationships/hyperlink" Target="https://paperpile.com/c/INloZv/0dShe" TargetMode="External"/><Relationship Id="rId411" Type="http://schemas.openxmlformats.org/officeDocument/2006/relationships/hyperlink" Target="https://paperpile.com/c/INloZv/moN9v+mjpyX+HrTl0+H1lxF" TargetMode="External"/><Relationship Id="rId509" Type="http://schemas.openxmlformats.org/officeDocument/2006/relationships/hyperlink" Target="https://paperpile.com/c/INloZv/8WvzM+QRwKl+chnkO+A84a0" TargetMode="External"/><Relationship Id="rId1041" Type="http://schemas.openxmlformats.org/officeDocument/2006/relationships/hyperlink" Target="http://paperpile.com/b/INloZv/29ee0" TargetMode="External"/><Relationship Id="rId1139" Type="http://schemas.openxmlformats.org/officeDocument/2006/relationships/hyperlink" Target="http://paperpile.com/b/INloZv/1yV1j" TargetMode="External"/><Relationship Id="rId1346" Type="http://schemas.openxmlformats.org/officeDocument/2006/relationships/hyperlink" Target="http://paperpile.com/b/INloZv/UC9ld" TargetMode="External"/><Relationship Id="rId1693" Type="http://schemas.openxmlformats.org/officeDocument/2006/relationships/hyperlink" Target="mailto:caio.roza@helsinki.fi" TargetMode="External"/><Relationship Id="rId716" Type="http://schemas.openxmlformats.org/officeDocument/2006/relationships/hyperlink" Target="https://paperpile.com/c/INloZv/Lp4yw" TargetMode="External"/><Relationship Id="rId923" Type="http://schemas.openxmlformats.org/officeDocument/2006/relationships/hyperlink" Target="http://paperpile.com/b/INloZv/G7tPW" TargetMode="External"/><Relationship Id="rId1553" Type="http://schemas.openxmlformats.org/officeDocument/2006/relationships/hyperlink" Target="https://paperpile.com/c/INloZv/5lvTJ+UMxLJ" TargetMode="External"/><Relationship Id="rId52" Type="http://schemas.openxmlformats.org/officeDocument/2006/relationships/hyperlink" Target="https://paperpile.com/c/INloZv/QaK7b+zD6A" TargetMode="External"/><Relationship Id="rId1206" Type="http://schemas.openxmlformats.org/officeDocument/2006/relationships/hyperlink" Target="http://paperpile.com/b/INloZv/qxIL2" TargetMode="External"/><Relationship Id="rId1413" Type="http://schemas.openxmlformats.org/officeDocument/2006/relationships/hyperlink" Target="http://paperpile.com/b/INloZv/Lp4yw" TargetMode="External"/><Relationship Id="rId1620" Type="http://schemas.openxmlformats.org/officeDocument/2006/relationships/hyperlink" Target="https://paperpile.com/c/INloZv/IEXuf+vwgCi" TargetMode="External"/><Relationship Id="rId299" Type="http://schemas.openxmlformats.org/officeDocument/2006/relationships/hyperlink" Target="https://paperpile.com/c/INloZv/1yV1j+EVJG4+Rhcxq+y1ucl+JA7Ge" TargetMode="External"/><Relationship Id="rId159" Type="http://schemas.openxmlformats.org/officeDocument/2006/relationships/hyperlink" Target="https://paperpile.com/c/INloZv/pQu0C" TargetMode="External"/><Relationship Id="rId366" Type="http://schemas.openxmlformats.org/officeDocument/2006/relationships/hyperlink" Target="https://paperpile.com/c/INloZv/G7tPW+kY2G7+fZ2Sg+z5cnw+JA7Ge+HJERu" TargetMode="External"/><Relationship Id="rId573" Type="http://schemas.openxmlformats.org/officeDocument/2006/relationships/hyperlink" Target="https://paperpile.com/c/INloZv/OzDEW+Ms0GR+QaK7b" TargetMode="External"/><Relationship Id="rId780" Type="http://schemas.openxmlformats.org/officeDocument/2006/relationships/hyperlink" Target="https://paperpile.com/c/INloZv/Xcmuy+mrx3R+mjpyX+1yV1j+IEXuf+moN9v+FSz6B+PWK8m+A84a0+lx10O+Ur0df+bOHDf+AVJeC+irpqa+EGQDw+y1ucl+sNGMR" TargetMode="External"/><Relationship Id="rId226" Type="http://schemas.openxmlformats.org/officeDocument/2006/relationships/hyperlink" Target="https://paperpile.com/c/INloZv/5lvTJ+sNGMR+lx10O+y1ucl" TargetMode="External"/><Relationship Id="rId433" Type="http://schemas.openxmlformats.org/officeDocument/2006/relationships/hyperlink" Target="https://paperpile.com/c/INloZv/Xcmuy+mrx3R+mjpyX+1yV1j+IEXuf+moN9v+FSz6B+PWK8m+A84a0+Ur0df+bOHDf+AVJeC+0dShe" TargetMode="External"/><Relationship Id="rId878" Type="http://schemas.openxmlformats.org/officeDocument/2006/relationships/hyperlink" Target="http://paperpile.com/b/INloZv/kY2G7" TargetMode="External"/><Relationship Id="rId1063" Type="http://schemas.openxmlformats.org/officeDocument/2006/relationships/hyperlink" Target="http://paperpile.com/b/INloZv/01HzU" TargetMode="External"/><Relationship Id="rId1270" Type="http://schemas.openxmlformats.org/officeDocument/2006/relationships/hyperlink" Target="http://paperpile.com/b/INloZv/4TrNz" TargetMode="External"/><Relationship Id="rId640" Type="http://schemas.openxmlformats.org/officeDocument/2006/relationships/hyperlink" Target="https://paperpile.com/c/INloZv/iGekL" TargetMode="External"/><Relationship Id="rId738" Type="http://schemas.openxmlformats.org/officeDocument/2006/relationships/hyperlink" Target="https://paperpile.com/c/INloZv/0dShe+vwgCi+70SUp+YxAQr+lyzRT+zD0pl+JA7Ge+4asVy+qxIL2" TargetMode="External"/><Relationship Id="rId945" Type="http://schemas.openxmlformats.org/officeDocument/2006/relationships/hyperlink" Target="http://paperpile.com/b/INloZv/03McZ" TargetMode="External"/><Relationship Id="rId1368" Type="http://schemas.openxmlformats.org/officeDocument/2006/relationships/hyperlink" Target="http://paperpile.com/b/INloZv/R9Eu5" TargetMode="External"/><Relationship Id="rId1575" Type="http://schemas.openxmlformats.org/officeDocument/2006/relationships/hyperlink" Target="https://paperpile.com/c/INloZv/JA7Ge+BfUuG" TargetMode="External"/><Relationship Id="rId74" Type="http://schemas.openxmlformats.org/officeDocument/2006/relationships/hyperlink" Target="https://paperpile.com/c/INloZv/pQu0C+XKq8k+YxAQr" TargetMode="External"/><Relationship Id="rId500" Type="http://schemas.openxmlformats.org/officeDocument/2006/relationships/hyperlink" Target="https://paperpile.com/c/INloZv/bFmes" TargetMode="External"/><Relationship Id="rId805" Type="http://schemas.openxmlformats.org/officeDocument/2006/relationships/hyperlink" Target="https://paperpile.com/c/INloZv/iCjmA" TargetMode="External"/><Relationship Id="rId1130" Type="http://schemas.openxmlformats.org/officeDocument/2006/relationships/hyperlink" Target="http://paperpile.com/b/INloZv/EUyDM" TargetMode="External"/><Relationship Id="rId1228" Type="http://schemas.openxmlformats.org/officeDocument/2006/relationships/hyperlink" Target="http://paperpile.com/b/INloZv/SfLUg" TargetMode="External"/><Relationship Id="rId1435" Type="http://schemas.openxmlformats.org/officeDocument/2006/relationships/hyperlink" Target="http://paperpile.com/b/INloZv/HjU0G" TargetMode="External"/><Relationship Id="rId1642" Type="http://schemas.openxmlformats.org/officeDocument/2006/relationships/hyperlink" Target="https://paperpile.com/c/INloZv/8WvzM+Ye6pg" TargetMode="External"/><Relationship Id="rId1502" Type="http://schemas.openxmlformats.org/officeDocument/2006/relationships/hyperlink" Target="http://paperpile.com/b/INloZv/q40sL" TargetMode="External"/><Relationship Id="rId290" Type="http://schemas.openxmlformats.org/officeDocument/2006/relationships/hyperlink" Target="https://paperpile.com/c/INloZv/irpqa+bOHDf" TargetMode="External"/><Relationship Id="rId388" Type="http://schemas.openxmlformats.org/officeDocument/2006/relationships/hyperlink" Target="https://paperpile.com/c/INloZv/1yV1j+G7tPW+0dShe" TargetMode="External"/><Relationship Id="rId150" Type="http://schemas.openxmlformats.org/officeDocument/2006/relationships/hyperlink" Target="https://paperpile.com/c/INloZv/y1ucl" TargetMode="External"/><Relationship Id="rId595" Type="http://schemas.openxmlformats.org/officeDocument/2006/relationships/hyperlink" Target="https://paperpile.com/c/INloZv/JA7Ge+bOHDf" TargetMode="External"/><Relationship Id="rId248" Type="http://schemas.openxmlformats.org/officeDocument/2006/relationships/hyperlink" Target="https://paperpile.com/c/INloZv/YxAQr+vrY53" TargetMode="External"/><Relationship Id="rId455" Type="http://schemas.openxmlformats.org/officeDocument/2006/relationships/hyperlink" Target="https://paperpile.com/c/INloZv/Xcmuy+mrx3R+mjpyX+1yV1j+IEXuf+moN9v+FSz6B+PWK8m+A84a0+Ur0df+bOHDf+AVJeC+0dShe" TargetMode="External"/><Relationship Id="rId662" Type="http://schemas.openxmlformats.org/officeDocument/2006/relationships/hyperlink" Target="https://paperpile.com/c/INloZv/70SUp+877Gs+YxAQr+pbH7c+5lvTJ+1yQRJ" TargetMode="External"/><Relationship Id="rId1085" Type="http://schemas.openxmlformats.org/officeDocument/2006/relationships/hyperlink" Target="http://paperpile.com/b/INloZv/VlMdb" TargetMode="External"/><Relationship Id="rId1292" Type="http://schemas.openxmlformats.org/officeDocument/2006/relationships/hyperlink" Target="http://paperpile.com/b/INloZv/UTpgV" TargetMode="External"/><Relationship Id="rId108" Type="http://schemas.openxmlformats.org/officeDocument/2006/relationships/hyperlink" Target="https://paperpile.com/c/INloZv/Ur0df" TargetMode="External"/><Relationship Id="rId315" Type="http://schemas.openxmlformats.org/officeDocument/2006/relationships/hyperlink" Target="https://paperpile.com/c/INloZv/8WvzM+UMxLJ+mjpyX+lx10O" TargetMode="External"/><Relationship Id="rId522" Type="http://schemas.openxmlformats.org/officeDocument/2006/relationships/hyperlink" Target="https://paperpile.com/c/INloZv/P9e3P+pisVr+4SBgd+7eoKx+4TrNz" TargetMode="External"/><Relationship Id="rId967" Type="http://schemas.openxmlformats.org/officeDocument/2006/relationships/hyperlink" Target="http://paperpile.com/b/INloZv/A84a0" TargetMode="External"/><Relationship Id="rId1152" Type="http://schemas.openxmlformats.org/officeDocument/2006/relationships/hyperlink" Target="http://paperpile.com/b/INloZv/mjpyX" TargetMode="External"/><Relationship Id="rId1597" Type="http://schemas.openxmlformats.org/officeDocument/2006/relationships/hyperlink" Target="https://paperpile.com/c/INloZv/8YsfH+kY2G7" TargetMode="External"/><Relationship Id="rId96" Type="http://schemas.openxmlformats.org/officeDocument/2006/relationships/hyperlink" Target="https://paperpile.com/c/INloZv/zD0pl+31BXE+lx10O+LmmWL+sNGMR+YxAQr+JA7Ge" TargetMode="External"/><Relationship Id="rId827" Type="http://schemas.openxmlformats.org/officeDocument/2006/relationships/hyperlink" Target="http://paperpile.com/b/INloZv/chnkO" TargetMode="External"/><Relationship Id="rId1012" Type="http://schemas.openxmlformats.org/officeDocument/2006/relationships/hyperlink" Target="http://paperpile.com/b/INloZv/HrTl0" TargetMode="External"/><Relationship Id="rId1457" Type="http://schemas.openxmlformats.org/officeDocument/2006/relationships/hyperlink" Target="http://paperpile.com/b/INloZv/BMksJ" TargetMode="External"/><Relationship Id="rId1664" Type="http://schemas.openxmlformats.org/officeDocument/2006/relationships/hyperlink" Target="https://paperpile.com/c/INloZv/moN9v" TargetMode="External"/><Relationship Id="rId1317" Type="http://schemas.openxmlformats.org/officeDocument/2006/relationships/hyperlink" Target="http://paperpile.com/b/INloZv/Ms0GR" TargetMode="External"/><Relationship Id="rId1524" Type="http://schemas.openxmlformats.org/officeDocument/2006/relationships/hyperlink" Target="https://paperpile.com/c/INloZv/EUyDM/?suffix=%20%E2%80%93%20in%20red" TargetMode="External"/><Relationship Id="rId23" Type="http://schemas.openxmlformats.org/officeDocument/2006/relationships/hyperlink" Target="https://paperpile.com/c/INloZv/OzDEW+kY2G7+fZ2Sg+QaK7b+HJERu" TargetMode="External"/><Relationship Id="rId172" Type="http://schemas.openxmlformats.org/officeDocument/2006/relationships/hyperlink" Target="https://paperpile.com/c/INloZv/VXGko" TargetMode="External"/><Relationship Id="rId477" Type="http://schemas.openxmlformats.org/officeDocument/2006/relationships/hyperlink" Target="https://paperpile.com/c/INloZv/j8QI+miIK" TargetMode="External"/><Relationship Id="rId684" Type="http://schemas.openxmlformats.org/officeDocument/2006/relationships/hyperlink" Target="https://paperpile.com/c/INloZv/3Cou" TargetMode="External"/><Relationship Id="rId337" Type="http://schemas.openxmlformats.org/officeDocument/2006/relationships/hyperlink" Target="https://paperpile.com/c/INloZv/SjV6c/?noauthor=1" TargetMode="External"/><Relationship Id="rId891" Type="http://schemas.openxmlformats.org/officeDocument/2006/relationships/hyperlink" Target="http://paperpile.com/b/INloZv/QaK7b" TargetMode="External"/><Relationship Id="rId989" Type="http://schemas.openxmlformats.org/officeDocument/2006/relationships/hyperlink" Target="http://paperpile.com/b/INloZv/LmmWL" TargetMode="External"/><Relationship Id="rId544" Type="http://schemas.openxmlformats.org/officeDocument/2006/relationships/hyperlink" Target="https://paperpile.com/c/INloZv/UTpgV+V19r8+irpqa" TargetMode="External"/><Relationship Id="rId751" Type="http://schemas.openxmlformats.org/officeDocument/2006/relationships/hyperlink" Target="https://paperpile.com/c/INloZv/0dShe+vwgCi+70SUp+YxAQr+lyzRT+zD0pl+JA7Ge+4asVy+qxIL2" TargetMode="External"/><Relationship Id="rId849" Type="http://schemas.openxmlformats.org/officeDocument/2006/relationships/hyperlink" Target="http://paperpile.com/b/INloZv/YxAQr" TargetMode="External"/><Relationship Id="rId1174" Type="http://schemas.openxmlformats.org/officeDocument/2006/relationships/hyperlink" Target="http://paperpile.com/b/INloZv/8qjNO" TargetMode="External"/><Relationship Id="rId1381" Type="http://schemas.openxmlformats.org/officeDocument/2006/relationships/hyperlink" Target="http://paperpile.com/b/INloZv/iGekL" TargetMode="External"/><Relationship Id="rId1479" Type="http://schemas.openxmlformats.org/officeDocument/2006/relationships/hyperlink" Target="http://paperpile.com/b/INloZv/D1zmJ" TargetMode="External"/><Relationship Id="rId1686" Type="http://schemas.openxmlformats.org/officeDocument/2006/relationships/hyperlink" Target="https://paperpile.com/c/INloZv/Ye6pg" TargetMode="External"/><Relationship Id="rId404" Type="http://schemas.openxmlformats.org/officeDocument/2006/relationships/hyperlink" Target="https://paperpile.com/c/INloZv/moN9v+mjpyX+HrTl0+H1lxF" TargetMode="External"/><Relationship Id="rId611" Type="http://schemas.openxmlformats.org/officeDocument/2006/relationships/hyperlink" Target="https://paperpile.com/c/INloZv/4oFTU" TargetMode="External"/><Relationship Id="rId1034" Type="http://schemas.openxmlformats.org/officeDocument/2006/relationships/hyperlink" Target="http://paperpile.com/b/INloZv/ZPCYu" TargetMode="External"/><Relationship Id="rId1241" Type="http://schemas.openxmlformats.org/officeDocument/2006/relationships/hyperlink" Target="http://paperpile.com/b/INloZv/j8QI" TargetMode="External"/><Relationship Id="rId1339" Type="http://schemas.openxmlformats.org/officeDocument/2006/relationships/hyperlink" Target="http://paperpile.com/b/INloZv/WaBgc" TargetMode="External"/><Relationship Id="rId709" Type="http://schemas.openxmlformats.org/officeDocument/2006/relationships/hyperlink" Target="https://paperpile.com/c/INloZv/1yQRJ+5lThe+WkKNE" TargetMode="External"/><Relationship Id="rId916" Type="http://schemas.openxmlformats.org/officeDocument/2006/relationships/hyperlink" Target="http://paperpile.com/b/INloZv/VQ7Vy" TargetMode="External"/><Relationship Id="rId1101" Type="http://schemas.openxmlformats.org/officeDocument/2006/relationships/hyperlink" Target="http://paperpile.com/b/INloZv/corqh" TargetMode="External"/><Relationship Id="rId1546" Type="http://schemas.openxmlformats.org/officeDocument/2006/relationships/hyperlink" Target="https://paperpile.com/c/INloZv/irpqa+mLDOq" TargetMode="External"/><Relationship Id="rId45" Type="http://schemas.openxmlformats.org/officeDocument/2006/relationships/hyperlink" Target="https://paperpile.com/c/INloZv/G7tPW+z5cnw+1yQRJ" TargetMode="External"/><Relationship Id="rId1406" Type="http://schemas.openxmlformats.org/officeDocument/2006/relationships/hyperlink" Target="http://paperpile.com/b/INloZv/Ky9L" TargetMode="External"/><Relationship Id="rId1613" Type="http://schemas.openxmlformats.org/officeDocument/2006/relationships/hyperlink" Target="https://paperpile.com/c/INloZv/bFmes+fAmVN" TargetMode="External"/><Relationship Id="rId194" Type="http://schemas.openxmlformats.org/officeDocument/2006/relationships/hyperlink" Target="https://paperpile.com/c/INloZv/FSz6B+zD0pl" TargetMode="External"/><Relationship Id="rId261" Type="http://schemas.openxmlformats.org/officeDocument/2006/relationships/hyperlink" Target="https://paperpile.com/c/INloZv/lyzRT+zD0pl+y1ucl+sNGMR+lx10O+JA7Ge" TargetMode="External"/><Relationship Id="rId499" Type="http://schemas.openxmlformats.org/officeDocument/2006/relationships/hyperlink" Target="https://paperpile.com/c/INloZv/bFmes" TargetMode="External"/><Relationship Id="rId359" Type="http://schemas.openxmlformats.org/officeDocument/2006/relationships/hyperlink" Target="https://paperpile.com/c/INloZv/Ob3Ab+y1ucl+lyzRT+TTVT0" TargetMode="External"/><Relationship Id="rId566" Type="http://schemas.openxmlformats.org/officeDocument/2006/relationships/hyperlink" Target="https://paperpile.com/c/INloZv/5lvTJ+UMxLJ+vgsBS" TargetMode="External"/><Relationship Id="rId773" Type="http://schemas.openxmlformats.org/officeDocument/2006/relationships/hyperlink" Target="https://paperpile.com/c/INloZv/Xcmuy+mrx3R+mjpyX+1yV1j+IEXuf+moN9v+FSz6B+PWK8m+A84a0+lx10O+Ur0df+bOHDf+AVJeC+irpqa+EGQDw+y1ucl+sNGMR" TargetMode="External"/><Relationship Id="rId1196" Type="http://schemas.openxmlformats.org/officeDocument/2006/relationships/hyperlink" Target="http://paperpile.com/b/INloZv/vwgCi" TargetMode="External"/><Relationship Id="rId121" Type="http://schemas.openxmlformats.org/officeDocument/2006/relationships/hyperlink" Target="https://paperpile.com/c/INloZv/K25SB+zD0pl" TargetMode="External"/><Relationship Id="rId219" Type="http://schemas.openxmlformats.org/officeDocument/2006/relationships/hyperlink" Target="https://paperpile.com/c/INloZv/5lvTJ+sNGMR+lx10O+y1ucl" TargetMode="External"/><Relationship Id="rId426" Type="http://schemas.openxmlformats.org/officeDocument/2006/relationships/hyperlink" Target="https://paperpile.com/c/INloZv/vwgCi+70SUp+YxAQr+lyzRT+zD0pl+JA7Ge+4asVy+qxIL2+lx10O+EGQDw+y1ucl+sNGMR+irpqa" TargetMode="External"/><Relationship Id="rId633" Type="http://schemas.openxmlformats.org/officeDocument/2006/relationships/hyperlink" Target="https://paperpile.com/c/INloZv/R9Eu5" TargetMode="External"/><Relationship Id="rId980" Type="http://schemas.openxmlformats.org/officeDocument/2006/relationships/hyperlink" Target="http://paperpile.com/b/INloZv/y1ucl" TargetMode="External"/><Relationship Id="rId1056" Type="http://schemas.openxmlformats.org/officeDocument/2006/relationships/hyperlink" Target="http://paperpile.com/b/INloZv/VXGko" TargetMode="External"/><Relationship Id="rId1263" Type="http://schemas.openxmlformats.org/officeDocument/2006/relationships/hyperlink" Target="http://paperpile.com/b/INloZv/4SBgd" TargetMode="External"/><Relationship Id="rId840" Type="http://schemas.openxmlformats.org/officeDocument/2006/relationships/hyperlink" Target="http://paperpile.com/b/INloZv/sNGMR" TargetMode="External"/><Relationship Id="rId938" Type="http://schemas.openxmlformats.org/officeDocument/2006/relationships/hyperlink" Target="http://paperpile.com/b/INloZv/WkKNE" TargetMode="External"/><Relationship Id="rId1470" Type="http://schemas.openxmlformats.org/officeDocument/2006/relationships/hyperlink" Target="http://paperpile.com/b/INloZv/WxNy0" TargetMode="External"/><Relationship Id="rId1568" Type="http://schemas.openxmlformats.org/officeDocument/2006/relationships/hyperlink" Target="https://paperpile.com/c/INloZv/8YsfH+chnkO" TargetMode="External"/><Relationship Id="rId67" Type="http://schemas.openxmlformats.org/officeDocument/2006/relationships/hyperlink" Target="https://paperpile.com/c/INloZv/G7tPW+03McZ+fZ2Sg+z5cnw" TargetMode="External"/><Relationship Id="rId700" Type="http://schemas.openxmlformats.org/officeDocument/2006/relationships/hyperlink" Target="https://paperpile.com/c/INloZv/03McZ+1yQRJ" TargetMode="External"/><Relationship Id="rId1123" Type="http://schemas.openxmlformats.org/officeDocument/2006/relationships/hyperlink" Target="http://paperpile.com/b/INloZv/YcnFu" TargetMode="External"/><Relationship Id="rId1330" Type="http://schemas.openxmlformats.org/officeDocument/2006/relationships/hyperlink" Target="http://paperpile.com/b/INloZv/s4wlc" TargetMode="External"/><Relationship Id="rId1428" Type="http://schemas.openxmlformats.org/officeDocument/2006/relationships/hyperlink" Target="http://paperpile.com/b/INloZv/5hGuh" TargetMode="External"/><Relationship Id="rId1635" Type="http://schemas.openxmlformats.org/officeDocument/2006/relationships/hyperlink" Target="https://paperpile.com/c/INloZv/qxIL2+zD0pl" TargetMode="External"/><Relationship Id="rId1702" Type="http://schemas.openxmlformats.org/officeDocument/2006/relationships/header" Target="header1.xml"/><Relationship Id="rId283" Type="http://schemas.openxmlformats.org/officeDocument/2006/relationships/hyperlink" Target="https://paperpile.com/c/INloZv/IEXuf+6U4YQ+YcnFu+EUyDM" TargetMode="External"/><Relationship Id="rId490" Type="http://schemas.openxmlformats.org/officeDocument/2006/relationships/hyperlink" Target="https://paperpile.com/c/INloZv/qI8hh" TargetMode="External"/><Relationship Id="rId143" Type="http://schemas.openxmlformats.org/officeDocument/2006/relationships/hyperlink" Target="https://paperpile.com/c/INloZv/vrY53" TargetMode="External"/><Relationship Id="rId350" Type="http://schemas.openxmlformats.org/officeDocument/2006/relationships/hyperlink" Target="https://paperpile.com/c/INloZv/8qjNO/?noauthor=1" TargetMode="External"/><Relationship Id="rId588" Type="http://schemas.openxmlformats.org/officeDocument/2006/relationships/hyperlink" Target="https://paperpile.com/c/INloZv/0dShe" TargetMode="External"/><Relationship Id="rId795" Type="http://schemas.openxmlformats.org/officeDocument/2006/relationships/hyperlink" Target="https://paperpile.com/c/INloZv/j4yRD" TargetMode="External"/><Relationship Id="rId9" Type="http://schemas.openxmlformats.org/officeDocument/2006/relationships/hyperlink" Target="mailto:caio.roza@helsinki.fi" TargetMode="External"/><Relationship Id="rId210" Type="http://schemas.openxmlformats.org/officeDocument/2006/relationships/hyperlink" Target="https://paperpile.com/c/INloZv/YxAQr+2tuxC+lyzRT+vrY53" TargetMode="External"/><Relationship Id="rId448" Type="http://schemas.openxmlformats.org/officeDocument/2006/relationships/hyperlink" Target="https://paperpile.com/c/INloZv/Xcmuy+mrx3R+mjpyX+1yV1j+IEXuf+moN9v+FSz6B+PWK8m+A84a0+Ur0df+bOHDf+AVJeC+0dShe" TargetMode="External"/><Relationship Id="rId655" Type="http://schemas.openxmlformats.org/officeDocument/2006/relationships/hyperlink" Target="https://paperpile.com/c/INloZv/70SUp+877Gs+YxAQr+pbH7c+5lvTJ+1yQRJ" TargetMode="External"/><Relationship Id="rId862" Type="http://schemas.openxmlformats.org/officeDocument/2006/relationships/hyperlink" Target="http://paperpile.com/b/INloZv/AVJeC" TargetMode="External"/><Relationship Id="rId1078" Type="http://schemas.openxmlformats.org/officeDocument/2006/relationships/hyperlink" Target="http://paperpile.com/b/INloZv/FSz6B" TargetMode="External"/><Relationship Id="rId1285" Type="http://schemas.openxmlformats.org/officeDocument/2006/relationships/hyperlink" Target="http://paperpile.com/b/INloZv/PkMdt" TargetMode="External"/><Relationship Id="rId1492" Type="http://schemas.openxmlformats.org/officeDocument/2006/relationships/hyperlink" Target="http://paperpile.com/b/INloZv/Ye6pg" TargetMode="External"/><Relationship Id="rId308" Type="http://schemas.openxmlformats.org/officeDocument/2006/relationships/hyperlink" Target="https://paperpile.com/c/INloZv/EUyDM+lx10O+IEXuf+A84a0+YxAQr" TargetMode="External"/><Relationship Id="rId515" Type="http://schemas.openxmlformats.org/officeDocument/2006/relationships/hyperlink" Target="https://paperpile.com/c/INloZv/EUyDM+Rhcxq+Ur0df+M7XHu+Lxdjq" TargetMode="External"/><Relationship Id="rId722" Type="http://schemas.openxmlformats.org/officeDocument/2006/relationships/hyperlink" Target="https://paperpile.com/c/INloZv/zEyaw" TargetMode="External"/><Relationship Id="rId1145" Type="http://schemas.openxmlformats.org/officeDocument/2006/relationships/hyperlink" Target="http://paperpile.com/b/INloZv/EVJG4" TargetMode="External"/><Relationship Id="rId1352" Type="http://schemas.openxmlformats.org/officeDocument/2006/relationships/hyperlink" Target="http://paperpile.com/b/INloZv/b5q3N" TargetMode="External"/><Relationship Id="rId89" Type="http://schemas.openxmlformats.org/officeDocument/2006/relationships/hyperlink" Target="https://paperpile.com/c/INloZv/zD0pl+31BXE+lx10O+LmmWL+sNGMR+YxAQr+JA7Ge" TargetMode="External"/><Relationship Id="rId1005" Type="http://schemas.openxmlformats.org/officeDocument/2006/relationships/hyperlink" Target="http://paperpile.com/b/INloZv/BPPwZ" TargetMode="External"/><Relationship Id="rId1212" Type="http://schemas.openxmlformats.org/officeDocument/2006/relationships/hyperlink" Target="http://paperpile.com/b/INloZv/Xcmuy" TargetMode="External"/><Relationship Id="rId1657" Type="http://schemas.openxmlformats.org/officeDocument/2006/relationships/hyperlink" Target="https://paperpile.com/c/INloZv/moN9v" TargetMode="External"/><Relationship Id="rId1517" Type="http://schemas.openxmlformats.org/officeDocument/2006/relationships/image" Target="media/image3.png"/><Relationship Id="rId16" Type="http://schemas.openxmlformats.org/officeDocument/2006/relationships/hyperlink" Target="https://paperpile.com/c/INloZv/BfUuG+0vjbu+8WvzM+Rhcxq+AVJeC+bOHDf" TargetMode="External"/><Relationship Id="rId165" Type="http://schemas.openxmlformats.org/officeDocument/2006/relationships/hyperlink" Target="https://paperpile.com/c/INloZv/kRysA" TargetMode="External"/><Relationship Id="rId372" Type="http://schemas.openxmlformats.org/officeDocument/2006/relationships/hyperlink" Target="https://paperpile.com/c/INloZv/G7tPW+kY2G7+fZ2Sg+z5cnw+JA7Ge+HJERu" TargetMode="External"/><Relationship Id="rId677" Type="http://schemas.openxmlformats.org/officeDocument/2006/relationships/hyperlink" Target="https://paperpile.com/c/INloZv/H1lxF+moN9v+HrTl0+0bRq7" TargetMode="External"/><Relationship Id="rId232" Type="http://schemas.openxmlformats.org/officeDocument/2006/relationships/hyperlink" Target="https://paperpile.com/c/INloZv/A84a0+YxAQr+2tuxC+6U4YQ" TargetMode="External"/><Relationship Id="rId884" Type="http://schemas.openxmlformats.org/officeDocument/2006/relationships/hyperlink" Target="http://paperpile.com/b/INloZv/fZ2Sg" TargetMode="External"/><Relationship Id="rId537" Type="http://schemas.openxmlformats.org/officeDocument/2006/relationships/hyperlink" Target="https://paperpile.com/c/INloZv/6U4YQ" TargetMode="External"/><Relationship Id="rId744" Type="http://schemas.openxmlformats.org/officeDocument/2006/relationships/hyperlink" Target="https://paperpile.com/c/INloZv/0dShe+vwgCi+70SUp+YxAQr+lyzRT+zD0pl+JA7Ge+4asVy+qxIL2" TargetMode="External"/><Relationship Id="rId951" Type="http://schemas.openxmlformats.org/officeDocument/2006/relationships/hyperlink" Target="http://paperpile.com/b/INloZv/6U4YQ" TargetMode="External"/><Relationship Id="rId1167" Type="http://schemas.openxmlformats.org/officeDocument/2006/relationships/hyperlink" Target="http://paperpile.com/b/INloZv/SjV6c" TargetMode="External"/><Relationship Id="rId1374" Type="http://schemas.openxmlformats.org/officeDocument/2006/relationships/hyperlink" Target="http://paperpile.com/b/INloZv/3vrGX" TargetMode="External"/><Relationship Id="rId1581" Type="http://schemas.openxmlformats.org/officeDocument/2006/relationships/hyperlink" Target="https://paperpile.com/c/INloZv/irpqa+WFfSm" TargetMode="External"/><Relationship Id="rId1679" Type="http://schemas.openxmlformats.org/officeDocument/2006/relationships/hyperlink" Target="https://paperpile.com/c/INloZv/991BJ" TargetMode="External"/><Relationship Id="rId80" Type="http://schemas.openxmlformats.org/officeDocument/2006/relationships/hyperlink" Target="https://paperpile.com/c/INloZv/A84a0+Ob3Ab+lyzRT+y1ucl" TargetMode="External"/><Relationship Id="rId604" Type="http://schemas.openxmlformats.org/officeDocument/2006/relationships/hyperlink" Target="https://paperpile.com/c/INloZv/UC9ld" TargetMode="External"/><Relationship Id="rId811" Type="http://schemas.openxmlformats.org/officeDocument/2006/relationships/hyperlink" Target="https://paperpile.com/c/INloZv/mJTCe/?prefix=ERGM%3B" TargetMode="External"/><Relationship Id="rId1027" Type="http://schemas.openxmlformats.org/officeDocument/2006/relationships/hyperlink" Target="http://paperpile.com/b/INloZv/vrY53" TargetMode="External"/><Relationship Id="rId1234" Type="http://schemas.openxmlformats.org/officeDocument/2006/relationships/hyperlink" Target="http://paperpile.com/b/INloZv/31vIF" TargetMode="External"/><Relationship Id="rId1441" Type="http://schemas.openxmlformats.org/officeDocument/2006/relationships/hyperlink" Target="http://paperpile.com/b/INloZv/VJouG" TargetMode="External"/><Relationship Id="rId909" Type="http://schemas.openxmlformats.org/officeDocument/2006/relationships/hyperlink" Target="http://paperpile.com/b/INloZv/z5cnw" TargetMode="External"/><Relationship Id="rId1301" Type="http://schemas.openxmlformats.org/officeDocument/2006/relationships/hyperlink" Target="http://paperpile.com/b/INloZv/V19r8" TargetMode="External"/><Relationship Id="rId1539" Type="http://schemas.openxmlformats.org/officeDocument/2006/relationships/hyperlink" Target="https://paperpile.com/c/INloZv/lx10O+qxIL2" TargetMode="External"/><Relationship Id="rId38" Type="http://schemas.openxmlformats.org/officeDocument/2006/relationships/hyperlink" Target="https://paperpile.com/c/INloZv/lx10O+lyzRT+JA7Ge" TargetMode="External"/><Relationship Id="rId1606" Type="http://schemas.openxmlformats.org/officeDocument/2006/relationships/hyperlink" Target="https://paperpile.com/c/INloZv/0vjbu+lx10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7D72506-6FAE-934A-B813-455264E834E3}">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EF1D121-D17F-2A45-BF40-7D76CCE4B4DD}">
  <we:reference id="3224b16f-7ab2-4dd6-852f-7f7d85619cde" version="1.2.1.0" store="EXCatalog" storeType="EXCatalog"/>
  <we:alternateReferences>
    <we:reference id="WA200000086" version="1.2.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608A7-DF12-3E4E-B4A4-F959FE0E2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61</Pages>
  <Words>37969</Words>
  <Characters>216429</Characters>
  <Application>Microsoft Office Word</Application>
  <DocSecurity>0</DocSecurity>
  <Lines>1803</Lines>
  <Paragraphs>507</Paragraphs>
  <ScaleCrop>false</ScaleCrop>
  <HeadingPairs>
    <vt:vector size="2" baseType="variant">
      <vt:variant>
        <vt:lpstr>Title</vt:lpstr>
      </vt:variant>
      <vt:variant>
        <vt:i4>1</vt:i4>
      </vt:variant>
    </vt:vector>
  </HeadingPairs>
  <TitlesOfParts>
    <vt:vector size="1" baseType="lpstr">
      <vt:lpstr/>
    </vt:vector>
  </TitlesOfParts>
  <Company>University of Helsinki</Company>
  <LinksUpToDate>false</LinksUpToDate>
  <CharactersWithSpaces>253891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Roza, Caio G</dc:creator>
  <dc:description/>
  <cp:lastModifiedBy>Roza, Caio G</cp:lastModifiedBy>
  <cp:revision>132</cp:revision>
  <dcterms:created xsi:type="dcterms:W3CDTF">2023-02-18T15:46:00Z</dcterms:created>
  <dcterms:modified xsi:type="dcterms:W3CDTF">2023-04-06T21:07:00Z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documentId_5429</vt:lpwstr>
  </property>
  <property fmtid="{D5CDD505-2E9C-101B-9397-08002B2CF9AE}" pid="3" name="grammarly_documentContext">
    <vt:lpwstr>{"goals":[],"domain":"academic","emotions":[],"dialect":"american","audience":"expert"}</vt:lpwstr>
  </property>
</Properties>
</file>